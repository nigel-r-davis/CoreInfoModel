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ldx" ContentType="application/vnd.openxmlformats-officedocument.presentationml.slide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641CF" w14:textId="5360652A" w:rsidR="00CB3A4E" w:rsidRPr="00E07BC7" w:rsidRDefault="00CB3A4E" w:rsidP="00CB3A4E">
      <w:pPr>
        <w:rPr>
          <w:color w:val="7030A0"/>
          <w:lang w:val="en-GB"/>
        </w:rPr>
      </w:pPr>
      <w:r w:rsidRPr="00E07BC7">
        <w:rPr>
          <w:color w:val="7030A0"/>
          <w:lang w:val="en-GB"/>
        </w:rPr>
        <w:t>&lt;config&gt;</w:t>
      </w:r>
      <w:r w:rsidRPr="00E07BC7">
        <w:rPr>
          <w:color w:val="7030A0"/>
          <w:lang w:val="en-GB"/>
        </w:rPr>
        <w:br/>
        <w:t>&lt;output path=</w:t>
      </w:r>
      <w:r>
        <w:rPr>
          <w:color w:val="7030A0"/>
          <w:lang w:val="en-GB"/>
        </w:rPr>
        <w:t>’</w:t>
      </w:r>
      <w:r w:rsidRPr="0035133E">
        <w:rPr>
          <w:color w:val="521311" w:themeColor="accent6" w:themeShade="80"/>
          <w:lang w:val="en-GB"/>
        </w:rPr>
        <w:t>C:\Users\ndavis\git\</w:t>
      </w:r>
      <w:r w:rsidRPr="00973062">
        <w:rPr>
          <w:color w:val="521311" w:themeColor="accent6" w:themeShade="80"/>
          <w:lang w:val="en-GB"/>
        </w:rPr>
        <w:t>OnfInfoModelOutput\</w:t>
      </w:r>
      <w:r w:rsidRPr="0030380F">
        <w:rPr>
          <w:color w:val="7030A0"/>
          <w:lang w:val="en-GB"/>
        </w:rPr>
        <w:t>ModelDescriptions</w:t>
      </w:r>
      <w:r>
        <w:rPr>
          <w:color w:val="7030A0"/>
          <w:lang w:val="en-GB"/>
        </w:rPr>
        <w:t>\TR-512.A.13</w:t>
      </w:r>
      <w:r w:rsidRPr="00F95D94">
        <w:rPr>
          <w:color w:val="7030A0"/>
          <w:lang w:val="en-GB"/>
        </w:rPr>
        <w:t>_OnfCoreIm</w:t>
      </w:r>
      <w:r>
        <w:rPr>
          <w:color w:val="7030A0"/>
          <w:lang w:val="en-GB"/>
        </w:rPr>
        <w:t>-Appendix-SoftwareExamples</w:t>
      </w:r>
      <w:r w:rsidRPr="00E87AD8">
        <w:rPr>
          <w:color w:val="7030A0"/>
          <w:lang w:val="en-GB"/>
        </w:rPr>
        <w:t>.docx</w:t>
      </w:r>
      <w:r>
        <w:rPr>
          <w:color w:val="7030A0"/>
          <w:lang w:val="en-GB"/>
        </w:rPr>
        <w:t>' /&gt;</w:t>
      </w:r>
      <w:r w:rsidRPr="00E07BC7">
        <w:rPr>
          <w:color w:val="7030A0"/>
          <w:lang w:val="en-GB"/>
        </w:rPr>
        <w:br/>
        <w:t xml:space="preserve">&lt;/config&gt; </w:t>
      </w:r>
    </w:p>
    <w:p w14:paraId="739741BE" w14:textId="77777777" w:rsidR="00CB3A4E" w:rsidRDefault="00CB3A4E" w:rsidP="00CB3A4E">
      <w:pPr>
        <w:rPr>
          <w:color w:val="7030A0"/>
          <w:lang w:val="en-GB"/>
        </w:rPr>
      </w:pPr>
      <w:r w:rsidRPr="00E07BC7">
        <w:rPr>
          <w:color w:val="7030A0"/>
          <w:lang w:val="en-GB"/>
        </w:rPr>
        <w:t>&lt;context model=’</w:t>
      </w:r>
      <w:r w:rsidRPr="0035133E">
        <w:rPr>
          <w:color w:val="521311" w:themeColor="accent6" w:themeShade="80"/>
          <w:lang w:val="en-GB"/>
        </w:rPr>
        <w:t>C:\Users\</w:t>
      </w:r>
      <w:proofErr w:type="spellStart"/>
      <w:r w:rsidRPr="0035133E">
        <w:rPr>
          <w:color w:val="521311" w:themeColor="accent6" w:themeShade="80"/>
          <w:lang w:val="en-GB"/>
        </w:rPr>
        <w:t>ndavis</w:t>
      </w:r>
      <w:proofErr w:type="spellEnd"/>
      <w:r w:rsidRPr="0035133E">
        <w:rPr>
          <w:color w:val="521311" w:themeColor="accent6" w:themeShade="80"/>
          <w:lang w:val="en-GB"/>
        </w:rPr>
        <w:t>\git\</w:t>
      </w:r>
      <w:proofErr w:type="spellStart"/>
      <w:r w:rsidRPr="0035133E">
        <w:rPr>
          <w:color w:val="521311" w:themeColor="accent6" w:themeShade="80"/>
          <w:lang w:val="en-GB"/>
        </w:rPr>
        <w:t>ONFInfoModel</w:t>
      </w:r>
      <w:proofErr w:type="spellEnd"/>
      <w:r w:rsidRPr="0035133E">
        <w:rPr>
          <w:color w:val="521311" w:themeColor="accent6" w:themeShade="80"/>
          <w:lang w:val="en-GB"/>
        </w:rPr>
        <w:t>\</w:t>
      </w:r>
      <w:proofErr w:type="spellStart"/>
      <w:r w:rsidRPr="0035133E">
        <w:rPr>
          <w:color w:val="521311" w:themeColor="accent6" w:themeShade="80"/>
          <w:lang w:val="en-GB"/>
        </w:rPr>
        <w:t>OnfModel</w:t>
      </w:r>
      <w:proofErr w:type="spellEnd"/>
      <w:r w:rsidRPr="0035133E">
        <w:rPr>
          <w:color w:val="521311" w:themeColor="accent6" w:themeShade="80"/>
          <w:lang w:val="en-GB"/>
        </w:rPr>
        <w:t>\</w:t>
      </w:r>
      <w:proofErr w:type="spellStart"/>
      <w:r>
        <w:rPr>
          <w:color w:val="7030A0"/>
          <w:lang w:val="en-GB"/>
        </w:rPr>
        <w:t>CoreModel</w:t>
      </w:r>
      <w:r w:rsidRPr="00644E0D">
        <w:rPr>
          <w:color w:val="7030A0"/>
          <w:lang w:val="en-GB"/>
        </w:rPr>
        <w:t>.</w:t>
      </w:r>
      <w:r>
        <w:rPr>
          <w:color w:val="7030A0"/>
          <w:lang w:val="en-GB"/>
        </w:rPr>
        <w:t>uml</w:t>
      </w:r>
      <w:proofErr w:type="spellEnd"/>
      <w:r w:rsidRPr="00E07BC7">
        <w:rPr>
          <w:color w:val="7030A0"/>
          <w:lang w:val="en-GB"/>
        </w:rPr>
        <w:t>' element=</w:t>
      </w:r>
      <w:proofErr w:type="gramStart"/>
      <w:r w:rsidRPr="00E07BC7">
        <w:rPr>
          <w:color w:val="7030A0"/>
          <w:lang w:val="en-GB"/>
        </w:rPr>
        <w:t>’{</w:t>
      </w:r>
      <w:proofErr w:type="gramEnd"/>
      <w:r w:rsidRPr="00E07BC7">
        <w:rPr>
          <w:color w:val="7030A0"/>
          <w:lang w:val="en-GB"/>
        </w:rPr>
        <w:t xml:space="preserve">0}’ </w:t>
      </w:r>
      <w:proofErr w:type="spellStart"/>
      <w:r w:rsidRPr="00E07BC7">
        <w:rPr>
          <w:color w:val="7030A0"/>
          <w:lang w:val="en-GB"/>
        </w:rPr>
        <w:t>importedBundles</w:t>
      </w:r>
      <w:proofErr w:type="spellEnd"/>
      <w:r w:rsidRPr="00E07BC7">
        <w:rPr>
          <w:color w:val="7030A0"/>
          <w:lang w:val="en-GB"/>
        </w:rPr>
        <w:t>='</w:t>
      </w:r>
      <w:proofErr w:type="spellStart"/>
      <w:r w:rsidRPr="00E07BC7">
        <w:rPr>
          <w:color w:val="7030A0"/>
          <w:lang w:val="en-GB"/>
        </w:rPr>
        <w:t>gmf;papyrus</w:t>
      </w:r>
      <w:proofErr w:type="spellEnd"/>
      <w:r w:rsidRPr="00E07BC7">
        <w:rPr>
          <w:color w:val="7030A0"/>
          <w:lang w:val="en-GB"/>
        </w:rPr>
        <w:t xml:space="preserve">' </w:t>
      </w:r>
      <w:proofErr w:type="spellStart"/>
      <w:r w:rsidRPr="00E07BC7">
        <w:rPr>
          <w:color w:val="7030A0"/>
          <w:lang w:val="en-GB"/>
        </w:rPr>
        <w:t>searchMetamodels</w:t>
      </w:r>
      <w:proofErr w:type="spellEnd"/>
      <w:r w:rsidRPr="00E07BC7">
        <w:rPr>
          <w:color w:val="7030A0"/>
          <w:lang w:val="en-GB"/>
        </w:rPr>
        <w:t>='true'/&gt;</w:t>
      </w:r>
    </w:p>
    <w:p w14:paraId="0CC201ED" w14:textId="77777777" w:rsidR="00CB3A4E" w:rsidRDefault="00CB3A4E" w:rsidP="00CB3A4E">
      <w:pPr>
        <w:rPr>
          <w:color w:val="7030A0"/>
          <w:lang w:val="en-GB"/>
        </w:rPr>
      </w:pPr>
      <w:r w:rsidRPr="00644E0D">
        <w:rPr>
          <w:color w:val="7030A0"/>
          <w:lang w:val="en-GB"/>
        </w:rPr>
        <w:t>&lt;</w:t>
      </w:r>
      <w:proofErr w:type="spellStart"/>
      <w:r w:rsidRPr="00644E0D">
        <w:rPr>
          <w:color w:val="7030A0"/>
          <w:lang w:val="en-GB"/>
        </w:rPr>
        <w:t>gendoc</w:t>
      </w:r>
      <w:proofErr w:type="spellEnd"/>
      <w:r w:rsidRPr="00644E0D">
        <w:rPr>
          <w:color w:val="7030A0"/>
          <w:lang w:val="en-GB"/>
        </w:rPr>
        <w:t>&gt;&lt;drop/&gt;</w:t>
      </w:r>
    </w:p>
    <w:p w14:paraId="09D09ADF" w14:textId="77777777" w:rsidR="00CB3A4E" w:rsidRDefault="00CB3A4E" w:rsidP="00CB3A4E">
      <w:pPr>
        <w:rPr>
          <w:color w:val="7030A0"/>
          <w:lang w:val="en-GB"/>
        </w:rPr>
      </w:pPr>
      <w:r>
        <w:rPr>
          <w:color w:val="FF0000"/>
          <w:sz w:val="22"/>
          <w:lang w:val="en-GB"/>
        </w:rPr>
        <w:t>C</w:t>
      </w:r>
      <w:r w:rsidRPr="0035133E">
        <w:rPr>
          <w:color w:val="FF0000"/>
          <w:sz w:val="22"/>
          <w:lang w:val="en-GB"/>
        </w:rPr>
        <w:t>hange path substring</w:t>
      </w:r>
      <w:r>
        <w:rPr>
          <w:color w:val="FF0000"/>
          <w:sz w:val="22"/>
          <w:lang w:val="en-GB"/>
        </w:rPr>
        <w:t>s above</w:t>
      </w:r>
      <w:r w:rsidRPr="0035133E">
        <w:rPr>
          <w:color w:val="FF0000"/>
          <w:sz w:val="22"/>
          <w:lang w:val="en-GB"/>
        </w:rPr>
        <w:t xml:space="preserve"> from “</w:t>
      </w:r>
      <w:r w:rsidRPr="0035133E">
        <w:rPr>
          <w:color w:val="7030A0"/>
          <w:sz w:val="22"/>
          <w:lang w:val="en-GB"/>
        </w:rPr>
        <w:t xml:space="preserve">{path for output </w:t>
      </w:r>
      <w:proofErr w:type="gramStart"/>
      <w:r w:rsidRPr="0035133E">
        <w:rPr>
          <w:color w:val="7030A0"/>
          <w:sz w:val="22"/>
          <w:lang w:val="en-GB"/>
        </w:rPr>
        <w:t>files}\</w:t>
      </w:r>
      <w:proofErr w:type="gramEnd"/>
      <w:r w:rsidRPr="0035133E">
        <w:rPr>
          <w:color w:val="FF0000"/>
          <w:sz w:val="22"/>
          <w:lang w:val="en-GB"/>
        </w:rPr>
        <w:t>”</w:t>
      </w:r>
      <w:r>
        <w:rPr>
          <w:color w:val="FF0000"/>
          <w:sz w:val="22"/>
          <w:lang w:val="en-GB"/>
        </w:rPr>
        <w:t xml:space="preserve"> to your local path for the output files and </w:t>
      </w:r>
      <w:r w:rsidRPr="0035133E">
        <w:rPr>
          <w:color w:val="FF0000"/>
          <w:sz w:val="22"/>
          <w:lang w:val="en-GB"/>
        </w:rPr>
        <w:t>“</w:t>
      </w:r>
      <w:r w:rsidRPr="0035133E">
        <w:rPr>
          <w:color w:val="7030A0"/>
          <w:sz w:val="22"/>
          <w:lang w:val="en-GB"/>
        </w:rPr>
        <w:t xml:space="preserve">{path for </w:t>
      </w:r>
      <w:proofErr w:type="spellStart"/>
      <w:r w:rsidRPr="0035133E">
        <w:rPr>
          <w:color w:val="7030A0"/>
          <w:sz w:val="22"/>
          <w:lang w:val="en-GB"/>
        </w:rPr>
        <w:t>CoreModel</w:t>
      </w:r>
      <w:proofErr w:type="spellEnd"/>
      <w:r w:rsidRPr="0035133E">
        <w:rPr>
          <w:color w:val="7030A0"/>
          <w:sz w:val="22"/>
          <w:lang w:val="en-GB"/>
        </w:rPr>
        <w:t>}\</w:t>
      </w:r>
      <w:r w:rsidRPr="0035133E">
        <w:rPr>
          <w:color w:val="FF0000"/>
          <w:sz w:val="22"/>
          <w:lang w:val="en-GB"/>
        </w:rPr>
        <w:t>”</w:t>
      </w:r>
      <w:r>
        <w:rPr>
          <w:color w:val="FF0000"/>
          <w:sz w:val="22"/>
          <w:lang w:val="en-GB"/>
        </w:rPr>
        <w:t xml:space="preserve"> to your local path for the Core Model.</w:t>
      </w:r>
      <w:r w:rsidRPr="0035133E">
        <w:rPr>
          <w:color w:val="FF0000"/>
          <w:sz w:val="22"/>
          <w:lang w:val="en-GB"/>
        </w:rPr>
        <w:t xml:space="preserve"> &lt;drop/&gt;</w:t>
      </w:r>
    </w:p>
    <w:p w14:paraId="22D21237" w14:textId="77777777" w:rsidR="00CB3A4E" w:rsidRDefault="00CB3A4E" w:rsidP="00CB3A4E">
      <w:pPr>
        <w:rPr>
          <w:color w:val="7030A0"/>
          <w:lang w:val="en-GB"/>
        </w:rPr>
      </w:pPr>
      <w:r>
        <w:rPr>
          <w:color w:val="FF0000"/>
          <w:sz w:val="22"/>
          <w:lang w:val="en-GB"/>
        </w:rPr>
        <w:t xml:space="preserve">DELETE: </w:t>
      </w:r>
      <w:r w:rsidRPr="0035133E">
        <w:rPr>
          <w:color w:val="FF0000"/>
          <w:sz w:val="22"/>
          <w:lang w:val="en-GB"/>
        </w:rPr>
        <w:t>Prior to publishing</w:t>
      </w:r>
      <w:r>
        <w:rPr>
          <w:color w:val="FF0000"/>
          <w:sz w:val="22"/>
          <w:lang w:val="en-GB"/>
        </w:rPr>
        <w:t xml:space="preserve"> </w:t>
      </w:r>
      <w:r w:rsidRPr="0035133E">
        <w:rPr>
          <w:color w:val="FF0000"/>
          <w:sz w:val="22"/>
          <w:lang w:val="en-GB"/>
        </w:rPr>
        <w:t>this –gd.docx</w:t>
      </w:r>
      <w:r>
        <w:rPr>
          <w:color w:val="FF0000"/>
          <w:sz w:val="22"/>
          <w:lang w:val="en-GB"/>
        </w:rPr>
        <w:t xml:space="preserve"> (including for review),</w:t>
      </w:r>
      <w:r w:rsidRPr="0035133E">
        <w:rPr>
          <w:color w:val="FF0000"/>
          <w:sz w:val="22"/>
          <w:lang w:val="en-GB"/>
        </w:rPr>
        <w:t xml:space="preserve"> change path substring</w:t>
      </w:r>
      <w:r>
        <w:rPr>
          <w:color w:val="FF0000"/>
          <w:sz w:val="22"/>
          <w:lang w:val="en-GB"/>
        </w:rPr>
        <w:t>s above</w:t>
      </w:r>
      <w:r w:rsidRPr="0035133E">
        <w:rPr>
          <w:color w:val="FF0000"/>
          <w:sz w:val="22"/>
          <w:lang w:val="en-GB"/>
        </w:rPr>
        <w:t xml:space="preserve"> from “</w:t>
      </w:r>
      <w:r w:rsidRPr="004F3773">
        <w:rPr>
          <w:color w:val="521311" w:themeColor="accent6" w:themeShade="80"/>
          <w:lang w:val="en-GB"/>
        </w:rPr>
        <w:t>C:\Users\</w:t>
      </w:r>
      <w:proofErr w:type="spellStart"/>
      <w:r w:rsidRPr="004F3773">
        <w:rPr>
          <w:color w:val="521311" w:themeColor="accent6" w:themeShade="80"/>
          <w:lang w:val="en-GB"/>
        </w:rPr>
        <w:t>ndavis</w:t>
      </w:r>
      <w:proofErr w:type="spellEnd"/>
      <w:r w:rsidRPr="004F3773">
        <w:rPr>
          <w:color w:val="521311" w:themeColor="accent6" w:themeShade="80"/>
          <w:lang w:val="en-GB"/>
        </w:rPr>
        <w:t>\git\</w:t>
      </w:r>
      <w:proofErr w:type="spellStart"/>
      <w:r w:rsidRPr="00E53E08">
        <w:rPr>
          <w:color w:val="521311" w:themeColor="accent6" w:themeShade="80"/>
          <w:lang w:val="en-GB"/>
        </w:rPr>
        <w:t>OnfInfoModelOutput</w:t>
      </w:r>
      <w:proofErr w:type="spellEnd"/>
      <w:r w:rsidRPr="00E53E08">
        <w:rPr>
          <w:color w:val="521311" w:themeColor="accent6" w:themeShade="80"/>
          <w:lang w:val="en-GB"/>
        </w:rPr>
        <w:t>\</w:t>
      </w:r>
      <w:r w:rsidRPr="0035133E">
        <w:rPr>
          <w:color w:val="FF0000"/>
          <w:sz w:val="22"/>
          <w:lang w:val="en-GB"/>
        </w:rPr>
        <w:t>” to “</w:t>
      </w:r>
      <w:r w:rsidRPr="0035133E">
        <w:rPr>
          <w:color w:val="7030A0"/>
          <w:sz w:val="22"/>
          <w:lang w:val="en-GB"/>
        </w:rPr>
        <w:t xml:space="preserve">{path for output </w:t>
      </w:r>
      <w:proofErr w:type="gramStart"/>
      <w:r w:rsidRPr="0035133E">
        <w:rPr>
          <w:color w:val="7030A0"/>
          <w:sz w:val="22"/>
          <w:lang w:val="en-GB"/>
        </w:rPr>
        <w:t>files}\</w:t>
      </w:r>
      <w:proofErr w:type="gramEnd"/>
      <w:r w:rsidRPr="0035133E">
        <w:rPr>
          <w:color w:val="FF0000"/>
          <w:sz w:val="22"/>
          <w:lang w:val="en-GB"/>
        </w:rPr>
        <w:t xml:space="preserve">” and </w:t>
      </w:r>
      <w:r>
        <w:rPr>
          <w:color w:val="FF0000"/>
          <w:sz w:val="22"/>
          <w:lang w:val="en-GB"/>
        </w:rPr>
        <w:t>from</w:t>
      </w:r>
      <w:r w:rsidRPr="0035133E">
        <w:rPr>
          <w:color w:val="FF0000"/>
          <w:sz w:val="22"/>
          <w:lang w:val="en-GB"/>
        </w:rPr>
        <w:t xml:space="preserve"> “</w:t>
      </w:r>
      <w:r w:rsidRPr="0035133E">
        <w:rPr>
          <w:color w:val="521311" w:themeColor="accent6" w:themeShade="80"/>
          <w:sz w:val="22"/>
          <w:lang w:val="en-GB"/>
        </w:rPr>
        <w:t>C:\Users\</w:t>
      </w:r>
      <w:proofErr w:type="spellStart"/>
      <w:r w:rsidRPr="0035133E">
        <w:rPr>
          <w:color w:val="521311" w:themeColor="accent6" w:themeShade="80"/>
          <w:sz w:val="22"/>
          <w:lang w:val="en-GB"/>
        </w:rPr>
        <w:t>ndavis</w:t>
      </w:r>
      <w:proofErr w:type="spellEnd"/>
      <w:r w:rsidRPr="0035133E">
        <w:rPr>
          <w:color w:val="521311" w:themeColor="accent6" w:themeShade="80"/>
          <w:sz w:val="22"/>
          <w:lang w:val="en-GB"/>
        </w:rPr>
        <w:t>\git\</w:t>
      </w:r>
      <w:proofErr w:type="spellStart"/>
      <w:r w:rsidRPr="0035133E">
        <w:rPr>
          <w:color w:val="521311" w:themeColor="accent6" w:themeShade="80"/>
          <w:sz w:val="22"/>
          <w:lang w:val="en-GB"/>
        </w:rPr>
        <w:t>ONFInfoModel</w:t>
      </w:r>
      <w:proofErr w:type="spellEnd"/>
      <w:r w:rsidRPr="0035133E">
        <w:rPr>
          <w:color w:val="521311" w:themeColor="accent6" w:themeShade="80"/>
          <w:sz w:val="22"/>
          <w:lang w:val="en-GB"/>
        </w:rPr>
        <w:t>\</w:t>
      </w:r>
      <w:proofErr w:type="spellStart"/>
      <w:r w:rsidRPr="0035133E">
        <w:rPr>
          <w:color w:val="521311" w:themeColor="accent6" w:themeShade="80"/>
          <w:sz w:val="22"/>
          <w:lang w:val="en-GB"/>
        </w:rPr>
        <w:t>OnfModel</w:t>
      </w:r>
      <w:proofErr w:type="spellEnd"/>
      <w:r w:rsidRPr="0035133E">
        <w:rPr>
          <w:color w:val="521311" w:themeColor="accent6" w:themeShade="80"/>
          <w:sz w:val="22"/>
          <w:lang w:val="en-GB"/>
        </w:rPr>
        <w:t>\</w:t>
      </w:r>
      <w:r w:rsidRPr="0035133E">
        <w:rPr>
          <w:color w:val="FF0000"/>
          <w:sz w:val="22"/>
          <w:lang w:val="en-GB"/>
        </w:rPr>
        <w:t>” to “</w:t>
      </w:r>
      <w:r w:rsidRPr="0035133E">
        <w:rPr>
          <w:color w:val="7030A0"/>
          <w:sz w:val="22"/>
          <w:lang w:val="en-GB"/>
        </w:rPr>
        <w:t xml:space="preserve">{path for </w:t>
      </w:r>
      <w:proofErr w:type="spellStart"/>
      <w:r w:rsidRPr="0035133E">
        <w:rPr>
          <w:color w:val="7030A0"/>
          <w:sz w:val="22"/>
          <w:lang w:val="en-GB"/>
        </w:rPr>
        <w:t>CoreModel</w:t>
      </w:r>
      <w:proofErr w:type="spellEnd"/>
      <w:r w:rsidRPr="0035133E">
        <w:rPr>
          <w:color w:val="7030A0"/>
          <w:sz w:val="22"/>
          <w:lang w:val="en-GB"/>
        </w:rPr>
        <w:t>}\</w:t>
      </w:r>
      <w:r w:rsidRPr="0035133E">
        <w:rPr>
          <w:color w:val="FF0000"/>
          <w:sz w:val="22"/>
          <w:lang w:val="en-GB"/>
        </w:rPr>
        <w:t>” &lt;drop/&gt;</w:t>
      </w:r>
    </w:p>
    <w:p w14:paraId="2D8F11EA" w14:textId="6737C69A" w:rsidR="0035133E" w:rsidRPr="0035133E" w:rsidRDefault="00D4719B" w:rsidP="00D4719B">
      <w:pPr>
        <w:jc w:val="center"/>
        <w:rPr>
          <w:color w:val="7A1C1A" w:themeColor="accent6" w:themeShade="BF"/>
          <w:sz w:val="22"/>
          <w:lang w:val="en-GB"/>
        </w:rPr>
      </w:pPr>
      <w:r>
        <w:rPr>
          <w:noProof/>
        </w:rPr>
        <w:drawing>
          <wp:inline distT="0" distB="0" distL="0" distR="0" wp14:anchorId="61CAEFF0" wp14:editId="4163BCE7">
            <wp:extent cx="1809750" cy="1247775"/>
            <wp:effectExtent l="0" t="0" r="0" b="9525"/>
            <wp:docPr id="21" name="Picture 21" descr="cid:image003.png@01D47AB3.2CCAF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id:image003.png@01D47AB3.2CCAF460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F0E41" w14:textId="23E28BAC" w:rsidR="005752F2" w:rsidRDefault="005752F2" w:rsidP="005F16F8"/>
    <w:p w14:paraId="2AC2C20F" w14:textId="77777777" w:rsidR="005752F2" w:rsidRDefault="005752F2" w:rsidP="005752F2"/>
    <w:p w14:paraId="0C9B8940" w14:textId="77777777" w:rsidR="005752F2" w:rsidRDefault="005752F2" w:rsidP="005752F2"/>
    <w:p w14:paraId="45ED20E2" w14:textId="71199F9A" w:rsidR="005752F2" w:rsidRDefault="003F75A7" w:rsidP="005752F2"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451857" wp14:editId="678E0697">
                <wp:simplePos x="0" y="0"/>
                <wp:positionH relativeFrom="column">
                  <wp:posOffset>2333625</wp:posOffset>
                </wp:positionH>
                <wp:positionV relativeFrom="paragraph">
                  <wp:posOffset>278765</wp:posOffset>
                </wp:positionV>
                <wp:extent cx="3657600" cy="2581275"/>
                <wp:effectExtent l="0" t="0" r="0" b="9525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57600" cy="2581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7EFC70" w14:textId="77777777" w:rsidR="00776346" w:rsidRDefault="00776346" w:rsidP="005752F2">
                            <w:pPr>
                              <w:pStyle w:val="Title"/>
                            </w:pPr>
                            <w:r w:rsidRPr="00FA1B7A">
                              <w:t>Core Information Model (</w:t>
                            </w:r>
                            <w:proofErr w:type="spellStart"/>
                            <w:r w:rsidRPr="00FA1B7A">
                              <w:t>CoreModel</w:t>
                            </w:r>
                            <w:proofErr w:type="spellEnd"/>
                            <w:r>
                              <w:t>)</w:t>
                            </w:r>
                          </w:p>
                          <w:p w14:paraId="02A7349A" w14:textId="77777777" w:rsidR="00776346" w:rsidRDefault="00776346" w:rsidP="005752F2">
                            <w:pPr>
                              <w:pStyle w:val="Title"/>
                            </w:pPr>
                          </w:p>
                          <w:p w14:paraId="6399983D" w14:textId="41D15BD9" w:rsidR="00776346" w:rsidRDefault="00776346" w:rsidP="005752F2">
                            <w:pPr>
                              <w:pStyle w:val="Title"/>
                            </w:pPr>
                            <w:r>
                              <w:t>TR-512.A.</w:t>
                            </w:r>
                            <w:r w:rsidR="00CB7162">
                              <w:t>15</w:t>
                            </w:r>
                          </w:p>
                          <w:p w14:paraId="383513AA" w14:textId="0A2E639A" w:rsidR="00776346" w:rsidRDefault="00776346" w:rsidP="005752F2">
                            <w:pPr>
                              <w:pStyle w:val="Title"/>
                            </w:pPr>
                            <w:r>
                              <w:t xml:space="preserve">Appendix – </w:t>
                            </w:r>
                            <w:r w:rsidR="00CB7162">
                              <w:t>Controller Lifecycle and Security</w:t>
                            </w:r>
                          </w:p>
                          <w:p w14:paraId="79292F80" w14:textId="4584D629" w:rsidR="003F75A7" w:rsidRDefault="00776346" w:rsidP="003F75A7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7F554C">
                              <w:rPr>
                                <w:rFonts w:asciiTheme="majorHAnsi" w:hAnsiTheme="majorHAnsi" w:cstheme="majorHAnsi"/>
                              </w:rPr>
                              <w:t>Version 1.</w:t>
                            </w:r>
                            <w:r w:rsidR="00CB7162">
                              <w:rPr>
                                <w:rFonts w:asciiTheme="majorHAnsi" w:hAnsiTheme="majorHAnsi" w:cstheme="majorHAnsi"/>
                              </w:rPr>
                              <w:t>6</w:t>
                            </w:r>
                          </w:p>
                          <w:p w14:paraId="54FD9C00" w14:textId="77777777" w:rsidR="003F75A7" w:rsidRDefault="003F75A7" w:rsidP="003F75A7">
                            <w:pPr>
                              <w:spacing w:after="0"/>
                              <w:rPr>
                                <w:rFonts w:asciiTheme="minorHAnsi" w:hAnsiTheme="minorHAnsi"/>
                              </w:rPr>
                            </w:pPr>
                          </w:p>
                          <w:p w14:paraId="25DB53D8" w14:textId="0383975E" w:rsidR="00776346" w:rsidRPr="003F75A7" w:rsidRDefault="00CB7162" w:rsidP="003F75A7">
                            <w:pPr>
                              <w:spacing w:after="0"/>
                              <w:rPr>
                                <w:rFonts w:asciiTheme="majorHAnsi" w:hAnsiTheme="majorHAnsi" w:cstheme="majorHAnsi"/>
                              </w:rPr>
                            </w:pPr>
                            <w:r>
                              <w:rPr>
                                <w:rFonts w:asciiTheme="minorHAnsi" w:hAnsiTheme="minorHAnsi"/>
                              </w:rPr>
                              <w:t>March</w:t>
                            </w:r>
                            <w:r w:rsidR="00776346">
                              <w:rPr>
                                <w:rFonts w:asciiTheme="minorHAnsi" w:hAnsiTheme="minorHAnsi"/>
                              </w:rPr>
                              <w:t xml:space="preserve"> 20</w:t>
                            </w:r>
                            <w:r>
                              <w:rPr>
                                <w:rFonts w:asciiTheme="minorHAnsi" w:hAnsiTheme="minorHAnsi"/>
                              </w:rPr>
                              <w:t>22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45185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183.75pt;margin-top:21.95pt;width:4in;height:20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" filled="f" stroked="f">
                <v:textbox>
                  <w:txbxContent>
                    <w:p w14:paraId="607EFC70" w14:textId="77777777" w:rsidR="00776346" w:rsidRDefault="00776346" w:rsidP="005752F2">
                      <w:pPr>
                        <w:pStyle w:val="Title"/>
                      </w:pPr>
                      <w:r w:rsidRPr="00FA1B7A">
                        <w:t>Core Information Model (</w:t>
                      </w:r>
                      <w:proofErr w:type="spellStart"/>
                      <w:r w:rsidRPr="00FA1B7A">
                        <w:t>CoreModel</w:t>
                      </w:r>
                      <w:proofErr w:type="spellEnd"/>
                      <w:r>
                        <w:t>)</w:t>
                      </w:r>
                    </w:p>
                    <w:p w14:paraId="02A7349A" w14:textId="77777777" w:rsidR="00776346" w:rsidRDefault="00776346" w:rsidP="005752F2">
                      <w:pPr>
                        <w:pStyle w:val="Title"/>
                      </w:pPr>
                    </w:p>
                    <w:p w14:paraId="6399983D" w14:textId="41D15BD9" w:rsidR="00776346" w:rsidRDefault="00776346" w:rsidP="005752F2">
                      <w:pPr>
                        <w:pStyle w:val="Title"/>
                      </w:pPr>
                      <w:r>
                        <w:t>TR-512.A.</w:t>
                      </w:r>
                      <w:r w:rsidR="00CB7162">
                        <w:t>15</w:t>
                      </w:r>
                    </w:p>
                    <w:p w14:paraId="383513AA" w14:textId="0A2E639A" w:rsidR="00776346" w:rsidRDefault="00776346" w:rsidP="005752F2">
                      <w:pPr>
                        <w:pStyle w:val="Title"/>
                      </w:pPr>
                      <w:r>
                        <w:t xml:space="preserve">Appendix – </w:t>
                      </w:r>
                      <w:r w:rsidR="00CB7162">
                        <w:t>Controller Lifecycle and Security</w:t>
                      </w:r>
                    </w:p>
                    <w:p w14:paraId="79292F80" w14:textId="4584D629" w:rsidR="003F75A7" w:rsidRDefault="00776346" w:rsidP="003F75A7">
                      <w:pPr>
                        <w:spacing w:after="0"/>
                        <w:rPr>
                          <w:rFonts w:asciiTheme="majorHAnsi" w:hAnsiTheme="majorHAnsi" w:cstheme="majorHAnsi"/>
                        </w:rPr>
                      </w:pPr>
                      <w:r w:rsidRPr="007F554C">
                        <w:rPr>
                          <w:rFonts w:asciiTheme="majorHAnsi" w:hAnsiTheme="majorHAnsi" w:cstheme="majorHAnsi"/>
                        </w:rPr>
                        <w:t>Version 1.</w:t>
                      </w:r>
                      <w:r w:rsidR="00CB7162">
                        <w:rPr>
                          <w:rFonts w:asciiTheme="majorHAnsi" w:hAnsiTheme="majorHAnsi" w:cstheme="majorHAnsi"/>
                        </w:rPr>
                        <w:t>6</w:t>
                      </w:r>
                    </w:p>
                    <w:p w14:paraId="54FD9C00" w14:textId="77777777" w:rsidR="003F75A7" w:rsidRDefault="003F75A7" w:rsidP="003F75A7">
                      <w:pPr>
                        <w:spacing w:after="0"/>
                        <w:rPr>
                          <w:rFonts w:asciiTheme="minorHAnsi" w:hAnsiTheme="minorHAnsi"/>
                        </w:rPr>
                      </w:pPr>
                    </w:p>
                    <w:p w14:paraId="25DB53D8" w14:textId="0383975E" w:rsidR="00776346" w:rsidRPr="003F75A7" w:rsidRDefault="00CB7162" w:rsidP="003F75A7">
                      <w:pPr>
                        <w:spacing w:after="0"/>
                        <w:rPr>
                          <w:rFonts w:asciiTheme="majorHAnsi" w:hAnsiTheme="majorHAnsi" w:cstheme="majorHAnsi"/>
                        </w:rPr>
                      </w:pPr>
                      <w:r>
                        <w:rPr>
                          <w:rFonts w:asciiTheme="minorHAnsi" w:hAnsiTheme="minorHAnsi"/>
                        </w:rPr>
                        <w:t>March</w:t>
                      </w:r>
                      <w:r w:rsidR="00776346">
                        <w:rPr>
                          <w:rFonts w:asciiTheme="minorHAnsi" w:hAnsiTheme="minorHAnsi"/>
                        </w:rPr>
                        <w:t xml:space="preserve"> 20</w:t>
                      </w:r>
                      <w:r>
                        <w:rPr>
                          <w:rFonts w:asciiTheme="minorHAnsi" w:hAnsiTheme="minorHAnsi"/>
                        </w:rP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</w:p>
    <w:p w14:paraId="351366A1" w14:textId="155B780F" w:rsidR="005752F2" w:rsidRDefault="005752F2" w:rsidP="005752F2"/>
    <w:p w14:paraId="4454F0E0" w14:textId="77777777" w:rsidR="005752F2" w:rsidRDefault="005752F2" w:rsidP="005752F2"/>
    <w:p w14:paraId="09A998AC" w14:textId="77777777" w:rsidR="005752F2" w:rsidRDefault="005752F2" w:rsidP="005752F2"/>
    <w:p w14:paraId="4A52A30D" w14:textId="77777777" w:rsidR="005752F2" w:rsidRDefault="005752F2" w:rsidP="005752F2"/>
    <w:p w14:paraId="5F45F5C6" w14:textId="77777777" w:rsidR="005752F2" w:rsidRDefault="005752F2" w:rsidP="005752F2"/>
    <w:p w14:paraId="19F294C8" w14:textId="77777777" w:rsidR="005752F2" w:rsidRDefault="005752F2" w:rsidP="005752F2"/>
    <w:p w14:paraId="0A428D0F" w14:textId="77777777" w:rsidR="005752F2" w:rsidRDefault="005752F2" w:rsidP="005752F2"/>
    <w:p w14:paraId="362A281B" w14:textId="0E2105A7" w:rsidR="005752F2" w:rsidRPr="00DC2FF7" w:rsidRDefault="00EC648D" w:rsidP="005752F2">
      <w:pPr>
        <w:spacing w:after="40"/>
        <w:rPr>
          <w:rFonts w:asciiTheme="minorHAnsi" w:hAnsiTheme="minorHAnsi"/>
          <w:sz w:val="16"/>
        </w:rPr>
      </w:pPr>
      <w:r w:rsidRPr="00DC2FF7">
        <w:br w:type="page"/>
      </w:r>
      <w:r w:rsidRPr="00DC2FF7">
        <w:rPr>
          <w:rFonts w:asciiTheme="minorHAnsi" w:hAnsiTheme="minorHAnsi"/>
          <w:sz w:val="16"/>
        </w:rPr>
        <w:lastRenderedPageBreak/>
        <w:t>ONF Document Type:</w:t>
      </w:r>
      <w:r w:rsidR="003B3770" w:rsidRPr="00DC2FF7">
        <w:rPr>
          <w:rFonts w:asciiTheme="minorHAnsi" w:hAnsiTheme="minorHAnsi"/>
          <w:sz w:val="16"/>
        </w:rPr>
        <w:t xml:space="preserve"> Technical Recommendation</w:t>
      </w:r>
    </w:p>
    <w:p w14:paraId="0A515B5E" w14:textId="77D57880" w:rsidR="005752F2" w:rsidRPr="00567E3D" w:rsidRDefault="00EC648D">
      <w:pPr>
        <w:spacing w:after="0"/>
      </w:pPr>
      <w:r w:rsidRPr="00567E3D">
        <w:rPr>
          <w:rFonts w:asciiTheme="minorHAnsi" w:hAnsiTheme="minorHAnsi"/>
          <w:sz w:val="16"/>
        </w:rPr>
        <w:t>ONF Document Name:</w:t>
      </w:r>
      <w:r w:rsidR="003B3770" w:rsidRPr="00567E3D">
        <w:rPr>
          <w:rFonts w:asciiTheme="minorHAnsi" w:hAnsiTheme="minorHAnsi"/>
          <w:sz w:val="16"/>
        </w:rPr>
        <w:t xml:space="preserve"> </w:t>
      </w:r>
      <w:r w:rsidR="00214D96">
        <w:rPr>
          <w:rFonts w:asciiTheme="minorHAnsi" w:hAnsiTheme="minorHAnsi"/>
          <w:sz w:val="16"/>
        </w:rPr>
        <w:t xml:space="preserve">Core Information Model </w:t>
      </w:r>
      <w:r w:rsidR="00567E3D" w:rsidRPr="00567E3D">
        <w:rPr>
          <w:rFonts w:asciiTheme="minorHAnsi" w:hAnsiTheme="minorHAnsi"/>
          <w:sz w:val="16"/>
        </w:rPr>
        <w:t>v</w:t>
      </w:r>
      <w:r w:rsidR="007F554C">
        <w:rPr>
          <w:rFonts w:asciiTheme="minorHAnsi" w:hAnsiTheme="minorHAnsi"/>
          <w:sz w:val="16"/>
        </w:rPr>
        <w:t xml:space="preserve">ersion </w:t>
      </w:r>
      <w:r w:rsidR="00214D96">
        <w:rPr>
          <w:rFonts w:asciiTheme="minorHAnsi" w:hAnsiTheme="minorHAnsi"/>
          <w:sz w:val="16"/>
        </w:rPr>
        <w:t>1</w:t>
      </w:r>
      <w:r w:rsidR="00973062">
        <w:rPr>
          <w:rFonts w:asciiTheme="minorHAnsi" w:hAnsiTheme="minorHAnsi"/>
          <w:sz w:val="16"/>
        </w:rPr>
        <w:t>.</w:t>
      </w:r>
      <w:r w:rsidR="00CB7162">
        <w:rPr>
          <w:rFonts w:asciiTheme="minorHAnsi" w:hAnsiTheme="minorHAnsi"/>
          <w:sz w:val="16"/>
        </w:rPr>
        <w:t>6</w:t>
      </w:r>
      <w:r w:rsidRPr="00567E3D">
        <w:br/>
      </w:r>
    </w:p>
    <w:p w14:paraId="6E2AEA88" w14:textId="77777777" w:rsidR="005752F2" w:rsidRPr="00893099" w:rsidRDefault="00EC648D" w:rsidP="003758B7">
      <w:pPr>
        <w:outlineLvl w:val="0"/>
        <w:rPr>
          <w:rFonts w:asciiTheme="majorHAnsi" w:hAnsiTheme="majorHAnsi"/>
          <w:b/>
          <w:szCs w:val="24"/>
        </w:rPr>
      </w:pPr>
      <w:bookmarkStart w:id="0" w:name="_Toc77238046"/>
      <w:r w:rsidRPr="00893099">
        <w:rPr>
          <w:rFonts w:asciiTheme="majorHAnsi" w:hAnsiTheme="majorHAnsi"/>
          <w:b/>
          <w:szCs w:val="24"/>
        </w:rPr>
        <w:t>Disclaimer</w:t>
      </w:r>
      <w:bookmarkEnd w:id="0"/>
    </w:p>
    <w:p w14:paraId="7F7444E2" w14:textId="77777777" w:rsidR="005752F2" w:rsidRDefault="00EC648D" w:rsidP="005752F2">
      <w:pPr>
        <w:rPr>
          <w:spacing w:val="20"/>
        </w:rPr>
      </w:pPr>
      <w:r>
        <w:rPr>
          <w:spacing w:val="20"/>
        </w:rPr>
        <w:t>THIS SPECIFICATION IS PROVIDED “</w:t>
      </w:r>
      <w:r w:rsidRPr="006B60A9">
        <w:rPr>
          <w:spacing w:val="20"/>
        </w:rPr>
        <w:t>AS IS” WITH NO WARRANTIES WHATSOEVER, INCLUDING ANY WARRANTY OF MERCHANTABILITY, NONINFRINGEMENT, FITNESS FOR ANY PARTICULAR PURPOSE, OR ANY WARRANTY OTHERWISE ARISING OUT OF ANY PROPOSAL, SPECIFICATION OR SAMPLE.</w:t>
      </w:r>
    </w:p>
    <w:p w14:paraId="2A839E72" w14:textId="77777777" w:rsidR="00EC648D" w:rsidRDefault="00EC648D" w:rsidP="00EC648D">
      <w:pPr>
        <w:spacing w:after="0"/>
      </w:pPr>
      <w:r>
        <w:t>Any marks and brands contained herein are the property of their respective owners.</w:t>
      </w:r>
    </w:p>
    <w:p w14:paraId="16623723" w14:textId="77777777" w:rsidR="00EC648D" w:rsidRDefault="00EC648D" w:rsidP="00EC648D">
      <w:pPr>
        <w:spacing w:after="0"/>
      </w:pPr>
    </w:p>
    <w:p w14:paraId="50E9E446" w14:textId="77777777" w:rsidR="00EC648D" w:rsidRDefault="00EC648D" w:rsidP="003758B7">
      <w:pPr>
        <w:spacing w:after="0"/>
        <w:outlineLvl w:val="0"/>
      </w:pPr>
      <w:bookmarkStart w:id="1" w:name="_Toc77238047"/>
      <w:r>
        <w:t>Open Networking Foundation</w:t>
      </w:r>
      <w:bookmarkEnd w:id="1"/>
    </w:p>
    <w:p w14:paraId="37E731DD" w14:textId="70B1ACA3" w:rsidR="00EC648D" w:rsidRDefault="00565561" w:rsidP="00EC648D">
      <w:pPr>
        <w:spacing w:after="0"/>
      </w:pPr>
      <w:r w:rsidRPr="00565561">
        <w:t>1000 El Camino Real, Suite 100, Menlo Park, CA 94025</w:t>
      </w:r>
    </w:p>
    <w:p w14:paraId="3B70BC5C" w14:textId="77777777" w:rsidR="00EC648D" w:rsidRPr="00EC648D" w:rsidRDefault="00430EF8" w:rsidP="00EC648D">
      <w:pPr>
        <w:pStyle w:val="Hyperlink1"/>
      </w:pPr>
      <w:hyperlink r:id="rId10" w:history="1">
        <w:r w:rsidR="00EC648D" w:rsidRPr="00EC648D">
          <w:rPr>
            <w:rStyle w:val="Hyperlink"/>
            <w:color w:val="00A0B6" w:themeColor="accent1"/>
          </w:rPr>
          <w:t>www.opennetworking.org</w:t>
        </w:r>
      </w:hyperlink>
    </w:p>
    <w:p w14:paraId="6EF6DD6D" w14:textId="77777777" w:rsidR="00EC648D" w:rsidRDefault="00EC648D" w:rsidP="00EC648D">
      <w:pPr>
        <w:spacing w:after="0"/>
      </w:pPr>
    </w:p>
    <w:p w14:paraId="0F998DCB" w14:textId="6464A6A2" w:rsidR="00EC648D" w:rsidRDefault="00973062" w:rsidP="00EC648D">
      <w:pPr>
        <w:spacing w:after="0"/>
      </w:pPr>
      <w:r>
        <w:t>©20</w:t>
      </w:r>
      <w:r w:rsidR="00CB7162">
        <w:t>22</w:t>
      </w:r>
      <w:r w:rsidR="00EC648D">
        <w:t xml:space="preserve"> Open Networking Foundation. All rights reserved.</w:t>
      </w:r>
    </w:p>
    <w:p w14:paraId="10E16D81" w14:textId="77777777" w:rsidR="00EC648D" w:rsidRDefault="00EC648D" w:rsidP="00EC648D">
      <w:pPr>
        <w:spacing w:after="0"/>
      </w:pPr>
    </w:p>
    <w:p w14:paraId="3332AFA7" w14:textId="5E2D9535" w:rsidR="00502DB7" w:rsidRDefault="00EC648D" w:rsidP="00EC648D">
      <w:pPr>
        <w:spacing w:after="0"/>
      </w:pPr>
      <w:r>
        <w:t>Open Networking Foundation, the ONF symbol, and OpenFlow are registered trademarks of the Open Networking Foundation, in the United States and/or in other countries. All other brands, products, or service names are or may be trademarks or service marks of, and are used to identify, products or services of their respective owners.</w:t>
      </w:r>
    </w:p>
    <w:p w14:paraId="3A895F94" w14:textId="77777777" w:rsidR="00502DB7" w:rsidRDefault="00502DB7" w:rsidP="00EC648D">
      <w:pPr>
        <w:spacing w:after="0"/>
      </w:pPr>
    </w:p>
    <w:p w14:paraId="470BD1A0" w14:textId="77777777" w:rsidR="00A86413" w:rsidRDefault="00A86413" w:rsidP="00A86413">
      <w:pPr>
        <w:spacing w:after="0"/>
        <w:rPr>
          <w:color w:val="FF0000"/>
        </w:rPr>
      </w:pPr>
      <w:r>
        <w:rPr>
          <w:color w:val="FF0000"/>
        </w:rPr>
        <w:t>Finalizing this document once generated… delete this text prior to publication:</w:t>
      </w:r>
    </w:p>
    <w:p w14:paraId="2B75CCBB" w14:textId="77777777" w:rsidR="00A86413" w:rsidRPr="00D551DD" w:rsidRDefault="00A86413" w:rsidP="006C6C70">
      <w:pPr>
        <w:pStyle w:val="ListParagraph"/>
        <w:numPr>
          <w:ilvl w:val="0"/>
          <w:numId w:val="3"/>
        </w:numPr>
        <w:spacing w:after="0"/>
      </w:pPr>
      <w:r>
        <w:rPr>
          <w:color w:val="FF0000"/>
        </w:rPr>
        <w:t xml:space="preserve">Replace “{{..}}” with square brackets (which trip up </w:t>
      </w:r>
      <w:proofErr w:type="spellStart"/>
      <w:r>
        <w:rPr>
          <w:color w:val="FF0000"/>
        </w:rPr>
        <w:t>Gendoc</w:t>
      </w:r>
      <w:proofErr w:type="spellEnd"/>
      <w:r>
        <w:rPr>
          <w:color w:val="FF0000"/>
        </w:rPr>
        <w:t>)</w:t>
      </w:r>
    </w:p>
    <w:p w14:paraId="58AE05FC" w14:textId="77777777" w:rsidR="00A86413" w:rsidRPr="003D659F" w:rsidRDefault="00A86413" w:rsidP="006C6C70">
      <w:pPr>
        <w:pStyle w:val="ListParagraph"/>
        <w:numPr>
          <w:ilvl w:val="0"/>
          <w:numId w:val="3"/>
        </w:numPr>
        <w:spacing w:after="0"/>
      </w:pPr>
      <w:r>
        <w:rPr>
          <w:color w:val="FF0000"/>
        </w:rPr>
        <w:t>Select text in document from beginning of table of contents (first line) to end of document</w:t>
      </w:r>
    </w:p>
    <w:p w14:paraId="2728689E" w14:textId="77777777" w:rsidR="00A86413" w:rsidRPr="003D659F" w:rsidRDefault="00A86413" w:rsidP="006C6C70">
      <w:pPr>
        <w:pStyle w:val="ListParagraph"/>
        <w:numPr>
          <w:ilvl w:val="1"/>
          <w:numId w:val="3"/>
        </w:numPr>
        <w:spacing w:after="0"/>
      </w:pPr>
      <w:r>
        <w:rPr>
          <w:color w:val="FF0000"/>
        </w:rPr>
        <w:t>Click menu item “Update Field” (on this large block of text)</w:t>
      </w:r>
    </w:p>
    <w:p w14:paraId="54424798" w14:textId="77777777" w:rsidR="00A86413" w:rsidRPr="003D659F" w:rsidRDefault="00A86413" w:rsidP="006C6C70">
      <w:pPr>
        <w:pStyle w:val="ListParagraph"/>
        <w:numPr>
          <w:ilvl w:val="2"/>
          <w:numId w:val="3"/>
        </w:numPr>
        <w:spacing w:after="0"/>
      </w:pPr>
      <w:r>
        <w:rPr>
          <w:color w:val="FF0000"/>
        </w:rPr>
        <w:t>if “Update Table…” dialogue appears select “Update entire table”</w:t>
      </w:r>
    </w:p>
    <w:p w14:paraId="0DC17607" w14:textId="77777777" w:rsidR="00A86413" w:rsidRPr="003D659F" w:rsidRDefault="00A86413" w:rsidP="006C6C70">
      <w:pPr>
        <w:pStyle w:val="ListParagraph"/>
        <w:numPr>
          <w:ilvl w:val="1"/>
          <w:numId w:val="3"/>
        </w:numPr>
        <w:spacing w:after="0"/>
      </w:pPr>
      <w:r>
        <w:rPr>
          <w:color w:val="FF0000"/>
        </w:rPr>
        <w:t>Repeat “update fields” 2 more times (on the same large block of text)</w:t>
      </w:r>
    </w:p>
    <w:p w14:paraId="51D99BEC" w14:textId="77777777" w:rsidR="00A86413" w:rsidRPr="003D659F" w:rsidRDefault="00A86413" w:rsidP="006C6C70">
      <w:pPr>
        <w:pStyle w:val="ListParagraph"/>
        <w:numPr>
          <w:ilvl w:val="2"/>
          <w:numId w:val="3"/>
        </w:numPr>
        <w:spacing w:after="0"/>
      </w:pPr>
      <w:r>
        <w:rPr>
          <w:color w:val="FF0000"/>
        </w:rPr>
        <w:t>if “Update Table…” dialogue appears select “Update entire table”</w:t>
      </w:r>
    </w:p>
    <w:p w14:paraId="243F7B1D" w14:textId="77777777" w:rsidR="00A86413" w:rsidRPr="00E80427" w:rsidRDefault="00A86413" w:rsidP="006C6C70">
      <w:pPr>
        <w:pStyle w:val="ListParagraph"/>
        <w:numPr>
          <w:ilvl w:val="0"/>
          <w:numId w:val="3"/>
        </w:numPr>
        <w:spacing w:after="0"/>
      </w:pPr>
      <w:r>
        <w:rPr>
          <w:color w:val="FF0000"/>
        </w:rPr>
        <w:t>Remove reviewer comment</w:t>
      </w:r>
    </w:p>
    <w:p w14:paraId="3262BADD" w14:textId="77777777" w:rsidR="00A86413" w:rsidRDefault="00A86413" w:rsidP="00A86413">
      <w:pPr>
        <w:spacing w:after="0"/>
        <w:rPr>
          <w:color w:val="FF0000"/>
        </w:rPr>
      </w:pPr>
      <w:r w:rsidRPr="00E80427">
        <w:rPr>
          <w:color w:val="FF0000"/>
        </w:rPr>
        <w:t>Note that the table of contents</w:t>
      </w:r>
      <w:r>
        <w:rPr>
          <w:color w:val="FF0000"/>
        </w:rPr>
        <w:t xml:space="preserve"> and f</w:t>
      </w:r>
      <w:r w:rsidRPr="00E80427">
        <w:rPr>
          <w:color w:val="FF0000"/>
        </w:rPr>
        <w:t xml:space="preserve">igures </w:t>
      </w:r>
      <w:r>
        <w:rPr>
          <w:color w:val="FF0000"/>
        </w:rPr>
        <w:t>need</w:t>
      </w:r>
      <w:r w:rsidRPr="00E80427">
        <w:rPr>
          <w:color w:val="FF0000"/>
        </w:rPr>
        <w:t xml:space="preserve"> to be updated several times as the table length changes the p</w:t>
      </w:r>
      <w:r>
        <w:rPr>
          <w:color w:val="FF0000"/>
        </w:rPr>
        <w:t>age numbering and the cross references will need to be re-updated.</w:t>
      </w:r>
    </w:p>
    <w:p w14:paraId="2FDE0CBF" w14:textId="77777777" w:rsidR="005752F2" w:rsidRDefault="00EC648D" w:rsidP="006C6C70">
      <w:pPr>
        <w:pStyle w:val="ListParagraph"/>
        <w:numPr>
          <w:ilvl w:val="0"/>
          <w:numId w:val="3"/>
        </w:numPr>
        <w:spacing w:after="0"/>
      </w:pPr>
      <w:r>
        <w:br w:type="page"/>
      </w:r>
    </w:p>
    <w:p w14:paraId="749BD7C5" w14:textId="77777777" w:rsidR="00EB043B" w:rsidRDefault="00EB043B" w:rsidP="00033793">
      <w:pPr>
        <w:pStyle w:val="TOCHeading"/>
        <w:keepNext/>
      </w:pPr>
      <w:r>
        <w:lastRenderedPageBreak/>
        <w:t>Table of Contents</w:t>
      </w:r>
    </w:p>
    <w:p w14:paraId="3E2C83BC" w14:textId="2CF60780" w:rsidR="00006200" w:rsidRDefault="00AF4C85">
      <w:pPr>
        <w:pStyle w:val="TOC1"/>
        <w:tabs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r>
        <w:rPr>
          <w:bCs/>
        </w:rPr>
        <w:fldChar w:fldCharType="begin"/>
      </w:r>
      <w:r>
        <w:rPr>
          <w:bCs/>
        </w:rPr>
        <w:instrText xml:space="preserve"> TOC \o "1-4" \h \z \u </w:instrText>
      </w:r>
      <w:r>
        <w:rPr>
          <w:bCs/>
        </w:rPr>
        <w:fldChar w:fldCharType="separate"/>
      </w:r>
      <w:hyperlink w:anchor="_Toc77238046" w:history="1">
        <w:r w:rsidR="00006200" w:rsidRPr="0087017C">
          <w:rPr>
            <w:rStyle w:val="Hyperlink"/>
            <w:rFonts w:asciiTheme="majorHAnsi" w:hAnsiTheme="majorHAnsi"/>
            <w:noProof/>
          </w:rPr>
          <w:t>Disclaimer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_Toc77238046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2</w:t>
        </w:r>
        <w:r w:rsidR="00006200">
          <w:rPr>
            <w:noProof/>
            <w:webHidden/>
          </w:rPr>
          <w:fldChar w:fldCharType="end"/>
        </w:r>
      </w:hyperlink>
    </w:p>
    <w:p w14:paraId="4CC6993D" w14:textId="195201E4" w:rsidR="00006200" w:rsidRDefault="00430EF8">
      <w:pPr>
        <w:pStyle w:val="TOC1"/>
        <w:tabs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47" w:history="1">
        <w:r w:rsidR="00006200" w:rsidRPr="0087017C">
          <w:rPr>
            <w:rStyle w:val="Hyperlink"/>
            <w:noProof/>
          </w:rPr>
          <w:t>Open Networking Foundation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_Toc77238047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2</w:t>
        </w:r>
        <w:r w:rsidR="00006200">
          <w:rPr>
            <w:noProof/>
            <w:webHidden/>
          </w:rPr>
          <w:fldChar w:fldCharType="end"/>
        </w:r>
      </w:hyperlink>
    </w:p>
    <w:p w14:paraId="79F1A01C" w14:textId="02F3C751" w:rsidR="00006200" w:rsidRDefault="00430EF8">
      <w:pPr>
        <w:pStyle w:val="TOC1"/>
        <w:tabs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48" w:history="1">
        <w:r w:rsidR="00006200" w:rsidRPr="0087017C">
          <w:rPr>
            <w:rStyle w:val="Hyperlink"/>
            <w:noProof/>
          </w:rPr>
          <w:t>Document History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_Toc77238048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4</w:t>
        </w:r>
        <w:r w:rsidR="00006200">
          <w:rPr>
            <w:noProof/>
            <w:webHidden/>
          </w:rPr>
          <w:fldChar w:fldCharType="end"/>
        </w:r>
      </w:hyperlink>
    </w:p>
    <w:p w14:paraId="4598420A" w14:textId="1FBE5427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49" w:history="1">
        <w:r w:rsidR="00006200" w:rsidRPr="0087017C">
          <w:rPr>
            <w:rStyle w:val="Hyperlink"/>
            <w:noProof/>
          </w:rPr>
          <w:t>1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Introduction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_Toc77238049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7D2A5AD0" w14:textId="288F5C78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0" w:history="1">
        <w:r w:rsidR="00006200" w:rsidRPr="0087017C">
          <w:rPr>
            <w:rStyle w:val="Hyperlink"/>
            <w:noProof/>
          </w:rPr>
          <w:t>1.1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References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_Toc77238050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5CEACDF4" w14:textId="5E487346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1" w:history="1">
        <w:r w:rsidR="00006200" w:rsidRPr="0087017C">
          <w:rPr>
            <w:rStyle w:val="Hyperlink"/>
            <w:noProof/>
          </w:rPr>
          <w:t>1.2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Definitions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_Toc77238051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36EBF52A" w14:textId="62CB7BBE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2" w:history="1">
        <w:r w:rsidR="00006200" w:rsidRPr="0087017C">
          <w:rPr>
            <w:rStyle w:val="Hyperlink"/>
            <w:noProof/>
          </w:rPr>
          <w:t>1.3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Conventions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_Toc77238052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152918D6" w14:textId="78B0C816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3" w:history="1">
        <w:r w:rsidR="00006200" w:rsidRPr="0087017C">
          <w:rPr>
            <w:rStyle w:val="Hyperlink"/>
            <w:noProof/>
          </w:rPr>
          <w:t>1.4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Viewing UML diagrams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_Toc77238053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64AA95A5" w14:textId="1B9E8AE6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4" w:history="1">
        <w:r w:rsidR="00006200" w:rsidRPr="0087017C">
          <w:rPr>
            <w:rStyle w:val="Hyperlink"/>
            <w:noProof/>
          </w:rPr>
          <w:t>1.5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Understanding the figures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_Toc77238054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7F3BB4DA" w14:textId="347525AD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5" w:history="1">
        <w:r w:rsidR="00006200" w:rsidRPr="0087017C">
          <w:rPr>
            <w:rStyle w:val="Hyperlink"/>
            <w:noProof/>
          </w:rPr>
          <w:t>1.6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Appendix Overview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_Toc77238055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5</w:t>
        </w:r>
        <w:r w:rsidR="00006200">
          <w:rPr>
            <w:noProof/>
            <w:webHidden/>
          </w:rPr>
          <w:fldChar w:fldCharType="end"/>
        </w:r>
      </w:hyperlink>
    </w:p>
    <w:p w14:paraId="30960E33" w14:textId="63227907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56" w:history="1">
        <w:r w:rsidR="00006200" w:rsidRPr="0087017C">
          <w:rPr>
            <w:rStyle w:val="Hyperlink"/>
            <w:noProof/>
          </w:rPr>
          <w:t>2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Introduction to this Appendix document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_Toc77238056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6</w:t>
        </w:r>
        <w:r w:rsidR="00006200">
          <w:rPr>
            <w:noProof/>
            <w:webHidden/>
          </w:rPr>
          <w:fldChar w:fldCharType="end"/>
        </w:r>
      </w:hyperlink>
    </w:p>
    <w:p w14:paraId="07AB8FE0" w14:textId="6418F0A0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57" w:history="1">
        <w:r w:rsidR="00006200" w:rsidRPr="0087017C">
          <w:rPr>
            <w:rStyle w:val="Hyperlink"/>
            <w:noProof/>
          </w:rPr>
          <w:t>3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Overview and Contex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_Toc77238057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6</w:t>
        </w:r>
        <w:r w:rsidR="00006200">
          <w:rPr>
            <w:noProof/>
            <w:webHidden/>
          </w:rPr>
          <w:fldChar w:fldCharType="end"/>
        </w:r>
      </w:hyperlink>
    </w:p>
    <w:p w14:paraId="5BBB3394" w14:textId="34E2F423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8" w:history="1">
        <w:r w:rsidR="00006200" w:rsidRPr="0087017C">
          <w:rPr>
            <w:rStyle w:val="Hyperlink"/>
            <w:noProof/>
          </w:rPr>
          <w:t>3.1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Business context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_Toc77238058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6</w:t>
        </w:r>
        <w:r w:rsidR="00006200">
          <w:rPr>
            <w:noProof/>
            <w:webHidden/>
          </w:rPr>
          <w:fldChar w:fldCharType="end"/>
        </w:r>
      </w:hyperlink>
    </w:p>
    <w:p w14:paraId="37B69F3D" w14:textId="0F774AD8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59" w:history="1">
        <w:r w:rsidR="00006200" w:rsidRPr="0087017C">
          <w:rPr>
            <w:rStyle w:val="Hyperlink"/>
            <w:noProof/>
          </w:rPr>
          <w:t>3.2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Management Control Architecture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_Toc77238059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7</w:t>
        </w:r>
        <w:r w:rsidR="00006200">
          <w:rPr>
            <w:noProof/>
            <w:webHidden/>
          </w:rPr>
          <w:fldChar w:fldCharType="end"/>
        </w:r>
      </w:hyperlink>
    </w:p>
    <w:p w14:paraId="7407C544" w14:textId="290A841D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0" w:history="1">
        <w:r w:rsidR="00006200" w:rsidRPr="0087017C">
          <w:rPr>
            <w:rStyle w:val="Hyperlink"/>
            <w:noProof/>
          </w:rPr>
          <w:t>3.3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Controller internal architecture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_Toc77238060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9</w:t>
        </w:r>
        <w:r w:rsidR="00006200">
          <w:rPr>
            <w:noProof/>
            <w:webHidden/>
          </w:rPr>
          <w:fldChar w:fldCharType="end"/>
        </w:r>
      </w:hyperlink>
    </w:p>
    <w:p w14:paraId="6927C74C" w14:textId="3FBF9ED2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1" w:history="1">
        <w:r w:rsidR="00006200" w:rsidRPr="0087017C">
          <w:rPr>
            <w:rStyle w:val="Hyperlink"/>
            <w:noProof/>
          </w:rPr>
          <w:t>3.4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Controller in context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_Toc77238061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10</w:t>
        </w:r>
        <w:r w:rsidR="00006200">
          <w:rPr>
            <w:noProof/>
            <w:webHidden/>
          </w:rPr>
          <w:fldChar w:fldCharType="end"/>
        </w:r>
      </w:hyperlink>
    </w:p>
    <w:p w14:paraId="3615A9B8" w14:textId="75399467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62" w:history="1">
        <w:r w:rsidR="00006200" w:rsidRPr="0087017C">
          <w:rPr>
            <w:rStyle w:val="Hyperlink"/>
            <w:noProof/>
          </w:rPr>
          <w:t>4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Building a Controller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_Toc77238062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11</w:t>
        </w:r>
        <w:r w:rsidR="00006200">
          <w:rPr>
            <w:noProof/>
            <w:webHidden/>
          </w:rPr>
          <w:fldChar w:fldCharType="end"/>
        </w:r>
      </w:hyperlink>
    </w:p>
    <w:p w14:paraId="781CBC07" w14:textId="599EDC9F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63" w:history="1">
        <w:r w:rsidR="00006200" w:rsidRPr="0087017C">
          <w:rPr>
            <w:rStyle w:val="Hyperlink"/>
            <w:noProof/>
          </w:rPr>
          <w:t>5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Formation of a Controller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_Toc77238063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12</w:t>
        </w:r>
        <w:r w:rsidR="00006200">
          <w:rPr>
            <w:noProof/>
            <w:webHidden/>
          </w:rPr>
          <w:fldChar w:fldCharType="end"/>
        </w:r>
      </w:hyperlink>
    </w:p>
    <w:p w14:paraId="01663DA0" w14:textId="21516EDA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4" w:history="1">
        <w:r w:rsidR="00006200" w:rsidRPr="0087017C">
          <w:rPr>
            <w:rStyle w:val="Hyperlink"/>
            <w:noProof/>
          </w:rPr>
          <w:t>5.1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Forming the Service Definition and the Catalogue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_Toc77238064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12</w:t>
        </w:r>
        <w:r w:rsidR="00006200">
          <w:rPr>
            <w:noProof/>
            <w:webHidden/>
          </w:rPr>
          <w:fldChar w:fldCharType="end"/>
        </w:r>
      </w:hyperlink>
    </w:p>
    <w:p w14:paraId="4A56D7F3" w14:textId="48A17283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5" w:history="1">
        <w:r w:rsidR="00006200" w:rsidRPr="0087017C">
          <w:rPr>
            <w:rStyle w:val="Hyperlink"/>
            <w:noProof/>
          </w:rPr>
          <w:t>5.2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Specific service assumptions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_Toc77238065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12</w:t>
        </w:r>
        <w:r w:rsidR="00006200">
          <w:rPr>
            <w:noProof/>
            <w:webHidden/>
          </w:rPr>
          <w:fldChar w:fldCharType="end"/>
        </w:r>
      </w:hyperlink>
    </w:p>
    <w:p w14:paraId="00A7614B" w14:textId="7E2BF333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6" w:history="1">
        <w:r w:rsidR="00006200" w:rsidRPr="0087017C">
          <w:rPr>
            <w:rStyle w:val="Hyperlink"/>
            <w:noProof/>
          </w:rPr>
          <w:t>5.3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Progressing through the formation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_Toc77238066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12</w:t>
        </w:r>
        <w:r w:rsidR="00006200">
          <w:rPr>
            <w:noProof/>
            <w:webHidden/>
          </w:rPr>
          <w:fldChar w:fldCharType="end"/>
        </w:r>
      </w:hyperlink>
    </w:p>
    <w:p w14:paraId="304C3B49" w14:textId="1A89E22A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67" w:history="1">
        <w:r w:rsidR="00006200" w:rsidRPr="0087017C">
          <w:rPr>
            <w:rStyle w:val="Hyperlink"/>
            <w:noProof/>
          </w:rPr>
          <w:t>6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Control Service and Various Deployments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_Toc77238067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15</w:t>
        </w:r>
        <w:r w:rsidR="00006200">
          <w:rPr>
            <w:noProof/>
            <w:webHidden/>
          </w:rPr>
          <w:fldChar w:fldCharType="end"/>
        </w:r>
      </w:hyperlink>
    </w:p>
    <w:p w14:paraId="778B2C78" w14:textId="3F1976AE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8" w:history="1">
        <w:r w:rsidR="00006200" w:rsidRPr="0087017C">
          <w:rPr>
            <w:rStyle w:val="Hyperlink"/>
            <w:noProof/>
          </w:rPr>
          <w:t>6.1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Forming the Service Definition and the Catalogue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_Toc77238068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15</w:t>
        </w:r>
        <w:r w:rsidR="00006200">
          <w:rPr>
            <w:noProof/>
            <w:webHidden/>
          </w:rPr>
          <w:fldChar w:fldCharType="end"/>
        </w:r>
      </w:hyperlink>
    </w:p>
    <w:p w14:paraId="3135F1D7" w14:textId="54890946" w:rsidR="00006200" w:rsidRDefault="00430EF8">
      <w:pPr>
        <w:pStyle w:val="TOC2"/>
        <w:rPr>
          <w:rFonts w:cstheme="minorBidi"/>
          <w:noProof/>
          <w:color w:val="auto"/>
          <w:sz w:val="22"/>
          <w:lang w:eastAsia="en-US"/>
        </w:rPr>
      </w:pPr>
      <w:hyperlink w:anchor="_Toc77238069" w:history="1">
        <w:r w:rsidR="00006200" w:rsidRPr="0087017C">
          <w:rPr>
            <w:rStyle w:val="Hyperlink"/>
            <w:noProof/>
          </w:rPr>
          <w:t>6.2</w:t>
        </w:r>
        <w:r w:rsidR="00006200">
          <w:rPr>
            <w:rFonts w:cstheme="minorBidi"/>
            <w:noProof/>
            <w:color w:val="auto"/>
            <w:sz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Multiple views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_Toc77238069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16</w:t>
        </w:r>
        <w:r w:rsidR="00006200">
          <w:rPr>
            <w:noProof/>
            <w:webHidden/>
          </w:rPr>
          <w:fldChar w:fldCharType="end"/>
        </w:r>
      </w:hyperlink>
    </w:p>
    <w:p w14:paraId="7D8B9919" w14:textId="5A234E06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70" w:history="1">
        <w:r w:rsidR="00006200" w:rsidRPr="0087017C">
          <w:rPr>
            <w:rStyle w:val="Hyperlink"/>
            <w:noProof/>
          </w:rPr>
          <w:t>7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Security Considerations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_Toc77238070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20</w:t>
        </w:r>
        <w:r w:rsidR="00006200">
          <w:rPr>
            <w:noProof/>
            <w:webHidden/>
          </w:rPr>
          <w:fldChar w:fldCharType="end"/>
        </w:r>
      </w:hyperlink>
    </w:p>
    <w:p w14:paraId="6F7D45AC" w14:textId="269832AE" w:rsidR="00006200" w:rsidRDefault="00430EF8">
      <w:pPr>
        <w:pStyle w:val="TOC1"/>
        <w:tabs>
          <w:tab w:val="left" w:pos="432"/>
          <w:tab w:val="right" w:leader="dot" w:pos="9350"/>
        </w:tabs>
        <w:rPr>
          <w:rFonts w:cstheme="minorBidi"/>
          <w:b w:val="0"/>
          <w:noProof/>
          <w:color w:val="auto"/>
          <w:sz w:val="22"/>
          <w:szCs w:val="22"/>
          <w:lang w:eastAsia="en-US"/>
        </w:rPr>
      </w:pPr>
      <w:hyperlink w:anchor="_Toc77238071" w:history="1">
        <w:r w:rsidR="00006200" w:rsidRPr="0087017C">
          <w:rPr>
            <w:rStyle w:val="Hyperlink"/>
            <w:noProof/>
          </w:rPr>
          <w:t>8</w:t>
        </w:r>
        <w:r w:rsidR="00006200">
          <w:rPr>
            <w:rFonts w:cstheme="minorBidi"/>
            <w:b w:val="0"/>
            <w:noProof/>
            <w:color w:val="auto"/>
            <w:sz w:val="22"/>
            <w:szCs w:val="22"/>
            <w:lang w:eastAsia="en-US"/>
          </w:rPr>
          <w:tab/>
        </w:r>
        <w:r w:rsidR="00006200" w:rsidRPr="0087017C">
          <w:rPr>
            <w:rStyle w:val="Hyperlink"/>
            <w:noProof/>
          </w:rPr>
          <w:t>Timeline Examples</w:t>
        </w:r>
        <w:r w:rsidR="00006200">
          <w:rPr>
            <w:noProof/>
            <w:webHidden/>
          </w:rPr>
          <w:tab/>
        </w:r>
        <w:r w:rsidR="00006200">
          <w:rPr>
            <w:noProof/>
            <w:webHidden/>
          </w:rPr>
          <w:fldChar w:fldCharType="begin"/>
        </w:r>
        <w:r w:rsidR="00006200">
          <w:rPr>
            <w:noProof/>
            <w:webHidden/>
          </w:rPr>
          <w:instrText xml:space="preserve"> PAGEREF _Toc77238071 \h </w:instrText>
        </w:r>
        <w:r w:rsidR="00006200">
          <w:rPr>
            <w:noProof/>
            <w:webHidden/>
          </w:rPr>
        </w:r>
        <w:r w:rsidR="00006200">
          <w:rPr>
            <w:noProof/>
            <w:webHidden/>
          </w:rPr>
          <w:fldChar w:fldCharType="separate"/>
        </w:r>
        <w:r w:rsidR="00006200">
          <w:rPr>
            <w:noProof/>
            <w:webHidden/>
          </w:rPr>
          <w:t>21</w:t>
        </w:r>
        <w:r w:rsidR="00006200">
          <w:rPr>
            <w:noProof/>
            <w:webHidden/>
          </w:rPr>
          <w:fldChar w:fldCharType="end"/>
        </w:r>
      </w:hyperlink>
    </w:p>
    <w:p w14:paraId="0C27D098" w14:textId="0FBE3784" w:rsidR="005752F2" w:rsidRDefault="00AF4C85" w:rsidP="005752F2">
      <w:pPr>
        <w:pStyle w:val="TOCHeading"/>
      </w:pPr>
      <w:r>
        <w:rPr>
          <w:rFonts w:asciiTheme="minorHAnsi" w:eastAsiaTheme="minorEastAsia" w:hAnsiTheme="minorHAnsi" w:cstheme="minorHAnsi"/>
          <w:bCs w:val="0"/>
          <w:color w:val="141313" w:themeColor="text1"/>
          <w:sz w:val="20"/>
          <w:szCs w:val="24"/>
        </w:rPr>
        <w:fldChar w:fldCharType="end"/>
      </w:r>
    </w:p>
    <w:p w14:paraId="6E7A1E66" w14:textId="77777777" w:rsidR="00502DB7" w:rsidRDefault="00502DB7" w:rsidP="00033793">
      <w:pPr>
        <w:pStyle w:val="TOCHeading"/>
        <w:keepNext/>
      </w:pPr>
      <w:r>
        <w:t>List of Figures</w:t>
      </w:r>
    </w:p>
    <w:p w14:paraId="6CB125F3" w14:textId="2D458DD4" w:rsidR="00D65A87" w:rsidRPr="00F42FE6" w:rsidRDefault="00502DB7" w:rsidP="00F42FE6">
      <w:pPr>
        <w:pStyle w:val="TableofFigures"/>
        <w:tabs>
          <w:tab w:val="right" w:leader="dot" w:pos="9350"/>
        </w:tabs>
        <w:rPr>
          <w:noProof/>
          <w:color w:val="auto"/>
          <w:sz w:val="22"/>
          <w:szCs w:val="22"/>
          <w:lang w:eastAsia="en-US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77238227" w:history="1">
        <w:r w:rsidR="00F42FE6" w:rsidRPr="007E04BF">
          <w:rPr>
            <w:rStyle w:val="Hyperlink"/>
            <w:noProof/>
          </w:rPr>
          <w:t>Figure 3-1 Business Oveview</w:t>
        </w:r>
        <w:r w:rsidR="00F42FE6">
          <w:rPr>
            <w:noProof/>
            <w:webHidden/>
          </w:rPr>
          <w:tab/>
        </w:r>
        <w:r w:rsidR="00F42FE6">
          <w:rPr>
            <w:noProof/>
            <w:webHidden/>
          </w:rPr>
          <w:fldChar w:fldCharType="begin"/>
        </w:r>
        <w:r w:rsidR="00F42FE6">
          <w:rPr>
            <w:noProof/>
            <w:webHidden/>
          </w:rPr>
          <w:instrText xml:space="preserve"> PAGEREF _Toc77238227 \h </w:instrText>
        </w:r>
        <w:r w:rsidR="00F42FE6">
          <w:rPr>
            <w:noProof/>
            <w:webHidden/>
          </w:rPr>
        </w:r>
        <w:r w:rsidR="00F42FE6">
          <w:rPr>
            <w:noProof/>
            <w:webHidden/>
          </w:rPr>
          <w:fldChar w:fldCharType="separate"/>
        </w:r>
        <w:r w:rsidR="00F42FE6">
          <w:rPr>
            <w:noProof/>
            <w:webHidden/>
          </w:rPr>
          <w:t>6</w:t>
        </w:r>
        <w:r w:rsidR="00F42FE6">
          <w:rPr>
            <w:noProof/>
            <w:webHidden/>
          </w:rPr>
          <w:fldChar w:fldCharType="end"/>
        </w:r>
      </w:hyperlink>
      <w:r>
        <w:fldChar w:fldCharType="end"/>
      </w:r>
    </w:p>
    <w:p w14:paraId="6309C646" w14:textId="77777777" w:rsidR="00D65A87" w:rsidRPr="001D1C3F" w:rsidRDefault="00D65A87" w:rsidP="00033793">
      <w:pPr>
        <w:pStyle w:val="TOCHeading"/>
        <w:keepNext/>
        <w:outlineLvl w:val="0"/>
      </w:pPr>
      <w:bookmarkStart w:id="2" w:name="_Toc77238048"/>
      <w:r w:rsidRPr="001D1C3F">
        <w:lastRenderedPageBreak/>
        <w:t>Document History</w:t>
      </w:r>
      <w:bookmarkEnd w:id="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3"/>
        <w:gridCol w:w="1969"/>
        <w:gridCol w:w="6498"/>
      </w:tblGrid>
      <w:tr w:rsidR="00D65A87" w:rsidRPr="001D1C3F" w14:paraId="53C0E5B0" w14:textId="77777777" w:rsidTr="002601AC">
        <w:trPr>
          <w:cantSplit/>
          <w:trHeight w:val="548"/>
          <w:tblHeader/>
        </w:trPr>
        <w:tc>
          <w:tcPr>
            <w:tcW w:w="883" w:type="dxa"/>
            <w:shd w:val="clear" w:color="auto" w:fill="FFFF99"/>
          </w:tcPr>
          <w:p w14:paraId="090853F5" w14:textId="77777777" w:rsidR="00D65A87" w:rsidRPr="001D1C3F" w:rsidRDefault="00D65A87" w:rsidP="00D65A87">
            <w:pPr>
              <w:keepNext/>
              <w:spacing w:before="120" w:after="120"/>
              <w:rPr>
                <w:b/>
                <w:sz w:val="20"/>
                <w:szCs w:val="20"/>
              </w:rPr>
            </w:pPr>
            <w:r w:rsidRPr="001D1C3F"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969" w:type="dxa"/>
            <w:shd w:val="clear" w:color="auto" w:fill="FFFF99"/>
          </w:tcPr>
          <w:p w14:paraId="1F89A065" w14:textId="77777777" w:rsidR="00D65A87" w:rsidRPr="001D1C3F" w:rsidRDefault="00D65A87" w:rsidP="00D65A87">
            <w:pPr>
              <w:keepNext/>
              <w:spacing w:before="120" w:after="120"/>
              <w:rPr>
                <w:b/>
                <w:sz w:val="20"/>
                <w:szCs w:val="20"/>
              </w:rPr>
            </w:pPr>
            <w:r w:rsidRPr="001D1C3F"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6498" w:type="dxa"/>
            <w:shd w:val="clear" w:color="auto" w:fill="FFFF99"/>
          </w:tcPr>
          <w:p w14:paraId="7DDAF39E" w14:textId="77777777" w:rsidR="00D65A87" w:rsidRPr="001D1C3F" w:rsidRDefault="00D65A87" w:rsidP="00D65A87">
            <w:pPr>
              <w:keepNext/>
              <w:spacing w:before="120" w:after="120"/>
              <w:rPr>
                <w:b/>
                <w:sz w:val="20"/>
                <w:szCs w:val="20"/>
              </w:rPr>
            </w:pPr>
            <w:r w:rsidRPr="001D1C3F">
              <w:rPr>
                <w:b/>
                <w:sz w:val="20"/>
                <w:szCs w:val="20"/>
              </w:rPr>
              <w:t>Description of Change</w:t>
            </w:r>
          </w:p>
        </w:tc>
      </w:tr>
      <w:tr w:rsidR="0030596E" w:rsidRPr="001D1C3F" w14:paraId="4C7E8BFE" w14:textId="77777777" w:rsidTr="002601AC">
        <w:trPr>
          <w:cantSplit/>
        </w:trPr>
        <w:tc>
          <w:tcPr>
            <w:tcW w:w="883" w:type="dxa"/>
          </w:tcPr>
          <w:p w14:paraId="2A38835B" w14:textId="0AF25FD2" w:rsidR="0030596E" w:rsidRPr="001D1C3F" w:rsidRDefault="0030596E" w:rsidP="0030596E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</w:t>
            </w:r>
            <w:r w:rsidR="00CB7162">
              <w:rPr>
                <w:sz w:val="20"/>
                <w:szCs w:val="20"/>
              </w:rPr>
              <w:t>6</w:t>
            </w:r>
          </w:p>
        </w:tc>
        <w:tc>
          <w:tcPr>
            <w:tcW w:w="1969" w:type="dxa"/>
          </w:tcPr>
          <w:p w14:paraId="5513FB8C" w14:textId="2968B0BF" w:rsidR="0030596E" w:rsidRPr="001D1C3F" w:rsidRDefault="00CB7162" w:rsidP="0030596E">
            <w:pPr>
              <w:spacing w:before="120" w:after="1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March 2022</w:t>
            </w:r>
          </w:p>
        </w:tc>
        <w:tc>
          <w:tcPr>
            <w:tcW w:w="6498" w:type="dxa"/>
          </w:tcPr>
          <w:p w14:paraId="7AA5FA41" w14:textId="35689B26" w:rsidR="0030596E" w:rsidRPr="001D1C3F" w:rsidRDefault="0030596E" w:rsidP="0030596E">
            <w:pPr>
              <w:spacing w:before="120" w:after="120"/>
              <w:rPr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Initial Version</w:t>
            </w:r>
          </w:p>
        </w:tc>
      </w:tr>
    </w:tbl>
    <w:p w14:paraId="0FABC3E2" w14:textId="77777777" w:rsidR="00AC55F3" w:rsidRDefault="00AC55F3">
      <w:pPr>
        <w:spacing w:after="0"/>
      </w:pPr>
    </w:p>
    <w:p w14:paraId="4B867C95" w14:textId="77777777" w:rsidR="007069A7" w:rsidRDefault="007069A7">
      <w:pPr>
        <w:spacing w:after="0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" w:name="_Ref415288333"/>
      <w:bookmarkStart w:id="4" w:name="_Ref415288340"/>
      <w:bookmarkStart w:id="5" w:name="_Ref415288345"/>
      <w:bookmarkStart w:id="6" w:name="_Ref415288350"/>
      <w:bookmarkStart w:id="7" w:name="_Toc457510552"/>
      <w:r>
        <w:br w:type="page"/>
      </w:r>
    </w:p>
    <w:p w14:paraId="016644E9" w14:textId="1D8215A1" w:rsidR="00AD78C4" w:rsidRPr="00AC1889" w:rsidRDefault="00AD78C4" w:rsidP="00AD78C4">
      <w:pPr>
        <w:pStyle w:val="Heading1"/>
      </w:pPr>
      <w:bookmarkStart w:id="8" w:name="_Toc77238049"/>
      <w:commentRangeStart w:id="9"/>
      <w:r>
        <w:lastRenderedPageBreak/>
        <w:t>Introductio</w:t>
      </w:r>
      <w:commentRangeEnd w:id="9"/>
      <w:r w:rsidR="00B72746">
        <w:rPr>
          <w:rStyle w:val="CommentReference"/>
          <w:rFonts w:ascii="Times New Roman" w:eastAsiaTheme="minorEastAsia" w:hAnsi="Times New Roman" w:cstheme="minorBidi"/>
          <w:b w:val="0"/>
          <w:bCs w:val="0"/>
        </w:rPr>
        <w:commentReference w:id="9"/>
      </w:r>
      <w:r>
        <w:t>n</w:t>
      </w:r>
      <w:bookmarkEnd w:id="3"/>
      <w:bookmarkEnd w:id="4"/>
      <w:bookmarkEnd w:id="5"/>
      <w:bookmarkEnd w:id="6"/>
      <w:bookmarkEnd w:id="7"/>
      <w:bookmarkEnd w:id="8"/>
      <w:ins w:id="10" w:author="Author">
        <w:r w:rsidR="00B040E3">
          <w:t xml:space="preserve"> to the document suite</w:t>
        </w:r>
      </w:ins>
    </w:p>
    <w:p w14:paraId="4B6E5DE2" w14:textId="76A23B08" w:rsidR="00AD78C4" w:rsidRDefault="00AD78C4" w:rsidP="00AD78C4">
      <w:r>
        <w:t>This document i</w:t>
      </w:r>
      <w:r w:rsidR="000F56C8">
        <w:t>s an addendum to the TR-512_v1.</w:t>
      </w:r>
      <w:r w:rsidR="0030596E">
        <w:t>4</w:t>
      </w:r>
      <w:r>
        <w:t xml:space="preserve"> ONF Core Information Model and forms part of the description of the ONF-CIM. For general overview material and references to the other parts refer to </w:t>
      </w:r>
      <w:hyperlink r:id="rId14" w:history="1">
        <w:r w:rsidR="0030596E" w:rsidRPr="00384423">
          <w:rPr>
            <w:rStyle w:val="Hyperlink"/>
          </w:rPr>
          <w:t>TR-512.1</w:t>
        </w:r>
      </w:hyperlink>
      <w:r>
        <w:t>.</w:t>
      </w:r>
    </w:p>
    <w:p w14:paraId="64148CA1" w14:textId="77777777" w:rsidR="00AD78C4" w:rsidRDefault="00AD78C4" w:rsidP="007069A7">
      <w:pPr>
        <w:pStyle w:val="Heading2"/>
      </w:pPr>
      <w:bookmarkStart w:id="11" w:name="_Ref415286922"/>
      <w:bookmarkStart w:id="12" w:name="_Toc457510553"/>
      <w:bookmarkStart w:id="13" w:name="_Toc77238050"/>
      <w:r w:rsidRPr="00AC1889">
        <w:t>References</w:t>
      </w:r>
      <w:bookmarkEnd w:id="11"/>
      <w:bookmarkEnd w:id="12"/>
      <w:bookmarkEnd w:id="13"/>
    </w:p>
    <w:p w14:paraId="0363E684" w14:textId="7AD069B9" w:rsidR="00AD78C4" w:rsidRPr="001E63BF" w:rsidRDefault="00AD78C4" w:rsidP="00AD78C4">
      <w:pPr>
        <w:pStyle w:val="enumlev1"/>
        <w:tabs>
          <w:tab w:val="clear" w:pos="794"/>
          <w:tab w:val="clear" w:pos="1191"/>
          <w:tab w:val="clear" w:pos="1588"/>
          <w:tab w:val="clear" w:pos="1985"/>
          <w:tab w:val="left" w:pos="2520"/>
        </w:tabs>
        <w:ind w:left="2520" w:hanging="2520"/>
      </w:pPr>
      <w:r>
        <w:t xml:space="preserve">For a full list of references see </w:t>
      </w:r>
      <w:hyperlink r:id="rId15" w:history="1">
        <w:r>
          <w:rPr>
            <w:rStyle w:val="Hyperlink"/>
          </w:rPr>
          <w:t>TR-512.1</w:t>
        </w:r>
      </w:hyperlink>
      <w:r>
        <w:t xml:space="preserve">. </w:t>
      </w:r>
    </w:p>
    <w:p w14:paraId="2A8F0A41" w14:textId="77777777" w:rsidR="00AD78C4" w:rsidRDefault="00AD78C4" w:rsidP="007069A7">
      <w:pPr>
        <w:pStyle w:val="Heading2"/>
      </w:pPr>
      <w:bookmarkStart w:id="14" w:name="_Toc410597933"/>
      <w:bookmarkStart w:id="15" w:name="_Toc410597934"/>
      <w:bookmarkStart w:id="16" w:name="_Toc410597935"/>
      <w:bookmarkStart w:id="17" w:name="_Toc410597936"/>
      <w:bookmarkStart w:id="18" w:name="_Toc410597937"/>
      <w:bookmarkStart w:id="19" w:name="_Toc410597941"/>
      <w:bookmarkStart w:id="20" w:name="_Toc410597942"/>
      <w:bookmarkStart w:id="21" w:name="_Toc410597943"/>
      <w:bookmarkStart w:id="22" w:name="_Toc410597944"/>
      <w:bookmarkStart w:id="23" w:name="_Toc457510554"/>
      <w:bookmarkStart w:id="24" w:name="_Toc77238051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r w:rsidRPr="00AC1889">
        <w:t>Definitions</w:t>
      </w:r>
      <w:bookmarkEnd w:id="23"/>
      <w:bookmarkEnd w:id="24"/>
    </w:p>
    <w:p w14:paraId="4C893136" w14:textId="57F64453" w:rsidR="00AD78C4" w:rsidRPr="001E63BF" w:rsidRDefault="00AD78C4" w:rsidP="00AD78C4">
      <w:r>
        <w:t xml:space="preserve">For a full list of definition see </w:t>
      </w:r>
      <w:hyperlink r:id="rId16" w:history="1">
        <w:r>
          <w:rPr>
            <w:rStyle w:val="Hyperlink"/>
          </w:rPr>
          <w:t>TR-512.1</w:t>
        </w:r>
      </w:hyperlink>
      <w:r>
        <w:t>.</w:t>
      </w:r>
    </w:p>
    <w:p w14:paraId="4631B70A" w14:textId="77777777" w:rsidR="00AD78C4" w:rsidRPr="00B96F4B" w:rsidRDefault="00AD78C4" w:rsidP="00B96F4B">
      <w:pPr>
        <w:pStyle w:val="Heading2"/>
      </w:pPr>
      <w:bookmarkStart w:id="25" w:name="_Ref457477168"/>
      <w:bookmarkStart w:id="26" w:name="_Ref457477173"/>
      <w:bookmarkStart w:id="27" w:name="_Ref457477183"/>
      <w:bookmarkStart w:id="28" w:name="_Toc457510555"/>
      <w:bookmarkStart w:id="29" w:name="_Toc77238052"/>
      <w:r w:rsidRPr="00B96F4B">
        <w:t>Conventions</w:t>
      </w:r>
      <w:bookmarkEnd w:id="25"/>
      <w:bookmarkEnd w:id="26"/>
      <w:bookmarkEnd w:id="27"/>
      <w:bookmarkEnd w:id="28"/>
      <w:bookmarkEnd w:id="29"/>
    </w:p>
    <w:p w14:paraId="7C47CCFA" w14:textId="6F2DC004" w:rsidR="00AD78C4" w:rsidRDefault="00AD78C4" w:rsidP="00AD78C4">
      <w:r>
        <w:t xml:space="preserve">See </w:t>
      </w:r>
      <w:hyperlink r:id="rId17" w:history="1">
        <w:r>
          <w:rPr>
            <w:rStyle w:val="Hyperlink"/>
          </w:rPr>
          <w:t>TR-512.1</w:t>
        </w:r>
      </w:hyperlink>
      <w:r>
        <w:rPr>
          <w:rStyle w:val="Hyperlink"/>
        </w:rPr>
        <w:t xml:space="preserve"> </w:t>
      </w:r>
      <w:r>
        <w:t>for an explanation of:</w:t>
      </w:r>
    </w:p>
    <w:p w14:paraId="698F848F" w14:textId="77777777" w:rsidR="00AD78C4" w:rsidRDefault="00AD78C4" w:rsidP="006C6C70">
      <w:pPr>
        <w:pStyle w:val="ListParagraph"/>
        <w:numPr>
          <w:ilvl w:val="0"/>
          <w:numId w:val="4"/>
        </w:numPr>
      </w:pPr>
      <w:r>
        <w:t>UML conventions</w:t>
      </w:r>
    </w:p>
    <w:p w14:paraId="41DD57F6" w14:textId="77777777" w:rsidR="00AD78C4" w:rsidRDefault="00AD78C4" w:rsidP="006C6C70">
      <w:pPr>
        <w:pStyle w:val="ListParagraph"/>
        <w:numPr>
          <w:ilvl w:val="0"/>
          <w:numId w:val="4"/>
        </w:numPr>
      </w:pPr>
      <w:r>
        <w:t xml:space="preserve">Lifecycle Stereotypes </w:t>
      </w:r>
    </w:p>
    <w:p w14:paraId="6384556D" w14:textId="77777777" w:rsidR="00AD78C4" w:rsidRDefault="00AD78C4" w:rsidP="006C6C70">
      <w:pPr>
        <w:pStyle w:val="ListParagraph"/>
        <w:numPr>
          <w:ilvl w:val="0"/>
          <w:numId w:val="4"/>
        </w:numPr>
      </w:pPr>
      <w:r>
        <w:t>Diagram symbol set</w:t>
      </w:r>
    </w:p>
    <w:p w14:paraId="66CE275D" w14:textId="77777777" w:rsidR="007069A7" w:rsidRDefault="007069A7" w:rsidP="007069A7">
      <w:pPr>
        <w:pStyle w:val="Heading2"/>
      </w:pPr>
      <w:bookmarkStart w:id="30" w:name="_Toc77238053"/>
      <w:r>
        <w:t>Viewing UML diagrams</w:t>
      </w:r>
      <w:bookmarkEnd w:id="30"/>
    </w:p>
    <w:p w14:paraId="0DC902CA" w14:textId="77777777" w:rsidR="007069A7" w:rsidRDefault="007069A7" w:rsidP="007069A7">
      <w:r>
        <w:t>Some of the UML diagrams are very dense. To view them either zoom (som</w:t>
      </w:r>
      <w:r w:rsidR="00B01BEE">
        <w:t>etimes to 400%) or</w:t>
      </w:r>
      <w:r>
        <w:t xml:space="preserve"> open the associated image file (and zoom appropriately) or open the corresponding UML diagram via Papyrus (for each figure with a UML diagram the UML model diagram name is provided under the figure or within the figure).</w:t>
      </w:r>
    </w:p>
    <w:p w14:paraId="737CB75A" w14:textId="77777777" w:rsidR="00F532E3" w:rsidRDefault="00F532E3" w:rsidP="00F532E3">
      <w:pPr>
        <w:pStyle w:val="Heading2"/>
      </w:pPr>
      <w:bookmarkStart w:id="31" w:name="_Toc456952634"/>
      <w:bookmarkStart w:id="32" w:name="_Toc77238054"/>
      <w:r>
        <w:t>Understanding the figures</w:t>
      </w:r>
      <w:bookmarkEnd w:id="31"/>
      <w:bookmarkEnd w:id="32"/>
    </w:p>
    <w:p w14:paraId="1292EBD6" w14:textId="32D8FBAE" w:rsidR="00F532E3" w:rsidRDefault="00F532E3" w:rsidP="007069A7">
      <w:r>
        <w:t xml:space="preserve">Figures showing fragments of the model using standard UML symbols and also figures illustrating application of the model </w:t>
      </w:r>
      <w:r w:rsidRPr="00C76766">
        <w:t>are provided</w:t>
      </w:r>
      <w:r>
        <w:t xml:space="preserve"> throughout this document. Many of the application-oriented figures also provide </w:t>
      </w:r>
      <w:r w:rsidRPr="0010566D">
        <w:t xml:space="preserve">UML class diagrams </w:t>
      </w:r>
      <w:r>
        <w:t>for the corresponding model fragments</w:t>
      </w:r>
      <w:r w:rsidR="001450D2">
        <w:t xml:space="preserve"> (see </w:t>
      </w:r>
      <w:hyperlink r:id="rId18" w:history="1">
        <w:r w:rsidR="001450D2">
          <w:rPr>
            <w:rStyle w:val="Hyperlink"/>
          </w:rPr>
          <w:t>TR-512.1</w:t>
        </w:r>
      </w:hyperlink>
      <w:r w:rsidR="001450D2">
        <w:rPr>
          <w:rStyle w:val="Hyperlink"/>
        </w:rPr>
        <w:t xml:space="preserve"> </w:t>
      </w:r>
      <w:r w:rsidR="001450D2">
        <w:t>for diagram symbol sets)</w:t>
      </w:r>
      <w:r w:rsidRPr="0010566D">
        <w:t xml:space="preserve">. </w:t>
      </w:r>
      <w:r>
        <w:t>All UML</w:t>
      </w:r>
      <w:r w:rsidRPr="0010566D">
        <w:t xml:space="preserve"> diagrams depict a subset of the relationships </w:t>
      </w:r>
      <w:r>
        <w:t>between</w:t>
      </w:r>
      <w:r w:rsidRPr="0010566D">
        <w:t xml:space="preserve"> the classes, such as inheritance (i.e. specialization), association relationships (such as aggregation and composition), and conditional features or capabilities. Some</w:t>
      </w:r>
      <w:r>
        <w:t xml:space="preserve"> UML</w:t>
      </w:r>
      <w:r w:rsidRPr="0010566D">
        <w:t xml:space="preserve"> diagrams also show further details of the individual classes, such as the</w:t>
      </w:r>
      <w:r>
        <w:t>ir</w:t>
      </w:r>
      <w:r w:rsidRPr="0010566D">
        <w:t xml:space="preserve"> attributes and the data types used by the attributes.</w:t>
      </w:r>
    </w:p>
    <w:p w14:paraId="7480AFE8" w14:textId="77777777" w:rsidR="0055156F" w:rsidRDefault="0055156F" w:rsidP="0055156F">
      <w:pPr>
        <w:pStyle w:val="Heading2"/>
      </w:pPr>
      <w:bookmarkStart w:id="33" w:name="_Toc487580802"/>
      <w:bookmarkStart w:id="34" w:name="_Toc77238055"/>
      <w:r>
        <w:t>Appendix Overview</w:t>
      </w:r>
      <w:bookmarkEnd w:id="33"/>
      <w:bookmarkEnd w:id="34"/>
    </w:p>
    <w:p w14:paraId="07E94FEB" w14:textId="661FB57B" w:rsidR="0055156F" w:rsidRPr="00ED63AE" w:rsidRDefault="0055156F" w:rsidP="0055156F">
      <w:r>
        <w:t xml:space="preserve">This document is part of the Appendix to TR-512. An overview of the Appendix is provided in </w:t>
      </w:r>
      <w:hyperlink r:id="rId19" w:history="1">
        <w:r w:rsidRPr="0070273C">
          <w:rPr>
            <w:rStyle w:val="Hyperlink"/>
          </w:rPr>
          <w:t>TR-512.A.1</w:t>
        </w:r>
      </w:hyperlink>
      <w:r>
        <w:t>.</w:t>
      </w:r>
    </w:p>
    <w:p w14:paraId="30CAF0B2" w14:textId="77777777" w:rsidR="0055156F" w:rsidRDefault="0055156F" w:rsidP="007069A7"/>
    <w:p w14:paraId="30D80C4B" w14:textId="6B5C5543" w:rsidR="0030596E" w:rsidRDefault="0030596E">
      <w:pPr>
        <w:spacing w:after="0"/>
      </w:pPr>
      <w:r>
        <w:br w:type="page"/>
      </w:r>
    </w:p>
    <w:p w14:paraId="296E3933" w14:textId="2EAB4712" w:rsidR="000B5873" w:rsidRDefault="00656DF0" w:rsidP="00AC55F3">
      <w:pPr>
        <w:pStyle w:val="Heading1"/>
      </w:pPr>
      <w:bookmarkStart w:id="35" w:name="_Toc77238056"/>
      <w:r>
        <w:lastRenderedPageBreak/>
        <w:t xml:space="preserve">Introduction to </w:t>
      </w:r>
      <w:r w:rsidR="0055156F">
        <w:t>this Appendix document</w:t>
      </w:r>
      <w:bookmarkEnd w:id="35"/>
    </w:p>
    <w:p w14:paraId="29CEE892" w14:textId="3FC12164" w:rsidR="0055156F" w:rsidRDefault="0055156F" w:rsidP="0055156F">
      <w:bookmarkStart w:id="36" w:name="_Hlk520845845"/>
      <w:r>
        <w:t xml:space="preserve">This document </w:t>
      </w:r>
      <w:r w:rsidR="00CB7162">
        <w:t>considers the lifecycle of a system of Controllers</w:t>
      </w:r>
      <w:r w:rsidR="00776346">
        <w:t>.</w:t>
      </w:r>
      <w:r w:rsidR="00CB7162">
        <w:t xml:space="preserve"> A Controller is an assembly of </w:t>
      </w:r>
      <w:proofErr w:type="spellStart"/>
      <w:r w:rsidR="00CB7162">
        <w:t>ControlConstructs</w:t>
      </w:r>
      <w:proofErr w:type="spellEnd"/>
      <w:r w:rsidR="00CB7162">
        <w:t xml:space="preserve"> etc. The </w:t>
      </w:r>
      <w:proofErr w:type="spellStart"/>
      <w:r w:rsidR="00CB7162">
        <w:t>ControlConstru</w:t>
      </w:r>
      <w:r w:rsidR="007C2BBA">
        <w:t>ct</w:t>
      </w:r>
      <w:proofErr w:type="spellEnd"/>
      <w:r w:rsidR="007C2BBA">
        <w:t xml:space="preserve"> is</w:t>
      </w:r>
      <w:r w:rsidR="00CB7162">
        <w:t xml:space="preserve"> discussed in TR-512.8. </w:t>
      </w:r>
      <w:bookmarkEnd w:id="36"/>
    </w:p>
    <w:p w14:paraId="6F2ADB7B" w14:textId="5D883257" w:rsidR="00F679E7" w:rsidRDefault="001E046F" w:rsidP="0055156F">
      <w:r>
        <w:t>This version captures the results of discussion during OIMT meetings in Q2 2021, it is intended to provide a basis for further discussion and analysis.</w:t>
      </w:r>
    </w:p>
    <w:p w14:paraId="70F80292" w14:textId="2EF0BBCF" w:rsidR="00F679E7" w:rsidRPr="00F679E7" w:rsidRDefault="00F679E7" w:rsidP="0055156F">
      <w:pPr>
        <w:rPr>
          <w:color w:val="0070C0"/>
        </w:rPr>
      </w:pPr>
      <w:r>
        <w:rPr>
          <w:color w:val="0070C0"/>
        </w:rPr>
        <w:t xml:space="preserve">Using </w:t>
      </w:r>
      <w:hyperlink r:id="rId20" w:tooltip="Download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  <w:shd w:val="clear" w:color="auto" w:fill="F0F0F0"/>
          </w:rPr>
          <w:t>oimt2021.MB.003-Control-architecture-outline.pptx</w:t>
        </w:r>
      </w:hyperlink>
      <w:r>
        <w:t xml:space="preserve"> </w:t>
      </w:r>
      <w:r>
        <w:rPr>
          <w:color w:val="0070C0"/>
        </w:rPr>
        <w:t xml:space="preserve">and </w:t>
      </w:r>
      <w:hyperlink r:id="rId21" w:tooltip="Download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  <w:shd w:val="clear" w:color="auto" w:fill="F0F0F0"/>
          </w:rPr>
          <w:t>oimt2021.ND.002_ControlModelAndSecurity.pptx</w:t>
        </w:r>
      </w:hyperlink>
      <w:r>
        <w:t>.</w:t>
      </w:r>
      <w:r w:rsidRPr="00F679E7">
        <w:rPr>
          <w:color w:val="0070C0"/>
        </w:rPr>
        <w:t xml:space="preserve"> </w:t>
      </w:r>
    </w:p>
    <w:p w14:paraId="75F4018D" w14:textId="2BBB8349" w:rsidR="00F679E7" w:rsidRDefault="00F679E7" w:rsidP="00826A62">
      <w:pPr>
        <w:pStyle w:val="Heading1"/>
      </w:pPr>
      <w:bookmarkStart w:id="37" w:name="_Toc77238057"/>
      <w:r>
        <w:t>Overview and Contex</w:t>
      </w:r>
      <w:bookmarkEnd w:id="37"/>
      <w:r w:rsidR="00B040E3">
        <w:t>t</w:t>
      </w:r>
    </w:p>
    <w:p w14:paraId="4496F458" w14:textId="65D112BC" w:rsidR="00F679E7" w:rsidRDefault="00F679E7" w:rsidP="00F679E7">
      <w:pPr>
        <w:pStyle w:val="Heading2"/>
      </w:pPr>
      <w:bookmarkStart w:id="38" w:name="_Toc77238058"/>
      <w:r>
        <w:t>Business context</w:t>
      </w:r>
      <w:bookmarkEnd w:id="38"/>
    </w:p>
    <w:p w14:paraId="6BA595A5" w14:textId="255DC41B" w:rsidR="00F679E7" w:rsidRDefault="00F679E7" w:rsidP="00F679E7">
      <w:r>
        <w:object w:dxaOrig="9584" w:dyaOrig="5401" w14:anchorId="269ED2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8.5pt;height:270pt" o:ole="">
            <v:imagedata r:id="rId22" o:title=""/>
          </v:shape>
          <o:OLEObject Type="Embed" ProgID="PowerPoint.Slide.12" ShapeID="_x0000_i1025" DrawAspect="Content" ObjectID="_1689189545" r:id="rId23"/>
        </w:object>
      </w:r>
    </w:p>
    <w:p w14:paraId="3E5A89D2" w14:textId="0407D4F9" w:rsidR="00006200" w:rsidRDefault="00006200" w:rsidP="00006200">
      <w:pPr>
        <w:pStyle w:val="FigureCaption"/>
      </w:pPr>
      <w:bookmarkStart w:id="39" w:name="_Toc77238227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 w:rsidRPr="00502DB7">
        <w:t>-</w:t>
      </w:r>
      <w:r>
        <w:rPr>
          <w:noProof/>
        </w:rPr>
        <w:fldChar w:fldCharType="begin"/>
      </w:r>
      <w:r>
        <w:rPr>
          <w:noProof/>
        </w:rPr>
        <w:instrText xml:space="preserve"> SEQ Figure \* ARABIC \s 1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="00F42FE6">
        <w:t xml:space="preserve">Business </w:t>
      </w:r>
      <w:proofErr w:type="spellStart"/>
      <w:r w:rsidR="00F42FE6">
        <w:t>Oveview</w:t>
      </w:r>
      <w:bookmarkEnd w:id="39"/>
      <w:proofErr w:type="spellEnd"/>
    </w:p>
    <w:p w14:paraId="19391800" w14:textId="77777777" w:rsidR="00006200" w:rsidRDefault="00006200" w:rsidP="00F679E7"/>
    <w:p w14:paraId="19FC4C42" w14:textId="435E483D" w:rsidR="00F679E7" w:rsidRDefault="00F679E7" w:rsidP="00F679E7">
      <w:r>
        <w:object w:dxaOrig="9584" w:dyaOrig="5401" w14:anchorId="28A0FEDE">
          <v:shape id="_x0000_i1026" type="#_x0000_t75" style="width:478.5pt;height:270pt" o:ole="">
            <v:imagedata r:id="rId24" o:title=""/>
          </v:shape>
          <o:OLEObject Type="Embed" ProgID="PowerPoint.Slide.12" ShapeID="_x0000_i1026" DrawAspect="Content" ObjectID="_1689189546" r:id="rId25"/>
        </w:object>
      </w:r>
    </w:p>
    <w:p w14:paraId="130631D7" w14:textId="17378941" w:rsidR="00F679E7" w:rsidRDefault="00F679E7" w:rsidP="00F679E7">
      <w:r>
        <w:object w:dxaOrig="9584" w:dyaOrig="5401" w14:anchorId="4EFE900A">
          <v:shape id="_x0000_i1027" type="#_x0000_t75" style="width:478.5pt;height:270pt" o:ole="">
            <v:imagedata r:id="rId26" o:title=""/>
          </v:shape>
          <o:OLEObject Type="Embed" ProgID="PowerPoint.Slide.12" ShapeID="_x0000_i1027" DrawAspect="Content" ObjectID="_1689189547" r:id="rId27"/>
        </w:object>
      </w:r>
    </w:p>
    <w:p w14:paraId="48994A18" w14:textId="7DDBD3E8" w:rsidR="00F679E7" w:rsidRDefault="00F679E7" w:rsidP="00F679E7">
      <w:pPr>
        <w:pStyle w:val="Heading2"/>
      </w:pPr>
      <w:bookmarkStart w:id="40" w:name="_Toc77238059"/>
      <w:r>
        <w:t>Management Control Architecture</w:t>
      </w:r>
      <w:bookmarkEnd w:id="40"/>
    </w:p>
    <w:p w14:paraId="755D58F9" w14:textId="705B9BA6" w:rsidR="00F679E7" w:rsidRDefault="00F679E7" w:rsidP="00F679E7">
      <w:r>
        <w:t>Note the MCC from 1118 (referenced in .8?)</w:t>
      </w:r>
    </w:p>
    <w:p w14:paraId="056F1117" w14:textId="6BF389C0" w:rsidR="00F679E7" w:rsidRDefault="00F679E7" w:rsidP="00F679E7">
      <w:r>
        <w:t>Refactor the slide slightly…</w:t>
      </w:r>
    </w:p>
    <w:p w14:paraId="78F881E2" w14:textId="7DD9D635" w:rsidR="00F679E7" w:rsidRDefault="00F679E7" w:rsidP="00F679E7">
      <w:r>
        <w:object w:dxaOrig="9584" w:dyaOrig="5401" w14:anchorId="5CBDF12B">
          <v:shape id="_x0000_i1028" type="#_x0000_t75" style="width:478.5pt;height:270pt" o:ole="">
            <v:imagedata r:id="rId28" o:title=""/>
          </v:shape>
          <o:OLEObject Type="Embed" ProgID="PowerPoint.Slide.12" ShapeID="_x0000_i1028" DrawAspect="Content" ObjectID="_1689189548" r:id="rId29"/>
        </w:object>
      </w:r>
    </w:p>
    <w:p w14:paraId="28FBBC6C" w14:textId="5C7836CD" w:rsidR="00F679E7" w:rsidRDefault="00F679E7" w:rsidP="00F679E7"/>
    <w:p w14:paraId="0ADB3FD3" w14:textId="6C7FC413" w:rsidR="00F679E7" w:rsidRDefault="00F679E7" w:rsidP="00F679E7">
      <w:r>
        <w:object w:dxaOrig="9584" w:dyaOrig="5401" w14:anchorId="0665050F">
          <v:shape id="_x0000_i1029" type="#_x0000_t75" style="width:478.5pt;height:270pt" o:ole="">
            <v:imagedata r:id="rId30" o:title=""/>
          </v:shape>
          <o:OLEObject Type="Embed" ProgID="PowerPoint.Slide.12" ShapeID="_x0000_i1029" DrawAspect="Content" ObjectID="_1689189549" r:id="rId31"/>
        </w:object>
      </w:r>
    </w:p>
    <w:p w14:paraId="7C91EC82" w14:textId="052B2EBE" w:rsidR="00F679E7" w:rsidRDefault="00F679E7" w:rsidP="00F679E7"/>
    <w:p w14:paraId="64ACD7B5" w14:textId="31AC8053" w:rsidR="00F679E7" w:rsidRDefault="00F679E7" w:rsidP="00F679E7">
      <w:r>
        <w:object w:dxaOrig="9584" w:dyaOrig="5401" w14:anchorId="6CE1E8CA">
          <v:shape id="_x0000_i1030" type="#_x0000_t75" style="width:478.5pt;height:270pt" o:ole="">
            <v:imagedata r:id="rId32" o:title=""/>
          </v:shape>
          <o:OLEObject Type="Embed" ProgID="PowerPoint.Slide.12" ShapeID="_x0000_i1030" DrawAspect="Content" ObjectID="_1689189550" r:id="rId33"/>
        </w:object>
      </w:r>
    </w:p>
    <w:p w14:paraId="41C3BC34" w14:textId="05187F71" w:rsidR="00F679E7" w:rsidRDefault="00854231" w:rsidP="00854231">
      <w:pPr>
        <w:pStyle w:val="Heading2"/>
      </w:pPr>
      <w:bookmarkStart w:id="41" w:name="_Toc77238060"/>
      <w:r>
        <w:t>Controller internal architecture</w:t>
      </w:r>
      <w:bookmarkEnd w:id="41"/>
    </w:p>
    <w:p w14:paraId="17DDBC8A" w14:textId="40ED2FBE" w:rsidR="00854231" w:rsidRDefault="00854231" w:rsidP="00854231">
      <w:r>
        <w:t>Note that a controller is a recursion of what is show and that a controller will also have loop closure.</w:t>
      </w:r>
    </w:p>
    <w:p w14:paraId="664D6A35" w14:textId="5ED88C09" w:rsidR="00854231" w:rsidRDefault="00854231" w:rsidP="00854231">
      <w:r>
        <w:t xml:space="preserve">May be worth showing an overall closed loop with view and then </w:t>
      </w:r>
    </w:p>
    <w:p w14:paraId="3481169A" w14:textId="1565E7BD" w:rsidR="00854231" w:rsidRDefault="00854231" w:rsidP="00854231">
      <w:r w:rsidRPr="00854231">
        <w:rPr>
          <w:noProof/>
        </w:rPr>
        <w:drawing>
          <wp:inline distT="0" distB="0" distL="0" distR="0" wp14:anchorId="584F9B03" wp14:editId="00FAA8D2">
            <wp:extent cx="830791" cy="651416"/>
            <wp:effectExtent l="0" t="0" r="0" b="0"/>
            <wp:docPr id="9" name="Picture 8" descr="Box and whisker 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9348CB57-62A9-4E43-88AD-DB6F119AB6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 descr="Box and whisker 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9348CB57-62A9-4E43-88AD-DB6F119AB6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30791" cy="65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E8C0" w14:textId="5949A58A" w:rsidR="00854231" w:rsidRPr="00854231" w:rsidRDefault="00854231" w:rsidP="00854231">
      <w:r>
        <w:object w:dxaOrig="9584" w:dyaOrig="5401" w14:anchorId="796074FF">
          <v:shape id="_x0000_i1031" type="#_x0000_t75" style="width:478.5pt;height:270pt" o:ole="">
            <v:imagedata r:id="rId35" o:title=""/>
          </v:shape>
          <o:OLEObject Type="Embed" ProgID="PowerPoint.Slide.12" ShapeID="_x0000_i1031" DrawAspect="Content" ObjectID="_1689189551" r:id="rId36"/>
        </w:object>
      </w:r>
    </w:p>
    <w:p w14:paraId="3E83C051" w14:textId="1CF4CDE7" w:rsidR="00854231" w:rsidRDefault="00854231" w:rsidP="00854231">
      <w:pPr>
        <w:pStyle w:val="Heading2"/>
      </w:pPr>
      <w:bookmarkStart w:id="42" w:name="_Toc77238061"/>
      <w:r>
        <w:t>Controller in context</w:t>
      </w:r>
      <w:bookmarkEnd w:id="42"/>
      <w:r w:rsidR="00DF6724">
        <w:t xml:space="preserve"> – deployment assumptions</w:t>
      </w:r>
    </w:p>
    <w:p w14:paraId="029D874F" w14:textId="77777777" w:rsidR="009F6BD1" w:rsidRPr="009F6BD1" w:rsidRDefault="009F6BD1" w:rsidP="00C84C3D">
      <w:pPr>
        <w:pStyle w:val="Heading3"/>
        <w:rPr>
          <w:lang w:val="en-CA"/>
        </w:rPr>
      </w:pPr>
      <w:r w:rsidRPr="009F6BD1">
        <w:t>Client</w:t>
      </w:r>
    </w:p>
    <w:p w14:paraId="705C8463" w14:textId="77777777" w:rsidR="009F6BD1" w:rsidRPr="009F6BD1" w:rsidRDefault="009F6BD1" w:rsidP="00C84C3D">
      <w:pPr>
        <w:numPr>
          <w:ilvl w:val="0"/>
          <w:numId w:val="10"/>
        </w:numPr>
        <w:rPr>
          <w:lang w:val="en-CA"/>
        </w:rPr>
      </w:pPr>
      <w:r w:rsidRPr="009F6BD1">
        <w:t>An entity (organization) that has contracted to use:</w:t>
      </w:r>
    </w:p>
    <w:p w14:paraId="284FCDFE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A set of transport network resources that are presented as a virtual network</w:t>
      </w:r>
    </w:p>
    <w:p w14:paraId="189E55C7" w14:textId="77777777" w:rsidR="009F6BD1" w:rsidRPr="009F6BD1" w:rsidRDefault="009F6BD1" w:rsidP="00C84C3D">
      <w:pPr>
        <w:numPr>
          <w:ilvl w:val="2"/>
          <w:numId w:val="10"/>
        </w:numPr>
        <w:rPr>
          <w:lang w:val="en-CA"/>
        </w:rPr>
      </w:pPr>
      <w:r w:rsidRPr="009F6BD1">
        <w:rPr>
          <w:i/>
          <w:iCs/>
        </w:rPr>
        <w:t>The client may use these resources to support a “slice”</w:t>
      </w:r>
    </w:p>
    <w:p w14:paraId="0D4D783B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Management capabilities for the virtual network</w:t>
      </w:r>
    </w:p>
    <w:p w14:paraId="700A271A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The client has one or more agents</w:t>
      </w:r>
    </w:p>
    <w:p w14:paraId="508B0F13" w14:textId="77777777" w:rsidR="009F6BD1" w:rsidRPr="009F6BD1" w:rsidRDefault="009F6BD1" w:rsidP="00C84C3D">
      <w:pPr>
        <w:numPr>
          <w:ilvl w:val="2"/>
          <w:numId w:val="10"/>
        </w:numPr>
        <w:rPr>
          <w:lang w:val="en-CA"/>
        </w:rPr>
      </w:pPr>
      <w:r w:rsidRPr="009F6BD1">
        <w:t>An agent is an application that acts for the client to control/manage the client’s resources. The client may assign agents different (restricted) access to the resources based on the function that they perform.</w:t>
      </w:r>
    </w:p>
    <w:p w14:paraId="01CE24D9" w14:textId="77777777" w:rsidR="009F6BD1" w:rsidRPr="009F6BD1" w:rsidRDefault="009F6BD1" w:rsidP="00C84C3D">
      <w:pPr>
        <w:pStyle w:val="Heading3"/>
        <w:rPr>
          <w:lang w:val="en-CA"/>
        </w:rPr>
      </w:pPr>
      <w:r w:rsidRPr="009F6BD1">
        <w:t>Interfaces between the client and the provider</w:t>
      </w:r>
    </w:p>
    <w:p w14:paraId="5C683D3F" w14:textId="77777777" w:rsidR="009F6BD1" w:rsidRPr="009F6BD1" w:rsidRDefault="009F6BD1" w:rsidP="00C84C3D">
      <w:pPr>
        <w:numPr>
          <w:ilvl w:val="0"/>
          <w:numId w:val="10"/>
        </w:numPr>
        <w:rPr>
          <w:lang w:val="en-CA"/>
        </w:rPr>
      </w:pPr>
      <w:r w:rsidRPr="009F6BD1">
        <w:t>Only exists in the context of a “closed” environment based on a trusted commercial relationship</w:t>
      </w:r>
    </w:p>
    <w:p w14:paraId="26027E5F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The Ports on the controller are in a secure environment e.g., in a VPN</w:t>
      </w:r>
    </w:p>
    <w:p w14:paraId="48B6BCE1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Communications are secured by the protocol used on the link</w:t>
      </w:r>
    </w:p>
    <w:p w14:paraId="2578F0B0" w14:textId="77777777" w:rsidR="009F6BD1" w:rsidRPr="009F6BD1" w:rsidRDefault="009F6BD1" w:rsidP="00C84C3D">
      <w:pPr>
        <w:numPr>
          <w:ilvl w:val="0"/>
          <w:numId w:val="10"/>
        </w:numPr>
        <w:rPr>
          <w:lang w:val="en-CA"/>
        </w:rPr>
      </w:pPr>
      <w:r w:rsidRPr="009F6BD1">
        <w:t>Only machine-to-machine interfaces are supported</w:t>
      </w:r>
    </w:p>
    <w:p w14:paraId="2BB64776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rPr>
          <w:i/>
          <w:iCs/>
        </w:rPr>
        <w:t xml:space="preserve">Client agents are “applications” </w:t>
      </w:r>
      <w:r w:rsidRPr="009F6BD1">
        <w:t>(e.g., network configuration; inventory; network planning; etc.) that act for the client</w:t>
      </w:r>
    </w:p>
    <w:p w14:paraId="0AE04433" w14:textId="77777777" w:rsidR="009F6BD1" w:rsidRPr="009F6BD1" w:rsidRDefault="009F6BD1" w:rsidP="00C84C3D">
      <w:pPr>
        <w:numPr>
          <w:ilvl w:val="2"/>
          <w:numId w:val="10"/>
        </w:numPr>
        <w:rPr>
          <w:lang w:val="en-CA"/>
        </w:rPr>
      </w:pPr>
      <w:r w:rsidRPr="009F6BD1">
        <w:rPr>
          <w:i/>
          <w:iCs/>
        </w:rPr>
        <w:lastRenderedPageBreak/>
        <w:t>If required a man-machine interface (GUI) may be supported by a client agent application. The (human) users are not distinguished on the interface to the client context</w:t>
      </w:r>
    </w:p>
    <w:p w14:paraId="58A51332" w14:textId="77777777" w:rsidR="009F6BD1" w:rsidRPr="009F6BD1" w:rsidRDefault="009F6BD1" w:rsidP="00C84C3D">
      <w:pPr>
        <w:numPr>
          <w:ilvl w:val="0"/>
          <w:numId w:val="10"/>
        </w:numPr>
        <w:rPr>
          <w:lang w:val="en-CA"/>
        </w:rPr>
      </w:pPr>
      <w:r w:rsidRPr="009F6BD1">
        <w:t>Each client agent group (e.g., network configuration; inventory; network planning; etc.) has a dedicated view</w:t>
      </w:r>
    </w:p>
    <w:p w14:paraId="4FDE479F" w14:textId="77777777" w:rsidR="009F6BD1" w:rsidRPr="009F6BD1" w:rsidRDefault="009F6BD1" w:rsidP="00C84C3D">
      <w:pPr>
        <w:numPr>
          <w:ilvl w:val="0"/>
          <w:numId w:val="10"/>
        </w:numPr>
        <w:rPr>
          <w:lang w:val="en-CA"/>
        </w:rPr>
      </w:pPr>
      <w:r w:rsidRPr="009F6BD1">
        <w:t>It is expected that</w:t>
      </w:r>
    </w:p>
    <w:p w14:paraId="1D6E6C2A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A client will have less than 10 user groups</w:t>
      </w:r>
    </w:p>
    <w:p w14:paraId="30385316" w14:textId="77777777" w:rsidR="009F6BD1" w:rsidRPr="009F6BD1" w:rsidRDefault="009F6BD1" w:rsidP="00C84C3D">
      <w:pPr>
        <w:numPr>
          <w:ilvl w:val="1"/>
          <w:numId w:val="10"/>
        </w:numPr>
        <w:rPr>
          <w:lang w:val="en-CA"/>
        </w:rPr>
      </w:pPr>
      <w:r w:rsidRPr="009F6BD1">
        <w:t>Each user group will have ~2 users</w:t>
      </w:r>
    </w:p>
    <w:p w14:paraId="1E58F79B" w14:textId="7BD845EF" w:rsidR="00854231" w:rsidRDefault="009F6BD1" w:rsidP="009F6BD1">
      <w:r w:rsidRPr="009F6BD1">
        <w:t>See section 7 “</w:t>
      </w:r>
      <w:r w:rsidRPr="009F6BD1">
        <w:rPr>
          <w:i/>
          <w:iCs/>
        </w:rPr>
        <w:t>Security Considerations</w:t>
      </w:r>
      <w:r w:rsidRPr="009F6BD1">
        <w:t>” for further details</w:t>
      </w:r>
    </w:p>
    <w:p w14:paraId="77DFE1FB" w14:textId="77777777" w:rsidR="000D3C36" w:rsidRDefault="000D3C36" w:rsidP="000D3C36">
      <w:pPr>
        <w:pStyle w:val="Heading1"/>
      </w:pPr>
      <w:bookmarkStart w:id="43" w:name="_Toc77238062"/>
      <w:r>
        <w:t>Building a Controller</w:t>
      </w:r>
      <w:bookmarkEnd w:id="43"/>
    </w:p>
    <w:p w14:paraId="098E045D" w14:textId="77777777" w:rsidR="009F6BD1" w:rsidRPr="009F6BD1" w:rsidRDefault="009F6BD1" w:rsidP="00C84C3D">
      <w:pPr>
        <w:pStyle w:val="Heading2"/>
        <w:rPr>
          <w:lang w:val="en-CA"/>
        </w:rPr>
      </w:pPr>
      <w:r w:rsidRPr="009F6BD1">
        <w:t>Platform creation (network administration)</w:t>
      </w:r>
    </w:p>
    <w:p w14:paraId="284A2114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Assign compute resources</w:t>
      </w:r>
    </w:p>
    <w:p w14:paraId="3EE3C612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 xml:space="preserve">Using e.g., Discrete physical compute platform; VM on a server; VM “in the cloud”; </w:t>
      </w:r>
      <w:proofErr w:type="gramStart"/>
      <w:r w:rsidRPr="009F6BD1">
        <w:t>…..</w:t>
      </w:r>
      <w:proofErr w:type="gramEnd"/>
    </w:p>
    <w:p w14:paraId="43327728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Should be able to migrate a running controller between platforms</w:t>
      </w:r>
    </w:p>
    <w:p w14:paraId="0212127A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Install controller software</w:t>
      </w:r>
    </w:p>
    <w:p w14:paraId="0A5B76BD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Configure controller admin port</w:t>
      </w:r>
    </w:p>
    <w:p w14:paraId="71E6EEC6" w14:textId="77777777" w:rsidR="009F6BD1" w:rsidRPr="009F6BD1" w:rsidRDefault="009F6BD1" w:rsidP="00C84C3D">
      <w:pPr>
        <w:pStyle w:val="Heading2"/>
        <w:rPr>
          <w:lang w:val="en-CA"/>
        </w:rPr>
      </w:pPr>
      <w:r w:rsidRPr="009F6BD1">
        <w:t>Assign network resources (network administration)</w:t>
      </w:r>
    </w:p>
    <w:p w14:paraId="43632904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Assign network resources</w:t>
      </w:r>
    </w:p>
    <w:p w14:paraId="4E295C30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Create server contexts</w:t>
      </w:r>
    </w:p>
    <w:p w14:paraId="23C28032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Configure links between adjacent controllers</w:t>
      </w:r>
    </w:p>
    <w:p w14:paraId="77BCC112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Run DA, create LRMs</w:t>
      </w:r>
    </w:p>
    <w:p w14:paraId="1F47D79C" w14:textId="77777777" w:rsidR="009F6BD1" w:rsidRPr="009F6BD1" w:rsidRDefault="009F6BD1" w:rsidP="00C84C3D">
      <w:pPr>
        <w:pStyle w:val="Heading2"/>
        <w:rPr>
          <w:lang w:val="en-CA"/>
        </w:rPr>
      </w:pPr>
      <w:r w:rsidRPr="009F6BD1">
        <w:t>Configure server contexts (controller admin)</w:t>
      </w:r>
    </w:p>
    <w:p w14:paraId="2227501E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Configure server contexts</w:t>
      </w:r>
    </w:p>
    <w:p w14:paraId="59395D92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View translation</w:t>
      </w:r>
    </w:p>
    <w:p w14:paraId="08C79F9B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Create user groups and user credentials (to access the supporting client context views)</w:t>
      </w:r>
    </w:p>
    <w:p w14:paraId="6D42B08F" w14:textId="77777777" w:rsidR="009F6BD1" w:rsidRPr="009F6BD1" w:rsidRDefault="009F6BD1" w:rsidP="00C84C3D">
      <w:pPr>
        <w:numPr>
          <w:ilvl w:val="0"/>
          <w:numId w:val="11"/>
        </w:numPr>
        <w:rPr>
          <w:lang w:val="en-CA"/>
        </w:rPr>
      </w:pPr>
      <w:r w:rsidRPr="009F6BD1">
        <w:t>Configure links between server contexts</w:t>
      </w:r>
    </w:p>
    <w:p w14:paraId="327C4115" w14:textId="77777777" w:rsidR="009F6BD1" w:rsidRPr="009F6BD1" w:rsidRDefault="009F6BD1" w:rsidP="00C84C3D">
      <w:pPr>
        <w:numPr>
          <w:ilvl w:val="1"/>
          <w:numId w:val="11"/>
        </w:numPr>
        <w:rPr>
          <w:lang w:val="en-CA"/>
        </w:rPr>
      </w:pPr>
      <w:r w:rsidRPr="009F6BD1">
        <w:t>Run DA; create LRMs</w:t>
      </w:r>
    </w:p>
    <w:p w14:paraId="45192C13" w14:textId="77777777" w:rsidR="000D3C36" w:rsidRDefault="000D3C36" w:rsidP="000D3C36">
      <w:r>
        <w:object w:dxaOrig="9584" w:dyaOrig="5401" w14:anchorId="7FF1BCAB">
          <v:shape id="_x0000_i1032" type="#_x0000_t75" style="width:478.5pt;height:270pt" o:ole="">
            <v:imagedata r:id="rId37" o:title=""/>
          </v:shape>
          <o:OLEObject Type="Embed" ProgID="PowerPoint.Slide.12" ShapeID="_x0000_i1032" DrawAspect="Content" ObjectID="_1689189552" r:id="rId38"/>
        </w:object>
      </w:r>
    </w:p>
    <w:p w14:paraId="065B02CE" w14:textId="75CE1ABB" w:rsidR="00006200" w:rsidRDefault="00006200" w:rsidP="000D3C36">
      <w:pPr>
        <w:pStyle w:val="Heading1"/>
      </w:pPr>
      <w:bookmarkStart w:id="44" w:name="_Toc77238063"/>
      <w:r>
        <w:t>Formation of a Controller</w:t>
      </w:r>
      <w:bookmarkEnd w:id="44"/>
    </w:p>
    <w:p w14:paraId="47E4D516" w14:textId="77777777" w:rsidR="00006200" w:rsidRDefault="00006200" w:rsidP="00006200">
      <w:pPr>
        <w:pStyle w:val="Heading2"/>
      </w:pPr>
      <w:bookmarkStart w:id="45" w:name="_Toc77238064"/>
      <w:r>
        <w:t>Forming the Service Definition and the Catalogue</w:t>
      </w:r>
      <w:bookmarkEnd w:id="45"/>
    </w:p>
    <w:p w14:paraId="30CF96A4" w14:textId="77777777" w:rsidR="00006200" w:rsidRDefault="00006200" w:rsidP="00006200">
      <w:r>
        <w:t>Explain the control service referring back to section 3 slab and the development of services etc.</w:t>
      </w:r>
    </w:p>
    <w:p w14:paraId="26D2EFC4" w14:textId="77777777" w:rsidR="00006200" w:rsidRDefault="00006200" w:rsidP="00006200">
      <w:r>
        <w:t>May want to reverse the following sections so that the simple case is first (numbers on slides are as below, i.e., number order in the pack is decrementing).</w:t>
      </w:r>
    </w:p>
    <w:p w14:paraId="7EE46CE5" w14:textId="05F6F515" w:rsidR="00006200" w:rsidRDefault="00006200" w:rsidP="00006200">
      <w:pPr>
        <w:pStyle w:val="Heading2"/>
      </w:pPr>
      <w:bookmarkStart w:id="46" w:name="_Toc77238065"/>
      <w:r>
        <w:t>Specific service assumptions</w:t>
      </w:r>
      <w:bookmarkEnd w:id="46"/>
    </w:p>
    <w:p w14:paraId="6E24D994" w14:textId="451449D8" w:rsidR="00006200" w:rsidRPr="00006200" w:rsidRDefault="00006200" w:rsidP="00006200">
      <w:pPr>
        <w:pStyle w:val="Heading2"/>
      </w:pPr>
      <w:bookmarkStart w:id="47" w:name="_Toc77238066"/>
      <w:r>
        <w:t>Progressing through the formation</w:t>
      </w:r>
      <w:bookmarkEnd w:id="47"/>
    </w:p>
    <w:p w14:paraId="67BD6C96" w14:textId="03736FDE" w:rsidR="00006200" w:rsidRDefault="00006200" w:rsidP="00006200">
      <w:r>
        <w:t>(</w:t>
      </w:r>
      <w:proofErr w:type="gramStart"/>
      <w:r>
        <w:t>see</w:t>
      </w:r>
      <w:proofErr w:type="gramEnd"/>
      <w:r>
        <w:t xml:space="preserve"> section 6 for the example)</w:t>
      </w:r>
    </w:p>
    <w:commentRangeStart w:id="48"/>
    <w:p w14:paraId="7E9747C0" w14:textId="10A5BD94" w:rsidR="00006200" w:rsidRDefault="00006200" w:rsidP="00006200">
      <w:r>
        <w:object w:dxaOrig="9584" w:dyaOrig="5401" w14:anchorId="0265BED6">
          <v:shape id="_x0000_i1033" type="#_x0000_t75" style="width:478.5pt;height:270pt" o:ole="">
            <v:imagedata r:id="rId39" o:title=""/>
          </v:shape>
          <o:OLEObject Type="Embed" ProgID="PowerPoint.Slide.12" ShapeID="_x0000_i1033" DrawAspect="Content" ObjectID="_1689189553" r:id="rId40"/>
        </w:object>
      </w:r>
      <w:commentRangeEnd w:id="48"/>
      <w:r>
        <w:rPr>
          <w:rStyle w:val="CommentReference"/>
        </w:rPr>
        <w:commentReference w:id="48"/>
      </w:r>
    </w:p>
    <w:p w14:paraId="41669D6C" w14:textId="47A4850F" w:rsidR="00006200" w:rsidRDefault="00006200" w:rsidP="00006200">
      <w:r>
        <w:object w:dxaOrig="9584" w:dyaOrig="5401" w14:anchorId="2AC0F5DA">
          <v:shape id="_x0000_i1034" type="#_x0000_t75" style="width:478.5pt;height:270pt" o:ole="">
            <v:imagedata r:id="rId41" o:title=""/>
          </v:shape>
          <o:OLEObject Type="Embed" ProgID="PowerPoint.Slide.12" ShapeID="_x0000_i1034" DrawAspect="Content" ObjectID="_1689189554" r:id="rId42"/>
        </w:object>
      </w:r>
    </w:p>
    <w:commentRangeStart w:id="49"/>
    <w:p w14:paraId="0D917AA0" w14:textId="71414D0A" w:rsidR="00006200" w:rsidRDefault="00006200" w:rsidP="00006200">
      <w:r>
        <w:object w:dxaOrig="9584" w:dyaOrig="5401" w14:anchorId="01E1E745">
          <v:shape id="_x0000_i1035" type="#_x0000_t75" style="width:478.5pt;height:270pt" o:ole="">
            <v:imagedata r:id="rId43" o:title=""/>
          </v:shape>
          <o:OLEObject Type="Embed" ProgID="PowerPoint.Slide.12" ShapeID="_x0000_i1035" DrawAspect="Content" ObjectID="_1689189555" r:id="rId44"/>
        </w:object>
      </w:r>
      <w:commentRangeEnd w:id="49"/>
      <w:r>
        <w:rPr>
          <w:rStyle w:val="CommentReference"/>
        </w:rPr>
        <w:commentReference w:id="49"/>
      </w:r>
    </w:p>
    <w:p w14:paraId="71357DDA" w14:textId="2C2A12E7" w:rsidR="00006200" w:rsidRDefault="00006200" w:rsidP="00006200"/>
    <w:p w14:paraId="6523E163" w14:textId="5F6A99A4" w:rsidR="00006200" w:rsidRDefault="00006200" w:rsidP="00006200">
      <w:r>
        <w:rPr>
          <w:noProof/>
        </w:rPr>
        <w:drawing>
          <wp:inline distT="0" distB="0" distL="0" distR="0" wp14:anchorId="6C2616F8" wp14:editId="7E27FEE5">
            <wp:extent cx="5943600" cy="3343275"/>
            <wp:effectExtent l="0" t="0" r="0" b="9525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0B90" w14:textId="087AF813" w:rsidR="00006200" w:rsidRDefault="00006200" w:rsidP="00006200"/>
    <w:p w14:paraId="708BA8A5" w14:textId="069D5A3A" w:rsidR="00006200" w:rsidRDefault="00006200" w:rsidP="00006200">
      <w:r>
        <w:rPr>
          <w:noProof/>
        </w:rPr>
        <w:lastRenderedPageBreak/>
        <w:drawing>
          <wp:inline distT="0" distB="0" distL="0" distR="0" wp14:anchorId="44D26410" wp14:editId="437BFCC8">
            <wp:extent cx="5943600" cy="3343275"/>
            <wp:effectExtent l="0" t="0" r="0" b="9525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272E" w14:textId="68FECEE9" w:rsidR="00006200" w:rsidRDefault="00006200" w:rsidP="00006200"/>
    <w:p w14:paraId="1254A9D9" w14:textId="131E50B5" w:rsidR="00006200" w:rsidRDefault="00006200" w:rsidP="00006200">
      <w:r>
        <w:rPr>
          <w:noProof/>
        </w:rPr>
        <w:drawing>
          <wp:inline distT="0" distB="0" distL="0" distR="0" wp14:anchorId="0D0AF477" wp14:editId="4F2A39EE">
            <wp:extent cx="5943600" cy="3343275"/>
            <wp:effectExtent l="0" t="0" r="0" b="9525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198DF" w14:textId="77777777" w:rsidR="00006200" w:rsidRPr="00006200" w:rsidRDefault="00006200" w:rsidP="00006200"/>
    <w:p w14:paraId="189FBF23" w14:textId="5E01CE7A" w:rsidR="006761ED" w:rsidRDefault="006761ED" w:rsidP="000D3C36">
      <w:pPr>
        <w:pStyle w:val="Heading1"/>
      </w:pPr>
      <w:bookmarkStart w:id="50" w:name="_Toc77238067"/>
      <w:r>
        <w:lastRenderedPageBreak/>
        <w:t>Control Service and Various Deployments</w:t>
      </w:r>
      <w:bookmarkEnd w:id="50"/>
    </w:p>
    <w:p w14:paraId="07D95C2A" w14:textId="66D6EC05" w:rsidR="006761ED" w:rsidRDefault="006761ED" w:rsidP="006761ED">
      <w:pPr>
        <w:pStyle w:val="Heading2"/>
      </w:pPr>
      <w:bookmarkStart w:id="51" w:name="_Toc77238068"/>
      <w:r>
        <w:t>Forming the Service Definition and the Catalogue</w:t>
      </w:r>
      <w:bookmarkEnd w:id="51"/>
    </w:p>
    <w:p w14:paraId="5F855331" w14:textId="5C78FB7B" w:rsidR="006761ED" w:rsidRDefault="006761ED" w:rsidP="006761ED">
      <w:r>
        <w:t>Explain the control service referring back to section 3 slab and the development of services etc.</w:t>
      </w:r>
    </w:p>
    <w:p w14:paraId="096198D9" w14:textId="5D79890D" w:rsidR="006761ED" w:rsidRDefault="00E006C2" w:rsidP="006761ED">
      <w:r>
        <w:t xml:space="preserve">A SDN controller may be deployed in a number of different network contexts that provided different management control capabilities. Some example deployment scenarios </w:t>
      </w:r>
      <w:r w:rsidR="00B857CC">
        <w:t>are described below</w:t>
      </w:r>
      <w:r>
        <w:t xml:space="preserve"> starting with the least complex may be used to check that the model is “fit for purpose”.</w:t>
      </w:r>
    </w:p>
    <w:p w14:paraId="281422D4" w14:textId="21C86F52" w:rsidR="00E006C2" w:rsidRPr="00B857CC" w:rsidRDefault="00B857CC" w:rsidP="00B857CC">
      <w:pPr>
        <w:rPr>
          <w:b/>
          <w:bCs/>
          <w:lang w:val="en-CA"/>
        </w:rPr>
      </w:pPr>
      <w:r w:rsidRPr="00B857CC">
        <w:rPr>
          <w:b/>
          <w:bCs/>
          <w:lang w:val="en-CA"/>
        </w:rPr>
        <w:t>1)</w:t>
      </w:r>
      <w:r>
        <w:rPr>
          <w:b/>
          <w:bCs/>
          <w:lang w:val="en-CA"/>
        </w:rPr>
        <w:t xml:space="preserve"> </w:t>
      </w:r>
      <w:r w:rsidR="00E006C2" w:rsidRPr="00B857CC">
        <w:rPr>
          <w:b/>
          <w:bCs/>
          <w:lang w:val="en-CA"/>
        </w:rPr>
        <w:t xml:space="preserve">Controller in a NE with a </w:t>
      </w:r>
      <w:r w:rsidR="00E006C2" w:rsidRPr="00B857CC">
        <w:rPr>
          <w:b/>
          <w:bCs/>
          <w:u w:val="single"/>
          <w:lang w:val="en-CA"/>
        </w:rPr>
        <w:t>single client</w:t>
      </w:r>
      <w:r w:rsidR="00E006C2" w:rsidRPr="00B857CC">
        <w:rPr>
          <w:b/>
          <w:bCs/>
          <w:lang w:val="en-CA"/>
        </w:rPr>
        <w:t xml:space="preserve"> in a </w:t>
      </w:r>
      <w:r w:rsidR="00E006C2" w:rsidRPr="00B857CC">
        <w:rPr>
          <w:b/>
          <w:bCs/>
          <w:u w:val="single"/>
          <w:lang w:val="en-CA"/>
        </w:rPr>
        <w:t>trusted domain</w:t>
      </w:r>
      <w:r w:rsidR="00E006C2" w:rsidRPr="00B857CC">
        <w:rPr>
          <w:b/>
          <w:bCs/>
          <w:lang w:val="en-CA"/>
        </w:rPr>
        <w:t xml:space="preserve"> </w:t>
      </w:r>
    </w:p>
    <w:p w14:paraId="2788DF4E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One client context with one EC</w:t>
      </w:r>
    </w:p>
    <w:p w14:paraId="48EB8755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Only local resources; single server context – no link management</w:t>
      </w:r>
    </w:p>
    <w:p w14:paraId="0EB3931C" w14:textId="7CC872D1" w:rsidR="00E006C2" w:rsidRPr="00E006C2" w:rsidRDefault="00B857CC" w:rsidP="00B857CC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2) </w:t>
      </w:r>
      <w:r w:rsidR="00E006C2" w:rsidRPr="00E006C2">
        <w:rPr>
          <w:b/>
          <w:bCs/>
          <w:lang w:val="en-CA"/>
        </w:rPr>
        <w:t xml:space="preserve">Controller that consolidates multiple NE’s with a </w:t>
      </w:r>
      <w:r w:rsidR="00E006C2" w:rsidRPr="00E006C2">
        <w:rPr>
          <w:b/>
          <w:bCs/>
          <w:u w:val="single"/>
          <w:lang w:val="en-CA"/>
        </w:rPr>
        <w:t xml:space="preserve">single client </w:t>
      </w:r>
      <w:r w:rsidR="00E006C2" w:rsidRPr="00E006C2">
        <w:rPr>
          <w:b/>
          <w:bCs/>
          <w:lang w:val="en-CA"/>
        </w:rPr>
        <w:t xml:space="preserve">in a </w:t>
      </w:r>
      <w:r w:rsidR="00E006C2" w:rsidRPr="00E006C2">
        <w:rPr>
          <w:b/>
          <w:bCs/>
          <w:u w:val="single"/>
          <w:lang w:val="en-CA"/>
        </w:rPr>
        <w:t>trusted domain</w:t>
      </w:r>
    </w:p>
    <w:p w14:paraId="1A1F5ABD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One client context with more than one EC</w:t>
      </w:r>
    </w:p>
    <w:p w14:paraId="3FE8B5AA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Multiple server contexts – management of links between server contexts (DA/LRM)</w:t>
      </w:r>
    </w:p>
    <w:p w14:paraId="5D8E0CA7" w14:textId="14A9AEB2" w:rsidR="00E006C2" w:rsidRPr="00E006C2" w:rsidRDefault="00B857CC" w:rsidP="00B857CC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3)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trusted domain</w:t>
      </w:r>
    </w:p>
    <w:p w14:paraId="2D8850F7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More than one client context with more than one EC</w:t>
      </w:r>
    </w:p>
    <w:p w14:paraId="6196D597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Multiple server contexts – management of links between server contexts (DA/LRM)</w:t>
      </w:r>
    </w:p>
    <w:p w14:paraId="728CF518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Controller admin defines the EC in the CC</w:t>
      </w:r>
    </w:p>
    <w:p w14:paraId="24A3817F" w14:textId="562494C7" w:rsidR="00E006C2" w:rsidRPr="00E006C2" w:rsidRDefault="00B857CC" w:rsidP="00B857CC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4)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non-trusted domain</w:t>
      </w:r>
    </w:p>
    <w:p w14:paraId="2FABAEA5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More than one client context with more than one EC</w:t>
      </w:r>
    </w:p>
    <w:p w14:paraId="6857AAAF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Controller admin defines maximum “rate” of operations that the client can perform</w:t>
      </w:r>
    </w:p>
    <w:p w14:paraId="063BE501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Controller admin defines the EC on each CC</w:t>
      </w:r>
    </w:p>
    <w:p w14:paraId="42CCFA48" w14:textId="180B01CB" w:rsidR="00E006C2" w:rsidRPr="00E006C2" w:rsidRDefault="00B857CC" w:rsidP="00B857CC">
      <w:pPr>
        <w:rPr>
          <w:b/>
          <w:bCs/>
          <w:lang w:val="en-CA"/>
        </w:rPr>
      </w:pPr>
      <w:r>
        <w:rPr>
          <w:b/>
          <w:bCs/>
          <w:lang w:val="en-CA"/>
        </w:rPr>
        <w:t xml:space="preserve">5)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non-trusted domain</w:t>
      </w:r>
    </w:p>
    <w:p w14:paraId="4CAA685C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More than one client context</w:t>
      </w:r>
    </w:p>
    <w:p w14:paraId="407260D9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Controller admin defines maximum “rate” of operations that the client can perform</w:t>
      </w:r>
    </w:p>
    <w:p w14:paraId="7EFA2CFC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Controller admin defines the maximum number of ECs that can be supported</w:t>
      </w:r>
    </w:p>
    <w:p w14:paraId="5E9CBCAD" w14:textId="77777777" w:rsidR="00E006C2" w:rsidRPr="00E006C2" w:rsidRDefault="00E006C2" w:rsidP="00E006C2">
      <w:pPr>
        <w:numPr>
          <w:ilvl w:val="1"/>
          <w:numId w:val="16"/>
        </w:numPr>
        <w:tabs>
          <w:tab w:val="num" w:pos="1440"/>
        </w:tabs>
        <w:rPr>
          <w:lang w:val="en-CA"/>
        </w:rPr>
      </w:pPr>
      <w:r w:rsidRPr="00E006C2">
        <w:rPr>
          <w:lang w:val="en-CA"/>
        </w:rPr>
        <w:t>Client admin defines the ECs and (client) translation function</w:t>
      </w:r>
    </w:p>
    <w:p w14:paraId="2262D0DC" w14:textId="74999724" w:rsidR="006761ED" w:rsidRDefault="006761ED" w:rsidP="006761ED">
      <w:pPr>
        <w:pStyle w:val="Heading2"/>
      </w:pPr>
      <w:bookmarkStart w:id="52" w:name="_Toc77238069"/>
      <w:r>
        <w:t>Multiple views</w:t>
      </w:r>
      <w:bookmarkEnd w:id="52"/>
    </w:p>
    <w:p w14:paraId="43482BD3" w14:textId="00DA5785" w:rsidR="00B857CC" w:rsidRDefault="00B857CC" w:rsidP="00B857CC">
      <w:r>
        <w:t>Sketches of the client context for each of the scenarios are provided below. The process for building the client context is described for scenario 5.</w:t>
      </w:r>
    </w:p>
    <w:p w14:paraId="22FC02E0" w14:textId="77777777" w:rsidR="00B857CC" w:rsidRPr="00B857CC" w:rsidRDefault="00B857CC" w:rsidP="00B857CC">
      <w:pPr>
        <w:keepNext/>
        <w:rPr>
          <w:b/>
          <w:bCs/>
          <w:lang w:val="en-CA"/>
        </w:rPr>
      </w:pPr>
      <w:r w:rsidRPr="00B857CC">
        <w:rPr>
          <w:b/>
          <w:bCs/>
          <w:lang w:val="en-CA"/>
        </w:rPr>
        <w:lastRenderedPageBreak/>
        <w:t>1)</w:t>
      </w:r>
      <w:r>
        <w:rPr>
          <w:b/>
          <w:bCs/>
          <w:lang w:val="en-CA"/>
        </w:rPr>
        <w:t xml:space="preserve"> </w:t>
      </w:r>
      <w:r w:rsidRPr="00B857CC">
        <w:rPr>
          <w:b/>
          <w:bCs/>
          <w:lang w:val="en-CA"/>
        </w:rPr>
        <w:t xml:space="preserve">Controller in a NE with a </w:t>
      </w:r>
      <w:r w:rsidRPr="00B857CC">
        <w:rPr>
          <w:b/>
          <w:bCs/>
          <w:u w:val="single"/>
          <w:lang w:val="en-CA"/>
        </w:rPr>
        <w:t>single client</w:t>
      </w:r>
      <w:r w:rsidRPr="00B857CC">
        <w:rPr>
          <w:b/>
          <w:bCs/>
          <w:lang w:val="en-CA"/>
        </w:rPr>
        <w:t xml:space="preserve"> in a </w:t>
      </w:r>
      <w:r w:rsidRPr="00B857CC">
        <w:rPr>
          <w:b/>
          <w:bCs/>
          <w:u w:val="single"/>
          <w:lang w:val="en-CA"/>
        </w:rPr>
        <w:t>trusted domain</w:t>
      </w:r>
      <w:r w:rsidRPr="00B857CC">
        <w:rPr>
          <w:b/>
          <w:bCs/>
          <w:lang w:val="en-CA"/>
        </w:rPr>
        <w:t xml:space="preserve"> </w:t>
      </w:r>
    </w:p>
    <w:bookmarkStart w:id="53" w:name="_MON_1688200188"/>
    <w:bookmarkEnd w:id="53"/>
    <w:p w14:paraId="535C4CE7" w14:textId="7B4E888C" w:rsidR="00B857CC" w:rsidRDefault="003469CC" w:rsidP="00B857CC">
      <w:r>
        <w:object w:dxaOrig="9591" w:dyaOrig="5393" w14:anchorId="60084C2E">
          <v:shape id="_x0000_i1036" type="#_x0000_t75" style="width:479.25pt;height:270pt" o:ole="">
            <v:imagedata r:id="rId51" o:title=""/>
          </v:shape>
          <o:OLEObject Type="Embed" ProgID="PowerPoint.Slide.12" ShapeID="_x0000_i1036" DrawAspect="Content" ObjectID="_1689189556" r:id="rId52"/>
        </w:object>
      </w:r>
    </w:p>
    <w:p w14:paraId="33AE9CA5" w14:textId="52864DA4" w:rsidR="00E006C2" w:rsidRDefault="00B857CC" w:rsidP="00B857CC">
      <w:pPr>
        <w:keepNext/>
        <w:rPr>
          <w:b/>
          <w:bCs/>
          <w:u w:val="single"/>
          <w:lang w:val="en-CA"/>
        </w:rPr>
      </w:pPr>
      <w:r>
        <w:rPr>
          <w:b/>
          <w:bCs/>
          <w:lang w:val="en-CA"/>
        </w:rPr>
        <w:t xml:space="preserve">2) </w:t>
      </w:r>
      <w:r w:rsidR="00E006C2" w:rsidRPr="00E006C2">
        <w:rPr>
          <w:b/>
          <w:bCs/>
          <w:lang w:val="en-CA"/>
        </w:rPr>
        <w:t>Controller that consolidate</w:t>
      </w:r>
      <w:r w:rsidRPr="00E006C2">
        <w:rPr>
          <w:b/>
          <w:bCs/>
          <w:lang w:val="en-CA"/>
        </w:rPr>
        <w:t>s</w:t>
      </w:r>
      <w:r w:rsidR="00E006C2" w:rsidRPr="00E006C2">
        <w:rPr>
          <w:b/>
          <w:bCs/>
          <w:lang w:val="en-CA"/>
        </w:rPr>
        <w:t xml:space="preserve"> multiple NE’s with a </w:t>
      </w:r>
      <w:r w:rsidR="00E006C2" w:rsidRPr="00E006C2">
        <w:rPr>
          <w:b/>
          <w:bCs/>
          <w:u w:val="single"/>
          <w:lang w:val="en-CA"/>
        </w:rPr>
        <w:t xml:space="preserve">single client </w:t>
      </w:r>
      <w:r w:rsidR="00E006C2" w:rsidRPr="00E006C2">
        <w:rPr>
          <w:b/>
          <w:bCs/>
          <w:lang w:val="en-CA"/>
        </w:rPr>
        <w:t xml:space="preserve">in a </w:t>
      </w:r>
      <w:r w:rsidR="00E006C2" w:rsidRPr="00E006C2">
        <w:rPr>
          <w:b/>
          <w:bCs/>
          <w:u w:val="single"/>
          <w:lang w:val="en-CA"/>
        </w:rPr>
        <w:t>trusted domain</w:t>
      </w:r>
    </w:p>
    <w:p w14:paraId="055D7661" w14:textId="5AF0C60F" w:rsidR="00E006C2" w:rsidRPr="00E006C2" w:rsidRDefault="003469CC" w:rsidP="00B857CC">
      <w:pPr>
        <w:rPr>
          <w:lang w:val="en-CA"/>
        </w:rPr>
      </w:pPr>
      <w:r>
        <w:rPr>
          <w:lang w:val="en-CA"/>
        </w:rPr>
        <w:object w:dxaOrig="9591" w:dyaOrig="5393" w14:anchorId="5D71F49C">
          <v:shape id="_x0000_i1037" type="#_x0000_t75" style="width:479.25pt;height:270pt" o:ole="">
            <v:imagedata r:id="rId53" o:title=""/>
          </v:shape>
          <o:OLEObject Type="Embed" ProgID="PowerPoint.Slide.12" ShapeID="_x0000_i1037" DrawAspect="Content" ObjectID="_1689189557" r:id="rId54"/>
        </w:object>
      </w:r>
    </w:p>
    <w:p w14:paraId="6921D8C8" w14:textId="77777777" w:rsidR="00E006C2" w:rsidRPr="00E006C2" w:rsidRDefault="00B857CC" w:rsidP="00B857CC">
      <w:pPr>
        <w:keepNext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 xml:space="preserve">3)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trusted domain</w:t>
      </w:r>
    </w:p>
    <w:p w14:paraId="613A0B84" w14:textId="7DBD0308" w:rsidR="00B857CC" w:rsidRDefault="003469CC" w:rsidP="00B857CC">
      <w:r>
        <w:object w:dxaOrig="9591" w:dyaOrig="5393" w14:anchorId="5C98154F">
          <v:shape id="_x0000_i1038" type="#_x0000_t75" style="width:479.25pt;height:270pt" o:ole="">
            <v:imagedata r:id="rId55" o:title=""/>
          </v:shape>
          <o:OLEObject Type="Embed" ProgID="PowerPoint.Slide.12" ShapeID="_x0000_i1038" DrawAspect="Content" ObjectID="_1689189558" r:id="rId56"/>
        </w:object>
      </w:r>
    </w:p>
    <w:p w14:paraId="62307ED3" w14:textId="77777777" w:rsidR="00E006C2" w:rsidRPr="00E006C2" w:rsidRDefault="00B857CC" w:rsidP="00B857CC">
      <w:pPr>
        <w:keepNext/>
        <w:rPr>
          <w:b/>
          <w:bCs/>
          <w:lang w:val="en-CA"/>
        </w:rPr>
      </w:pPr>
      <w:r>
        <w:rPr>
          <w:b/>
          <w:bCs/>
          <w:lang w:val="en-CA"/>
        </w:rPr>
        <w:t xml:space="preserve">4)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non-trusted domain</w:t>
      </w:r>
    </w:p>
    <w:p w14:paraId="79C0576F" w14:textId="1FD6B8A2" w:rsidR="00B857CC" w:rsidRDefault="003469CC" w:rsidP="00B857CC">
      <w:r>
        <w:object w:dxaOrig="9591" w:dyaOrig="5393" w14:anchorId="360B3E21">
          <v:shape id="_x0000_i1039" type="#_x0000_t75" style="width:479.25pt;height:270pt" o:ole="">
            <v:imagedata r:id="rId57" o:title=""/>
          </v:shape>
          <o:OLEObject Type="Embed" ProgID="PowerPoint.Slide.12" ShapeID="_x0000_i1039" DrawAspect="Content" ObjectID="_1689189559" r:id="rId58"/>
        </w:object>
      </w:r>
    </w:p>
    <w:p w14:paraId="7BDF918E" w14:textId="77777777" w:rsidR="00E006C2" w:rsidRPr="00E006C2" w:rsidRDefault="00B857CC" w:rsidP="00B857CC">
      <w:pPr>
        <w:keepNext/>
        <w:rPr>
          <w:b/>
          <w:bCs/>
          <w:lang w:val="en-CA"/>
        </w:rPr>
      </w:pPr>
      <w:r>
        <w:rPr>
          <w:b/>
          <w:bCs/>
          <w:lang w:val="en-CA"/>
        </w:rPr>
        <w:lastRenderedPageBreak/>
        <w:t xml:space="preserve">5) </w:t>
      </w:r>
      <w:r w:rsidR="00E006C2" w:rsidRPr="00E006C2">
        <w:rPr>
          <w:b/>
          <w:bCs/>
          <w:lang w:val="en-CA"/>
        </w:rPr>
        <w:t xml:space="preserve">Controller with </w:t>
      </w:r>
      <w:r w:rsidR="00E006C2" w:rsidRPr="00E006C2">
        <w:rPr>
          <w:b/>
          <w:bCs/>
          <w:u w:val="single"/>
          <w:lang w:val="en-CA"/>
        </w:rPr>
        <w:t>more than one client</w:t>
      </w:r>
      <w:r w:rsidR="00E006C2" w:rsidRPr="00E006C2">
        <w:rPr>
          <w:b/>
          <w:bCs/>
          <w:lang w:val="en-CA"/>
        </w:rPr>
        <w:t xml:space="preserve"> in a </w:t>
      </w:r>
      <w:r w:rsidR="00E006C2" w:rsidRPr="00E006C2">
        <w:rPr>
          <w:b/>
          <w:bCs/>
          <w:u w:val="single"/>
          <w:lang w:val="en-CA"/>
        </w:rPr>
        <w:t>non-trusted domain</w:t>
      </w:r>
    </w:p>
    <w:p w14:paraId="5CCE4EC0" w14:textId="2485C10C" w:rsidR="00B857CC" w:rsidRDefault="003469CC" w:rsidP="00B857CC">
      <w:r>
        <w:object w:dxaOrig="9591" w:dyaOrig="5393" w14:anchorId="71B87DFD">
          <v:shape id="_x0000_i1040" type="#_x0000_t75" style="width:479.25pt;height:270pt" o:ole="">
            <v:imagedata r:id="rId59" o:title=""/>
          </v:shape>
          <o:OLEObject Type="Embed" ProgID="PowerPoint.Slide.12" ShapeID="_x0000_i1040" DrawAspect="Content" ObjectID="_1689189560" r:id="rId60"/>
        </w:object>
      </w:r>
    </w:p>
    <w:p w14:paraId="729DFD72" w14:textId="2006153B" w:rsidR="00B857CC" w:rsidRDefault="003469CC" w:rsidP="003469CC">
      <w:pPr>
        <w:pStyle w:val="Heading3"/>
      </w:pPr>
      <w:r>
        <w:t>Building a client context</w:t>
      </w:r>
    </w:p>
    <w:p w14:paraId="2EB6CE86" w14:textId="77777777" w:rsidR="003469CC" w:rsidRPr="003469CC" w:rsidRDefault="003469CC" w:rsidP="003469CC">
      <w:pPr>
        <w:numPr>
          <w:ilvl w:val="0"/>
          <w:numId w:val="19"/>
        </w:numPr>
        <w:tabs>
          <w:tab w:val="num" w:pos="720"/>
        </w:tabs>
        <w:rPr>
          <w:lang w:val="en-CA"/>
        </w:rPr>
      </w:pPr>
      <w:r w:rsidRPr="003469CC">
        <w:rPr>
          <w:b/>
          <w:bCs/>
        </w:rPr>
        <w:t>Step 1a: Controller admin user</w:t>
      </w:r>
    </w:p>
    <w:p w14:paraId="361DC678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>Creates client context CD; assigns resources; configures view translation 1 and view translation 2</w:t>
      </w:r>
    </w:p>
    <w:p w14:paraId="2F53B0A1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>Creates the client admin constraint domain and exposure context</w:t>
      </w:r>
    </w:p>
    <w:p w14:paraId="38ABCB75" w14:textId="77777777" w:rsidR="003469CC" w:rsidRPr="003469CC" w:rsidRDefault="003469CC" w:rsidP="003469CC">
      <w:pPr>
        <w:numPr>
          <w:ilvl w:val="2"/>
          <w:numId w:val="19"/>
        </w:numPr>
        <w:tabs>
          <w:tab w:val="num" w:pos="2160"/>
        </w:tabs>
        <w:rPr>
          <w:lang w:val="en-CA"/>
        </w:rPr>
      </w:pPr>
      <w:r w:rsidRPr="003469CC">
        <w:t>Assigns platform compute resources to the client context and client admin EC</w:t>
      </w:r>
    </w:p>
    <w:p w14:paraId="31A91F79" w14:textId="77777777" w:rsidR="003469CC" w:rsidRPr="003469CC" w:rsidRDefault="003469CC" w:rsidP="003469CC">
      <w:pPr>
        <w:numPr>
          <w:ilvl w:val="3"/>
          <w:numId w:val="19"/>
        </w:numPr>
        <w:tabs>
          <w:tab w:val="num" w:pos="2880"/>
        </w:tabs>
        <w:rPr>
          <w:lang w:val="en-CA"/>
        </w:rPr>
      </w:pPr>
      <w:r w:rsidRPr="003469CC">
        <w:t>Client admin exposure context should “run” in container (e.g., a VM; discrete compute platform; …) to ensure that the client cannot exceed the allocated compute resources</w:t>
      </w:r>
    </w:p>
    <w:p w14:paraId="402921E0" w14:textId="77777777" w:rsidR="003469CC" w:rsidRPr="003469CC" w:rsidRDefault="003469CC" w:rsidP="003469CC">
      <w:pPr>
        <w:numPr>
          <w:ilvl w:val="2"/>
          <w:numId w:val="19"/>
        </w:numPr>
        <w:tabs>
          <w:tab w:val="num" w:pos="2160"/>
        </w:tabs>
        <w:rPr>
          <w:lang w:val="en-CA"/>
        </w:rPr>
      </w:pPr>
      <w:r w:rsidRPr="003469CC">
        <w:t>Installs required software</w:t>
      </w:r>
    </w:p>
    <w:p w14:paraId="05055BB4" w14:textId="77777777" w:rsidR="003469CC" w:rsidRPr="003469CC" w:rsidRDefault="003469CC" w:rsidP="003469CC">
      <w:pPr>
        <w:numPr>
          <w:ilvl w:val="0"/>
          <w:numId w:val="19"/>
        </w:numPr>
        <w:tabs>
          <w:tab w:val="num" w:pos="720"/>
        </w:tabs>
        <w:rPr>
          <w:lang w:val="en-CA"/>
        </w:rPr>
      </w:pPr>
      <w:r w:rsidRPr="003469CC">
        <w:rPr>
          <w:b/>
          <w:bCs/>
        </w:rPr>
        <w:t>Step 1b: Controller admin sets constraints</w:t>
      </w:r>
    </w:p>
    <w:p w14:paraId="399BCD40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>Maximum number of additional exposure contexts that can be created (may be none)</w:t>
      </w:r>
    </w:p>
    <w:p w14:paraId="291DE752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 xml:space="preserve">Complexity of the view translation e.g., </w:t>
      </w:r>
    </w:p>
    <w:p w14:paraId="7B3FEACF" w14:textId="77777777" w:rsidR="003469CC" w:rsidRPr="003469CC" w:rsidRDefault="003469CC" w:rsidP="003469CC">
      <w:pPr>
        <w:numPr>
          <w:ilvl w:val="2"/>
          <w:numId w:val="19"/>
        </w:numPr>
        <w:tabs>
          <w:tab w:val="num" w:pos="2160"/>
        </w:tabs>
        <w:rPr>
          <w:lang w:val="en-CA"/>
        </w:rPr>
      </w:pPr>
      <w:r w:rsidRPr="003469CC">
        <w:t xml:space="preserve">abstraction and subsets - allowed: </w:t>
      </w:r>
    </w:p>
    <w:p w14:paraId="5E2005FA" w14:textId="77777777" w:rsidR="003469CC" w:rsidRPr="003469CC" w:rsidRDefault="003469CC" w:rsidP="003469CC">
      <w:pPr>
        <w:numPr>
          <w:ilvl w:val="2"/>
          <w:numId w:val="19"/>
        </w:numPr>
        <w:tabs>
          <w:tab w:val="num" w:pos="2160"/>
        </w:tabs>
        <w:rPr>
          <w:lang w:val="en-CA"/>
        </w:rPr>
      </w:pPr>
      <w:r w:rsidRPr="003469CC">
        <w:t>view transformation not supported</w:t>
      </w:r>
    </w:p>
    <w:p w14:paraId="0D922E8D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>Maximum number of users</w:t>
      </w:r>
    </w:p>
    <w:p w14:paraId="3C108BD3" w14:textId="77777777" w:rsidR="003469CC" w:rsidRPr="003469CC" w:rsidRDefault="003469CC" w:rsidP="003469CC">
      <w:pPr>
        <w:numPr>
          <w:ilvl w:val="1"/>
          <w:numId w:val="19"/>
        </w:numPr>
        <w:tabs>
          <w:tab w:val="num" w:pos="1440"/>
        </w:tabs>
        <w:rPr>
          <w:lang w:val="en-CA"/>
        </w:rPr>
      </w:pPr>
      <w:r w:rsidRPr="003469CC">
        <w:t>Maximum rate of requests/operations</w:t>
      </w:r>
    </w:p>
    <w:p w14:paraId="61D0E4C2" w14:textId="77777777" w:rsidR="003469CC" w:rsidRPr="003469CC" w:rsidRDefault="003469CC" w:rsidP="003469CC">
      <w:pPr>
        <w:numPr>
          <w:ilvl w:val="2"/>
          <w:numId w:val="19"/>
        </w:numPr>
        <w:tabs>
          <w:tab w:val="num" w:pos="2160"/>
        </w:tabs>
        <w:rPr>
          <w:lang w:val="en-CA"/>
        </w:rPr>
      </w:pPr>
      <w:r w:rsidRPr="003469CC">
        <w:lastRenderedPageBreak/>
        <w:t xml:space="preserve">A single request from a client may result in multiple requests to the servers. </w:t>
      </w:r>
      <w:r w:rsidRPr="003469CC">
        <w:br/>
        <w:t>For example, a request for a connection across an abstract sub-network will:</w:t>
      </w:r>
    </w:p>
    <w:p w14:paraId="25E4CEC7" w14:textId="77777777" w:rsidR="003469CC" w:rsidRPr="003469CC" w:rsidRDefault="003469CC" w:rsidP="003469CC">
      <w:pPr>
        <w:numPr>
          <w:ilvl w:val="3"/>
          <w:numId w:val="19"/>
        </w:numPr>
        <w:tabs>
          <w:tab w:val="num" w:pos="2880"/>
        </w:tabs>
        <w:rPr>
          <w:lang w:val="en-CA"/>
        </w:rPr>
      </w:pPr>
      <w:r w:rsidRPr="003469CC">
        <w:t>Require path computation (using the cc compute resources):</w:t>
      </w:r>
    </w:p>
    <w:p w14:paraId="55DD7C23" w14:textId="77777777" w:rsidR="003469CC" w:rsidRPr="003469CC" w:rsidRDefault="003469CC" w:rsidP="003469CC">
      <w:pPr>
        <w:numPr>
          <w:ilvl w:val="3"/>
          <w:numId w:val="19"/>
        </w:numPr>
        <w:tabs>
          <w:tab w:val="num" w:pos="2880"/>
        </w:tabs>
        <w:rPr>
          <w:lang w:val="en-CA"/>
        </w:rPr>
      </w:pPr>
      <w:r w:rsidRPr="003469CC">
        <w:t xml:space="preserve">Multiple connection requests to the server contexts: </w:t>
      </w:r>
    </w:p>
    <w:p w14:paraId="2CF02E5F" w14:textId="77777777" w:rsidR="003469CC" w:rsidRPr="003469CC" w:rsidRDefault="003469CC" w:rsidP="003469CC">
      <w:pPr>
        <w:numPr>
          <w:ilvl w:val="3"/>
          <w:numId w:val="19"/>
        </w:numPr>
        <w:tabs>
          <w:tab w:val="num" w:pos="2880"/>
        </w:tabs>
        <w:rPr>
          <w:lang w:val="en-CA"/>
        </w:rPr>
      </w:pPr>
      <w:r w:rsidRPr="003469CC">
        <w:t>The rate of requests in each server context will be constrained by the corresponding client context (that provides the resources)</w:t>
      </w:r>
    </w:p>
    <w:p w14:paraId="3A3BEE23" w14:textId="40FC6B6E" w:rsidR="00B857CC" w:rsidRDefault="00AA523F" w:rsidP="00B857CC">
      <w:r>
        <w:object w:dxaOrig="9591" w:dyaOrig="5393" w14:anchorId="7655F93E">
          <v:shape id="_x0000_i1041" type="#_x0000_t75" style="width:479.25pt;height:270pt" o:ole="">
            <v:imagedata r:id="rId61" o:title=""/>
          </v:shape>
          <o:OLEObject Type="Embed" ProgID="PowerPoint.Slide.12" ShapeID="_x0000_i1041" DrawAspect="Content" ObjectID="_1689189561" r:id="rId62"/>
        </w:object>
      </w:r>
    </w:p>
    <w:p w14:paraId="151E2E19" w14:textId="77777777" w:rsidR="00AA523F" w:rsidRPr="00AA523F" w:rsidRDefault="00AA523F" w:rsidP="00AA523F">
      <w:pPr>
        <w:numPr>
          <w:ilvl w:val="0"/>
          <w:numId w:val="20"/>
        </w:numPr>
        <w:tabs>
          <w:tab w:val="num" w:pos="720"/>
        </w:tabs>
        <w:rPr>
          <w:lang w:val="en-CA"/>
        </w:rPr>
      </w:pPr>
      <w:r w:rsidRPr="00AA523F">
        <w:rPr>
          <w:b/>
          <w:bCs/>
        </w:rPr>
        <w:t>Step 2: Within the constraints set by the controller admin the client admin user</w:t>
      </w:r>
    </w:p>
    <w:p w14:paraId="41DB3286" w14:textId="77777777" w:rsidR="00AA523F" w:rsidRPr="00AA523F" w:rsidRDefault="00AA523F" w:rsidP="00AA523F">
      <w:pPr>
        <w:numPr>
          <w:ilvl w:val="1"/>
          <w:numId w:val="20"/>
        </w:numPr>
        <w:tabs>
          <w:tab w:val="num" w:pos="1440"/>
        </w:tabs>
        <w:rPr>
          <w:lang w:val="en-CA"/>
        </w:rPr>
      </w:pPr>
      <w:r w:rsidRPr="00AA523F">
        <w:t>Creates additional exposure contexts</w:t>
      </w:r>
    </w:p>
    <w:p w14:paraId="112E166D" w14:textId="77777777" w:rsidR="00AA523F" w:rsidRPr="00AA523F" w:rsidRDefault="00AA523F" w:rsidP="00AA523F">
      <w:pPr>
        <w:numPr>
          <w:ilvl w:val="1"/>
          <w:numId w:val="20"/>
        </w:numPr>
        <w:tabs>
          <w:tab w:val="num" w:pos="1440"/>
        </w:tabs>
        <w:rPr>
          <w:lang w:val="en-CA"/>
        </w:rPr>
      </w:pPr>
      <w:r w:rsidRPr="00AA523F">
        <w:t>Defines view translation 3 for each exposure context</w:t>
      </w:r>
    </w:p>
    <w:p w14:paraId="301EFB9C" w14:textId="77777777" w:rsidR="00AA523F" w:rsidRPr="00AA523F" w:rsidRDefault="00AA523F" w:rsidP="00AA523F">
      <w:pPr>
        <w:numPr>
          <w:ilvl w:val="1"/>
          <w:numId w:val="20"/>
        </w:numPr>
        <w:tabs>
          <w:tab w:val="num" w:pos="1440"/>
        </w:tabs>
        <w:rPr>
          <w:lang w:val="en-CA"/>
        </w:rPr>
      </w:pPr>
      <w:r w:rsidRPr="00AA523F">
        <w:t>Creates user credentials (to access the exposure contexts)</w:t>
      </w:r>
    </w:p>
    <w:p w14:paraId="2FA7695D" w14:textId="77777777" w:rsidR="00AA523F" w:rsidRPr="00AA523F" w:rsidRDefault="00AA523F" w:rsidP="00AA523F">
      <w:pPr>
        <w:numPr>
          <w:ilvl w:val="1"/>
          <w:numId w:val="20"/>
        </w:numPr>
        <w:tabs>
          <w:tab w:val="num" w:pos="1440"/>
        </w:tabs>
        <w:rPr>
          <w:lang w:val="en-CA"/>
        </w:rPr>
      </w:pPr>
      <w:r w:rsidRPr="00AA523F">
        <w:t>Request additional compute resources for the CC EC</w:t>
      </w:r>
    </w:p>
    <w:p w14:paraId="732AC2B0" w14:textId="18CC9533" w:rsidR="003469CC" w:rsidRDefault="00DA3333" w:rsidP="00B857CC">
      <w:r>
        <w:object w:dxaOrig="9591" w:dyaOrig="5393" w14:anchorId="5BA99ED5">
          <v:shape id="_x0000_i1042" type="#_x0000_t75" style="width:479.25pt;height:270pt" o:ole="">
            <v:imagedata r:id="rId63" o:title=""/>
          </v:shape>
          <o:OLEObject Type="Embed" ProgID="PowerPoint.Slide.12" ShapeID="_x0000_i1042" DrawAspect="Content" ObjectID="_1689189562" r:id="rId64"/>
        </w:object>
      </w:r>
    </w:p>
    <w:p w14:paraId="09A29697" w14:textId="5D15848A" w:rsidR="00F679E7" w:rsidRDefault="000D3C36" w:rsidP="00826A62">
      <w:pPr>
        <w:pStyle w:val="Heading1"/>
      </w:pPr>
      <w:bookmarkStart w:id="54" w:name="_Toc77238070"/>
      <w:r>
        <w:t>Security Considerations</w:t>
      </w:r>
      <w:bookmarkEnd w:id="54"/>
    </w:p>
    <w:p w14:paraId="7F65E37C" w14:textId="77777777" w:rsidR="000B301C" w:rsidRPr="000B301C" w:rsidRDefault="000B301C" w:rsidP="000B301C">
      <w:pPr>
        <w:numPr>
          <w:ilvl w:val="0"/>
          <w:numId w:val="21"/>
        </w:numPr>
        <w:tabs>
          <w:tab w:val="num" w:pos="720"/>
        </w:tabs>
        <w:rPr>
          <w:lang w:val="en-CA"/>
        </w:rPr>
      </w:pPr>
      <w:r w:rsidRPr="000B301C">
        <w:rPr>
          <w:b/>
          <w:bCs/>
        </w:rPr>
        <w:t>Deployment assumptions</w:t>
      </w:r>
    </w:p>
    <w:p w14:paraId="02D51A1D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>A client context only exists in the context of a “closed” environment based on a trusted commercial relationship</w:t>
      </w:r>
    </w:p>
    <w:p w14:paraId="44578CFF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>The Ports on the controller are in a secure environment</w:t>
      </w:r>
    </w:p>
    <w:p w14:paraId="6DC8F0E5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e.g., behind a firewall</w:t>
      </w:r>
    </w:p>
    <w:p w14:paraId="50CE855D" w14:textId="77777777" w:rsidR="000B301C" w:rsidRPr="000B301C" w:rsidRDefault="000B301C" w:rsidP="000B301C">
      <w:pPr>
        <w:numPr>
          <w:ilvl w:val="3"/>
          <w:numId w:val="21"/>
        </w:numPr>
        <w:tabs>
          <w:tab w:val="num" w:pos="2880"/>
        </w:tabs>
        <w:rPr>
          <w:lang w:val="en-CA"/>
        </w:rPr>
      </w:pPr>
      <w:r w:rsidRPr="000B301C">
        <w:t xml:space="preserve">In the case of a controller is embedded in a NE (shown on slide 21) if the NE is an IP device the control traffic and user traffic may share the same port. This creates a potential point of vulnerability. </w:t>
      </w:r>
      <w:r w:rsidRPr="000B301C">
        <w:br/>
        <w:t>In a “traditional” transport NE the control port and traffic ports are fully isolated</w:t>
      </w:r>
    </w:p>
    <w:p w14:paraId="1DDF2A83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The client ports should be isolated from the controller admin port e.g., in separate VPNs</w:t>
      </w:r>
    </w:p>
    <w:p w14:paraId="156EA262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>Communications between the server context port and the client context port are secured by the protocol used on the link</w:t>
      </w:r>
      <w:r w:rsidRPr="000B301C">
        <w:br/>
        <w:t xml:space="preserve">e.g., the protocol: </w:t>
      </w:r>
    </w:p>
    <w:p w14:paraId="50584552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includes non-repudiation</w:t>
      </w:r>
    </w:p>
    <w:p w14:paraId="65682BB6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protects against man-in-the-middle attacks</w:t>
      </w:r>
    </w:p>
    <w:p w14:paraId="6861C58C" w14:textId="77777777" w:rsidR="000B301C" w:rsidRPr="000B301C" w:rsidRDefault="000B301C" w:rsidP="000B301C">
      <w:pPr>
        <w:numPr>
          <w:ilvl w:val="0"/>
          <w:numId w:val="21"/>
        </w:numPr>
        <w:tabs>
          <w:tab w:val="num" w:pos="720"/>
        </w:tabs>
        <w:rPr>
          <w:lang w:val="en-CA"/>
        </w:rPr>
      </w:pPr>
      <w:r w:rsidRPr="000B301C">
        <w:rPr>
          <w:b/>
          <w:bCs/>
        </w:rPr>
        <w:t>A server context does not accept (management) connection requests</w:t>
      </w:r>
    </w:p>
    <w:p w14:paraId="09E4834C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lastRenderedPageBreak/>
        <w:t>The server context only initiates the set-up of (management) connections/sessions or streams</w:t>
      </w:r>
    </w:p>
    <w:p w14:paraId="1E8DC29E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The controller admin provides the credentials and address of the server (client context)</w:t>
      </w:r>
    </w:p>
    <w:p w14:paraId="3F6FF03B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 xml:space="preserve">Protocol includes “keep alive” </w:t>
      </w:r>
    </w:p>
    <w:p w14:paraId="445FD030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If a connection drops the server context reinitiates the connection</w:t>
      </w:r>
    </w:p>
    <w:p w14:paraId="2AC2A997" w14:textId="77777777" w:rsidR="000B301C" w:rsidRPr="000B301C" w:rsidRDefault="000B301C" w:rsidP="000B301C">
      <w:pPr>
        <w:numPr>
          <w:ilvl w:val="0"/>
          <w:numId w:val="21"/>
        </w:numPr>
        <w:tabs>
          <w:tab w:val="num" w:pos="720"/>
        </w:tabs>
        <w:rPr>
          <w:lang w:val="en-CA"/>
        </w:rPr>
      </w:pPr>
      <w:r w:rsidRPr="000B301C">
        <w:rPr>
          <w:b/>
          <w:bCs/>
        </w:rPr>
        <w:t>Access control for users on the EC port</w:t>
      </w:r>
    </w:p>
    <w:p w14:paraId="08F0CBC4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>Policy Enforcement Point (PEP) on each EC port</w:t>
      </w:r>
    </w:p>
    <w:p w14:paraId="18C5E3BD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Validates user credentials</w:t>
      </w:r>
    </w:p>
    <w:p w14:paraId="7ABE92B6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Policy Decision Point (PDP) may be local or remote</w:t>
      </w:r>
    </w:p>
    <w:p w14:paraId="7C0F5423" w14:textId="77777777" w:rsidR="000B301C" w:rsidRPr="000B301C" w:rsidRDefault="000B301C" w:rsidP="000B301C">
      <w:pPr>
        <w:numPr>
          <w:ilvl w:val="1"/>
          <w:numId w:val="21"/>
        </w:numPr>
        <w:tabs>
          <w:tab w:val="num" w:pos="1440"/>
        </w:tabs>
        <w:rPr>
          <w:lang w:val="en-CA"/>
        </w:rPr>
      </w:pPr>
      <w:r w:rsidRPr="000B301C">
        <w:t>Access of a user is controlled (constrained) by the view (EC) available to a user</w:t>
      </w:r>
    </w:p>
    <w:p w14:paraId="731BC503" w14:textId="77777777" w:rsidR="000B301C" w:rsidRPr="000B301C" w:rsidRDefault="000B301C" w:rsidP="000B301C">
      <w:pPr>
        <w:numPr>
          <w:ilvl w:val="2"/>
          <w:numId w:val="21"/>
        </w:numPr>
        <w:tabs>
          <w:tab w:val="num" w:pos="2160"/>
        </w:tabs>
        <w:rPr>
          <w:lang w:val="en-CA"/>
        </w:rPr>
      </w:pPr>
      <w:r w:rsidRPr="000B301C">
        <w:t>This provides a similar function to Role-Based Attribute Control (RBAC)</w:t>
      </w:r>
    </w:p>
    <w:p w14:paraId="1D8A77A1" w14:textId="3F1DD96E" w:rsidR="000D3C36" w:rsidRPr="000B301C" w:rsidRDefault="000B301C" w:rsidP="000D3C36">
      <w:pPr>
        <w:rPr>
          <w:b/>
          <w:bCs/>
        </w:rPr>
      </w:pPr>
      <w:r w:rsidRPr="000B301C">
        <w:rPr>
          <w:b/>
          <w:bCs/>
        </w:rPr>
        <w:t>Controlled access session references</w:t>
      </w:r>
    </w:p>
    <w:p w14:paraId="6AF8D5F1" w14:textId="77777777" w:rsidR="000B301C" w:rsidRPr="000B301C" w:rsidRDefault="000B301C" w:rsidP="000B301C">
      <w:pPr>
        <w:numPr>
          <w:ilvl w:val="0"/>
          <w:numId w:val="22"/>
        </w:numPr>
        <w:tabs>
          <w:tab w:val="num" w:pos="720"/>
        </w:tabs>
        <w:rPr>
          <w:lang w:val="en-CA"/>
        </w:rPr>
      </w:pPr>
      <w:r w:rsidRPr="000B301C">
        <w:rPr>
          <w:b/>
          <w:bCs/>
          <w:lang w:val="en-AU"/>
        </w:rPr>
        <w:t>An Exposure context (and access sessions) are established in the context of a trusted commercial relationship</w:t>
      </w:r>
    </w:p>
    <w:p w14:paraId="67345E9B" w14:textId="77777777" w:rsidR="000B301C" w:rsidRPr="000B301C" w:rsidRDefault="000B301C" w:rsidP="000B301C">
      <w:pPr>
        <w:numPr>
          <w:ilvl w:val="0"/>
          <w:numId w:val="22"/>
        </w:numPr>
        <w:tabs>
          <w:tab w:val="num" w:pos="720"/>
        </w:tabs>
        <w:rPr>
          <w:lang w:val="en-CA"/>
        </w:rPr>
      </w:pPr>
      <w:r w:rsidRPr="000B301C">
        <w:rPr>
          <w:b/>
          <w:bCs/>
          <w:lang w:val="en-AU"/>
        </w:rPr>
        <w:t xml:space="preserve">Exposure Context maps to Controlled Access Session (may be </w:t>
      </w:r>
      <w:proofErr w:type="spellStart"/>
      <w:r w:rsidRPr="000B301C">
        <w:rPr>
          <w:b/>
          <w:bCs/>
          <w:lang w:val="en-AU"/>
        </w:rPr>
        <w:t>longlived</w:t>
      </w:r>
      <w:proofErr w:type="spellEnd"/>
      <w:r w:rsidRPr="000B301C">
        <w:rPr>
          <w:b/>
          <w:bCs/>
          <w:lang w:val="en-AU"/>
        </w:rPr>
        <w:t>)</w:t>
      </w:r>
    </w:p>
    <w:p w14:paraId="5F1E5B6A" w14:textId="77777777" w:rsidR="000B301C" w:rsidRPr="000B301C" w:rsidRDefault="00430EF8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hyperlink r:id="rId65" w:history="1">
        <w:r w:rsidR="000B301C" w:rsidRPr="000B301C">
          <w:rPr>
            <w:rStyle w:val="Hyperlink"/>
            <w:b/>
            <w:bCs/>
            <w:lang w:val="en-AU"/>
          </w:rPr>
          <w:t>https://www.researchgate.net/publication/29864510_Patterns_for_session-based_access_control [researchgate.net]</w:t>
        </w:r>
      </w:hyperlink>
    </w:p>
    <w:p w14:paraId="2AA5DC0F" w14:textId="77777777" w:rsidR="000B301C" w:rsidRPr="000B301C" w:rsidRDefault="000B301C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r w:rsidRPr="000B301C">
        <w:rPr>
          <w:b/>
          <w:bCs/>
          <w:lang w:val="en-CA"/>
        </w:rPr>
        <w:t>“Patterns for session-based access control”  </w:t>
      </w:r>
    </w:p>
    <w:p w14:paraId="37F7EA2A" w14:textId="77777777" w:rsidR="000B301C" w:rsidRPr="000B301C" w:rsidRDefault="000B301C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r w:rsidRPr="000B301C">
        <w:rPr>
          <w:b/>
          <w:bCs/>
          <w:lang w:val="en-CA"/>
        </w:rPr>
        <w:t xml:space="preserve">“2.8 Consequences </w:t>
      </w:r>
    </w:p>
    <w:p w14:paraId="3CDF285F" w14:textId="77777777" w:rsidR="000B301C" w:rsidRPr="000B301C" w:rsidRDefault="000B301C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r w:rsidRPr="000B301C">
        <w:rPr>
          <w:b/>
          <w:bCs/>
          <w:lang w:val="en-CA"/>
        </w:rPr>
        <w:t xml:space="preserve">This pattern has the following advantages: </w:t>
      </w:r>
    </w:p>
    <w:p w14:paraId="581C998E" w14:textId="77777777" w:rsidR="000B301C" w:rsidRPr="000B301C" w:rsidRDefault="000B301C" w:rsidP="000B301C">
      <w:pPr>
        <w:numPr>
          <w:ilvl w:val="2"/>
          <w:numId w:val="22"/>
        </w:numPr>
        <w:tabs>
          <w:tab w:val="num" w:pos="2160"/>
        </w:tabs>
        <w:rPr>
          <w:lang w:val="en-CA"/>
        </w:rPr>
      </w:pPr>
      <w:r w:rsidRPr="000B301C">
        <w:rPr>
          <w:lang w:val="en-CA"/>
        </w:rPr>
        <w:t xml:space="preserve">We can give to each context only the needed rights according to its function and we can invoke in a session only those contexts that are needed for a given task. </w:t>
      </w:r>
    </w:p>
    <w:p w14:paraId="5C3BBCA5" w14:textId="77777777" w:rsidR="000B301C" w:rsidRPr="000B301C" w:rsidRDefault="000B301C" w:rsidP="000B301C">
      <w:pPr>
        <w:numPr>
          <w:ilvl w:val="2"/>
          <w:numId w:val="22"/>
        </w:numPr>
        <w:tabs>
          <w:tab w:val="num" w:pos="2160"/>
        </w:tabs>
        <w:rPr>
          <w:lang w:val="en-CA"/>
        </w:rPr>
      </w:pPr>
      <w:r w:rsidRPr="000B301C">
        <w:rPr>
          <w:lang w:val="en-CA"/>
        </w:rPr>
        <w:t xml:space="preserve">We can exclude combinations of contexts that might result in possible access violations or conflicts of interest. </w:t>
      </w:r>
    </w:p>
    <w:p w14:paraId="7AC0DA88" w14:textId="77777777" w:rsidR="000B301C" w:rsidRPr="000B301C" w:rsidRDefault="000B301C" w:rsidP="000B301C">
      <w:pPr>
        <w:numPr>
          <w:ilvl w:val="2"/>
          <w:numId w:val="22"/>
        </w:numPr>
        <w:tabs>
          <w:tab w:val="num" w:pos="2160"/>
        </w:tabs>
        <w:rPr>
          <w:lang w:val="en-CA"/>
        </w:rPr>
      </w:pPr>
      <w:r w:rsidRPr="000B301C">
        <w:rPr>
          <w:lang w:val="en-CA"/>
        </w:rPr>
        <w:t xml:space="preserve">Once a subject starts a session it doesn’t have to be reauthenticated. Its status is kept by the session. </w:t>
      </w:r>
    </w:p>
    <w:p w14:paraId="538C9661" w14:textId="48179695" w:rsidR="000B301C" w:rsidRPr="000B301C" w:rsidRDefault="000B301C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r w:rsidRPr="000B301C">
        <w:rPr>
          <w:b/>
          <w:bCs/>
          <w:lang w:val="en-CA"/>
        </w:rPr>
        <w:t>A possible disadvantage: If we need to apply fine-grained access it might be inefficient to open many sessions to perform complex activities.”</w:t>
      </w:r>
    </w:p>
    <w:p w14:paraId="5371F48F" w14:textId="77777777" w:rsidR="000B301C" w:rsidRPr="000B301C" w:rsidRDefault="000B301C" w:rsidP="000B301C">
      <w:pPr>
        <w:numPr>
          <w:ilvl w:val="0"/>
          <w:numId w:val="22"/>
        </w:numPr>
        <w:tabs>
          <w:tab w:val="num" w:pos="720"/>
        </w:tabs>
        <w:rPr>
          <w:lang w:val="en-CA"/>
        </w:rPr>
      </w:pPr>
      <w:r w:rsidRPr="000B301C">
        <w:rPr>
          <w:b/>
          <w:bCs/>
          <w:i/>
          <w:iCs/>
          <w:lang w:val="en-CA"/>
        </w:rPr>
        <w:t>For our (telecoms) application with a limited number of user groups I don’t think that we need worry about the possible disadvantage.</w:t>
      </w:r>
    </w:p>
    <w:p w14:paraId="55BFEC50" w14:textId="77777777" w:rsidR="000B301C" w:rsidRPr="000B301C" w:rsidRDefault="000B301C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r w:rsidRPr="000B301C">
        <w:rPr>
          <w:b/>
          <w:bCs/>
          <w:lang w:val="en-AU"/>
        </w:rPr>
        <w:t>Papers related to RBAC using Proxy Objects</w:t>
      </w:r>
    </w:p>
    <w:p w14:paraId="3ED99526" w14:textId="77777777" w:rsidR="000B301C" w:rsidRPr="000B301C" w:rsidRDefault="00430EF8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hyperlink r:id="rId66" w:history="1">
        <w:r w:rsidR="000B301C" w:rsidRPr="000B301C">
          <w:rPr>
            <w:rStyle w:val="Hyperlink"/>
            <w:b/>
            <w:bCs/>
            <w:lang w:val="en-AU"/>
          </w:rPr>
          <w:t>https://link.springer.com/chapter/10.1007/978-3-642-10772-6_23 [link.springer.com]</w:t>
        </w:r>
      </w:hyperlink>
    </w:p>
    <w:p w14:paraId="3C3BB5B6" w14:textId="77777777" w:rsidR="000B301C" w:rsidRPr="000B301C" w:rsidRDefault="000B301C" w:rsidP="000B301C">
      <w:pPr>
        <w:numPr>
          <w:ilvl w:val="2"/>
          <w:numId w:val="22"/>
        </w:numPr>
        <w:tabs>
          <w:tab w:val="num" w:pos="2160"/>
        </w:tabs>
        <w:rPr>
          <w:lang w:val="en-CA"/>
        </w:rPr>
      </w:pPr>
      <w:r w:rsidRPr="000B301C">
        <w:rPr>
          <w:lang w:val="en-AU"/>
        </w:rPr>
        <w:t xml:space="preserve">We automatically build proxy </w:t>
      </w:r>
      <w:proofErr w:type="gramStart"/>
      <w:r w:rsidRPr="000B301C">
        <w:rPr>
          <w:lang w:val="en-AU"/>
        </w:rPr>
        <w:t>objects, and</w:t>
      </w:r>
      <w:proofErr w:type="gramEnd"/>
      <w:r w:rsidRPr="000B301C">
        <w:rPr>
          <w:lang w:val="en-AU"/>
        </w:rPr>
        <w:t xml:space="preserve"> give them to untrusted clients instead of the originals. Proxy objects expose a subset of methods to prevent potentially dangerous calls from clients.</w:t>
      </w:r>
    </w:p>
    <w:p w14:paraId="59B6D7F7" w14:textId="77777777" w:rsidR="000B301C" w:rsidRPr="000B301C" w:rsidRDefault="00430EF8" w:rsidP="000B301C">
      <w:pPr>
        <w:numPr>
          <w:ilvl w:val="1"/>
          <w:numId w:val="22"/>
        </w:numPr>
        <w:tabs>
          <w:tab w:val="num" w:pos="1440"/>
        </w:tabs>
        <w:rPr>
          <w:lang w:val="en-CA"/>
        </w:rPr>
      </w:pPr>
      <w:hyperlink r:id="rId67" w:history="1">
        <w:r w:rsidR="000B301C" w:rsidRPr="000B301C">
          <w:rPr>
            <w:rStyle w:val="Hyperlink"/>
            <w:b/>
            <w:bCs/>
            <w:lang w:val="en-AU"/>
          </w:rPr>
          <w:t>https://www.researchgate.net/publication/221366972_Role-Based_Access_Control_RBAC_in_Java_via_proxy_objects_using_annotations [researchgate.net]</w:t>
        </w:r>
      </w:hyperlink>
    </w:p>
    <w:p w14:paraId="5687F832" w14:textId="77777777" w:rsidR="000B301C" w:rsidRPr="000B301C" w:rsidRDefault="000B301C" w:rsidP="000B301C">
      <w:pPr>
        <w:numPr>
          <w:ilvl w:val="2"/>
          <w:numId w:val="22"/>
        </w:numPr>
        <w:tabs>
          <w:tab w:val="num" w:pos="2160"/>
        </w:tabs>
        <w:rPr>
          <w:lang w:val="en-CA"/>
        </w:rPr>
      </w:pPr>
      <w:r w:rsidRPr="000B301C">
        <w:rPr>
          <w:lang w:val="en-AU"/>
        </w:rPr>
        <w:t>We propose a new approach for applying Role-Based Access Control (RBAC) to methods in objects in the Java programming language. In our approach, a policy implementer (usually a developer) annotates methods, interfaces, and classes with roles. Our system automatically creates proxy objects which only contain methods to which a client is authorized access based on the role specifications.</w:t>
      </w:r>
    </w:p>
    <w:p w14:paraId="2EFD8A5E" w14:textId="6CD21F2D" w:rsidR="000D3C36" w:rsidRDefault="000D3C36" w:rsidP="000D3C36">
      <w:pPr>
        <w:pStyle w:val="Heading1"/>
      </w:pPr>
      <w:bookmarkStart w:id="55" w:name="_Toc77238071"/>
      <w:commentRangeStart w:id="56"/>
      <w:r>
        <w:t>Timeline Examples</w:t>
      </w:r>
      <w:bookmarkEnd w:id="55"/>
      <w:commentRangeEnd w:id="56"/>
      <w:r w:rsidR="00BD306A">
        <w:rPr>
          <w:rStyle w:val="CommentReference"/>
          <w:rFonts w:ascii="Times New Roman" w:eastAsiaTheme="minorEastAsia" w:hAnsi="Times New Roman" w:cstheme="minorBidi"/>
          <w:b w:val="0"/>
          <w:bCs w:val="0"/>
        </w:rPr>
        <w:commentReference w:id="56"/>
      </w:r>
    </w:p>
    <w:p w14:paraId="5402FD81" w14:textId="705B9CC3" w:rsidR="000D3C36" w:rsidRDefault="000D3C36" w:rsidP="000D3C36">
      <w:r>
        <w:object w:dxaOrig="9584" w:dyaOrig="5401" w14:anchorId="20336FFA">
          <v:shape id="_x0000_i1043" type="#_x0000_t75" style="width:478.5pt;height:270pt" o:ole="">
            <v:imagedata r:id="rId68" o:title=""/>
          </v:shape>
          <o:OLEObject Type="Embed" ProgID="PowerPoint.Slide.12" ShapeID="_x0000_i1043" DrawAspect="Content" ObjectID="_1689189563" r:id="rId69"/>
        </w:object>
      </w:r>
    </w:p>
    <w:p w14:paraId="3C7B1CEC" w14:textId="1D233307" w:rsidR="00B54B35" w:rsidRPr="00B040E3" w:rsidRDefault="00B54B35" w:rsidP="00B040E3">
      <w:pPr>
        <w:pStyle w:val="ListParagraph"/>
        <w:numPr>
          <w:ilvl w:val="0"/>
          <w:numId w:val="26"/>
        </w:numPr>
        <w:rPr>
          <w:lang w:val="en-CA"/>
        </w:rPr>
      </w:pPr>
      <w:r w:rsidRPr="00B040E3">
        <w:rPr>
          <w:b/>
          <w:bCs/>
        </w:rPr>
        <w:t>Market research and service catalog creation</w:t>
      </w:r>
    </w:p>
    <w:p w14:paraId="5A11697E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Initially based on a tentative plan – few (if any) resources deployed</w:t>
      </w:r>
    </w:p>
    <w:p w14:paraId="6908E5DB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Open environment – should run in an isolated “container” to limit damage from DoS attacks</w:t>
      </w:r>
    </w:p>
    <w:p w14:paraId="1566EFA8" w14:textId="31B227FE" w:rsidR="00B54B35" w:rsidRPr="00B040E3" w:rsidRDefault="00B54B35" w:rsidP="00B040E3">
      <w:pPr>
        <w:pStyle w:val="ListParagraph"/>
        <w:numPr>
          <w:ilvl w:val="0"/>
          <w:numId w:val="26"/>
        </w:numPr>
        <w:rPr>
          <w:lang w:val="en-CA"/>
        </w:rPr>
      </w:pPr>
      <w:r w:rsidRPr="00B040E3">
        <w:rPr>
          <w:b/>
          <w:bCs/>
          <w:lang w:val="en-CA"/>
        </w:rPr>
        <w:t>Negotiation with (potential) clients</w:t>
      </w:r>
    </w:p>
    <w:p w14:paraId="2904C57E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lastRenderedPageBreak/>
        <w:t>Based on firm plan: Service offerings defined: Some resources may have been deployed</w:t>
      </w:r>
    </w:p>
    <w:p w14:paraId="371934DC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Open environment – should run in an isolated “container” to limit damage from DoS attacks</w:t>
      </w:r>
    </w:p>
    <w:p w14:paraId="5D0DBDB4" w14:textId="1FF800B4" w:rsidR="00B54B35" w:rsidRPr="00B040E3" w:rsidRDefault="00B54B35" w:rsidP="00B040E3">
      <w:pPr>
        <w:pStyle w:val="ListParagraph"/>
        <w:numPr>
          <w:ilvl w:val="0"/>
          <w:numId w:val="26"/>
        </w:numPr>
        <w:rPr>
          <w:lang w:val="en-CA"/>
        </w:rPr>
      </w:pPr>
      <w:r w:rsidRPr="00B040E3">
        <w:rPr>
          <w:b/>
          <w:bCs/>
          <w:lang w:val="en-CA"/>
        </w:rPr>
        <w:t>Select client and negotiate contract</w:t>
      </w:r>
    </w:p>
    <w:p w14:paraId="73337DCD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Establish a trusted commercial relationship</w:t>
      </w:r>
    </w:p>
    <w:p w14:paraId="196E1264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Create a secure (closed) environment</w:t>
      </w:r>
    </w:p>
    <w:p w14:paraId="2EC455FA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Controller and client context created</w:t>
      </w:r>
    </w:p>
    <w:p w14:paraId="3D2334E2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May be created on in a “test” environment</w:t>
      </w:r>
    </w:p>
    <w:p w14:paraId="0AB08C82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 xml:space="preserve">Client exposure context showing the resources available to the client </w:t>
      </w:r>
    </w:p>
    <w:p w14:paraId="320B18DD" w14:textId="77777777" w:rsidR="00B54B35" w:rsidRPr="00B54B35" w:rsidRDefault="00B54B35" w:rsidP="00B54B35">
      <w:pPr>
        <w:numPr>
          <w:ilvl w:val="3"/>
          <w:numId w:val="23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Mix of planned and deployed resources all with an assignment state of PLANNED in the client EC</w:t>
      </w:r>
    </w:p>
    <w:p w14:paraId="6EC5B49E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Server context with local planned resources together with server contexts holding deployed resources</w:t>
      </w:r>
    </w:p>
    <w:p w14:paraId="31AF058A" w14:textId="6B66B15E" w:rsidR="00B54B35" w:rsidRPr="00B040E3" w:rsidRDefault="00B54B35" w:rsidP="00B040E3">
      <w:pPr>
        <w:pStyle w:val="ListParagraph"/>
        <w:numPr>
          <w:ilvl w:val="0"/>
          <w:numId w:val="26"/>
        </w:numPr>
        <w:rPr>
          <w:lang w:val="en-CA"/>
        </w:rPr>
      </w:pPr>
      <w:r w:rsidRPr="00B040E3">
        <w:rPr>
          <w:b/>
          <w:bCs/>
          <w:lang w:val="en-CA"/>
        </w:rPr>
        <w:t>Activation of client network</w:t>
      </w:r>
    </w:p>
    <w:p w14:paraId="22744797" w14:textId="77777777" w:rsidR="00B54B35" w:rsidRPr="00B54B35" w:rsidRDefault="00B54B35" w:rsidP="00B54B35">
      <w:pPr>
        <w:numPr>
          <w:ilvl w:val="1"/>
          <w:numId w:val="23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Resources deployed</w:t>
      </w:r>
    </w:p>
    <w:p w14:paraId="61EB3821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Migrate the planned resources in the local server context to “real” server contexts</w:t>
      </w:r>
    </w:p>
    <w:p w14:paraId="17D546BF" w14:textId="77777777" w:rsidR="00B54B35" w:rsidRPr="00B54B35" w:rsidRDefault="00B54B35" w:rsidP="00B54B35">
      <w:pPr>
        <w:numPr>
          <w:ilvl w:val="3"/>
          <w:numId w:val="23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Adjust view translation to maintain a consistent view for client</w:t>
      </w:r>
    </w:p>
    <w:p w14:paraId="6C07D16B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Possibly migrate the controller to a different platform</w:t>
      </w:r>
    </w:p>
    <w:p w14:paraId="02F9F361" w14:textId="77777777" w:rsidR="00B54B35" w:rsidRPr="00B54B35" w:rsidRDefault="00B54B35" w:rsidP="00B54B35">
      <w:pPr>
        <w:numPr>
          <w:ilvl w:val="2"/>
          <w:numId w:val="23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Migrate the “planning” EC to an operational EC – updated assignment state of resources</w:t>
      </w:r>
    </w:p>
    <w:p w14:paraId="0599E7F8" w14:textId="63501C78" w:rsidR="000D3C36" w:rsidRDefault="000D3C36" w:rsidP="000D3C36"/>
    <w:p w14:paraId="64EFAFEC" w14:textId="7A5F6DD0" w:rsidR="000D3C36" w:rsidRDefault="000D3C36" w:rsidP="000D3C36">
      <w:r>
        <w:object w:dxaOrig="9584" w:dyaOrig="5401" w14:anchorId="76346141">
          <v:shape id="_x0000_i1044" type="#_x0000_t75" style="width:478.5pt;height:270pt" o:ole="">
            <v:imagedata r:id="rId70" o:title=""/>
          </v:shape>
          <o:OLEObject Type="Embed" ProgID="PowerPoint.Slide.12" ShapeID="_x0000_i1044" DrawAspect="Content" ObjectID="_1689189564" r:id="rId71"/>
        </w:object>
      </w:r>
      <w:r>
        <w:object w:dxaOrig="9584" w:dyaOrig="5401" w14:anchorId="3E41D264">
          <v:shape id="_x0000_i1045" type="#_x0000_t75" style="width:478.5pt;height:270pt" o:ole="">
            <v:imagedata r:id="rId72" o:title=""/>
          </v:shape>
          <o:OLEObject Type="Embed" ProgID="PowerPoint.Slide.12" ShapeID="_x0000_i1045" DrawAspect="Content" ObjectID="_1689189565" r:id="rId73"/>
        </w:object>
      </w:r>
    </w:p>
    <w:p w14:paraId="4DF6A9D3" w14:textId="09CDC140" w:rsidR="00B54B35" w:rsidRPr="00B54B35" w:rsidRDefault="00B54B35" w:rsidP="00B54B35">
      <w:pPr>
        <w:rPr>
          <w:lang w:val="en-CA"/>
        </w:rPr>
      </w:pPr>
      <w:r>
        <w:rPr>
          <w:b/>
          <w:bCs/>
          <w:lang w:val="en-CA"/>
        </w:rPr>
        <w:t xml:space="preserve">1) </w:t>
      </w:r>
      <w:r w:rsidRPr="00B54B35">
        <w:rPr>
          <w:b/>
          <w:bCs/>
          <w:lang w:val="en-CA"/>
        </w:rPr>
        <w:t>Create “planning” EC for the redesigned network</w:t>
      </w:r>
    </w:p>
    <w:p w14:paraId="0ADDE1D8" w14:textId="295B265C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Controller administrator adds “planned” resources to the client context</w:t>
      </w:r>
    </w:p>
    <w:p w14:paraId="7D2DCBF2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Additional resources are shown with an assignment state of PLANNED</w:t>
      </w:r>
    </w:p>
    <w:p w14:paraId="60F5F0C2" w14:textId="77777777" w:rsidR="00B54B35" w:rsidRPr="00B54B35" w:rsidRDefault="00B54B35" w:rsidP="00B54B35">
      <w:pPr>
        <w:numPr>
          <w:ilvl w:val="3"/>
          <w:numId w:val="24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These may be from a “planned” server context or deployed resources</w:t>
      </w:r>
    </w:p>
    <w:p w14:paraId="56222767" w14:textId="77777777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lastRenderedPageBreak/>
        <w:t>The “planning” view includes read only proxy for all the resources in the current network</w:t>
      </w:r>
    </w:p>
    <w:p w14:paraId="774E8DF4" w14:textId="623CC94E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i.e.</w:t>
      </w:r>
      <w:r w:rsidR="00E9139A">
        <w:rPr>
          <w:lang w:val="en-CA"/>
        </w:rPr>
        <w:t>,</w:t>
      </w:r>
      <w:r w:rsidRPr="00B54B35">
        <w:rPr>
          <w:lang w:val="en-CA"/>
        </w:rPr>
        <w:t xml:space="preserve"> the current network cannot be modified in the “planning” EC</w:t>
      </w:r>
    </w:p>
    <w:p w14:paraId="1BA8CD4B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The planned resources are not visible in the “active” view</w:t>
      </w:r>
    </w:p>
    <w:p w14:paraId="35D86F44" w14:textId="7F75B8BB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 xml:space="preserve">The client tags resources that </w:t>
      </w:r>
      <w:r w:rsidR="00E9139A">
        <w:rPr>
          <w:lang w:val="en-CA"/>
        </w:rPr>
        <w:t xml:space="preserve">are </w:t>
      </w:r>
      <w:r w:rsidRPr="00B54B35">
        <w:rPr>
          <w:lang w:val="en-CA"/>
        </w:rPr>
        <w:t>not required in the redesigned network with an assignment state of PENDING_WITHDRAWAL</w:t>
      </w:r>
    </w:p>
    <w:p w14:paraId="4B31664F" w14:textId="5CF475E1" w:rsidR="00B54B35" w:rsidRPr="00B54B35" w:rsidRDefault="00B54B35" w:rsidP="00B54B35">
      <w:pPr>
        <w:rPr>
          <w:lang w:val="en-CA"/>
        </w:rPr>
      </w:pPr>
      <w:r>
        <w:rPr>
          <w:b/>
          <w:bCs/>
          <w:lang w:val="en-CA"/>
        </w:rPr>
        <w:t xml:space="preserve">2) </w:t>
      </w:r>
      <w:r w:rsidRPr="00B54B35">
        <w:rPr>
          <w:b/>
          <w:bCs/>
          <w:lang w:val="en-CA"/>
        </w:rPr>
        <w:t>Activation of new client network</w:t>
      </w:r>
    </w:p>
    <w:p w14:paraId="412EC009" w14:textId="77777777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Plan is finalized and committed</w:t>
      </w:r>
    </w:p>
    <w:p w14:paraId="398A0338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Transition to the “new” network will be implemented at some defined time in the future</w:t>
      </w:r>
    </w:p>
    <w:p w14:paraId="7EAA4F09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Migration from the current to new network is planned</w:t>
      </w:r>
    </w:p>
    <w:p w14:paraId="66A70859" w14:textId="77777777" w:rsidR="00B54B35" w:rsidRPr="00B54B35" w:rsidRDefault="00B54B35" w:rsidP="00B54B35">
      <w:pPr>
        <w:numPr>
          <w:ilvl w:val="3"/>
          <w:numId w:val="24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This may be a multi-step process to minimize disruption during network migration</w:t>
      </w:r>
    </w:p>
    <w:p w14:paraId="30F836BE" w14:textId="77777777" w:rsidR="00B54B35" w:rsidRPr="00B54B35" w:rsidRDefault="00B54B35" w:rsidP="00B54B35">
      <w:pPr>
        <w:numPr>
          <w:ilvl w:val="3"/>
          <w:numId w:val="24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May require the temporary assignment of resources to minimize disruption during migration</w:t>
      </w:r>
    </w:p>
    <w:p w14:paraId="3D58ECE4" w14:textId="77777777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Resources deployed</w:t>
      </w:r>
    </w:p>
    <w:p w14:paraId="1784C6D0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Migrate the planned resources in the local server context to “real” server contexts</w:t>
      </w:r>
    </w:p>
    <w:p w14:paraId="5BCBE730" w14:textId="77777777" w:rsidR="00B54B35" w:rsidRPr="00B54B35" w:rsidRDefault="00B54B35" w:rsidP="00B54B35">
      <w:pPr>
        <w:numPr>
          <w:ilvl w:val="3"/>
          <w:numId w:val="24"/>
        </w:numPr>
        <w:tabs>
          <w:tab w:val="clear" w:pos="2880"/>
          <w:tab w:val="num" w:pos="2520"/>
        </w:tabs>
        <w:ind w:left="2520"/>
        <w:rPr>
          <w:lang w:val="en-CA"/>
        </w:rPr>
      </w:pPr>
      <w:r w:rsidRPr="00B54B35">
        <w:rPr>
          <w:lang w:val="en-CA"/>
        </w:rPr>
        <w:t>Adjust view translation to maintain a consistent view for client</w:t>
      </w:r>
    </w:p>
    <w:p w14:paraId="3870FD2C" w14:textId="77777777" w:rsidR="00B54B35" w:rsidRPr="00B54B35" w:rsidRDefault="00B54B35" w:rsidP="00B54B35">
      <w:pPr>
        <w:numPr>
          <w:ilvl w:val="1"/>
          <w:numId w:val="24"/>
        </w:numPr>
        <w:tabs>
          <w:tab w:val="clear" w:pos="1440"/>
          <w:tab w:val="num" w:pos="1080"/>
        </w:tabs>
        <w:ind w:left="1080"/>
        <w:rPr>
          <w:lang w:val="en-CA"/>
        </w:rPr>
      </w:pPr>
      <w:r w:rsidRPr="00B54B35">
        <w:rPr>
          <w:lang w:val="en-CA"/>
        </w:rPr>
        <w:t>Migrate the resources in the “planning” EC to the “current” EC</w:t>
      </w:r>
    </w:p>
    <w:p w14:paraId="61AD4791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Update resource assignment state</w:t>
      </w:r>
    </w:p>
    <w:p w14:paraId="4F9F638F" w14:textId="77777777" w:rsidR="00B54B35" w:rsidRPr="00B54B35" w:rsidRDefault="00B54B35" w:rsidP="00B54B35">
      <w:pPr>
        <w:numPr>
          <w:ilvl w:val="2"/>
          <w:numId w:val="24"/>
        </w:numPr>
        <w:tabs>
          <w:tab w:val="clear" w:pos="2160"/>
          <w:tab w:val="num" w:pos="1800"/>
        </w:tabs>
        <w:ind w:left="1800"/>
        <w:rPr>
          <w:lang w:val="en-CA"/>
        </w:rPr>
      </w:pPr>
      <w:r w:rsidRPr="00B54B35">
        <w:rPr>
          <w:lang w:val="en-CA"/>
        </w:rPr>
        <w:t>May involve several intermediate steps (as defined in the migration plan)</w:t>
      </w:r>
    </w:p>
    <w:p w14:paraId="7E5B1E02" w14:textId="300C77D5" w:rsidR="00D961F1" w:rsidRPr="00006200" w:rsidRDefault="00D961F1" w:rsidP="00006200"/>
    <w:p w14:paraId="4F7A1AEF" w14:textId="2313E456" w:rsidR="008D19D9" w:rsidRDefault="00F10DCA" w:rsidP="00EA1F21">
      <w:pPr>
        <w:spacing w:after="120"/>
        <w:rPr>
          <w:b/>
        </w:rPr>
      </w:pPr>
      <w:r>
        <w:rPr>
          <w:b/>
        </w:rPr>
        <w:t>End of Document</w:t>
      </w:r>
    </w:p>
    <w:p w14:paraId="17B22F1C" w14:textId="77777777" w:rsidR="00FA724B" w:rsidRDefault="00FA724B" w:rsidP="00FA724B">
      <w:pPr>
        <w:rPr>
          <w:color w:val="7030A0"/>
          <w:lang w:val="en-GB"/>
        </w:rPr>
      </w:pPr>
      <w:r w:rsidRPr="00644E0D">
        <w:rPr>
          <w:color w:val="7030A0"/>
          <w:lang w:val="en-GB"/>
        </w:rPr>
        <w:t>&lt;/</w:t>
      </w:r>
      <w:proofErr w:type="spellStart"/>
      <w:r w:rsidRPr="00644E0D">
        <w:rPr>
          <w:color w:val="7030A0"/>
          <w:lang w:val="en-GB"/>
        </w:rPr>
        <w:t>gendoc</w:t>
      </w:r>
      <w:proofErr w:type="spellEnd"/>
      <w:r w:rsidRPr="00644E0D">
        <w:rPr>
          <w:color w:val="7030A0"/>
          <w:lang w:val="en-GB"/>
        </w:rPr>
        <w:t>&gt;&lt;drop/&gt;</w:t>
      </w:r>
    </w:p>
    <w:p w14:paraId="29C60D8E" w14:textId="77777777" w:rsidR="00FA724B" w:rsidRDefault="00FA724B" w:rsidP="00FA724B">
      <w:pPr>
        <w:rPr>
          <w:color w:val="FF0000"/>
          <w:lang w:val="en-GB"/>
        </w:rPr>
      </w:pPr>
      <w:r>
        <w:rPr>
          <w:color w:val="FF0000"/>
          <w:lang w:val="en-GB"/>
        </w:rPr>
        <w:t>To take latest template: &lt;drop/&gt;</w:t>
      </w:r>
    </w:p>
    <w:p w14:paraId="2E02C5E5" w14:textId="77777777" w:rsidR="00FA724B" w:rsidRDefault="00FA724B" w:rsidP="00FA724B">
      <w:pPr>
        <w:pStyle w:val="ListParagraph"/>
        <w:numPr>
          <w:ilvl w:val="0"/>
          <w:numId w:val="9"/>
        </w:numPr>
        <w:rPr>
          <w:color w:val="FF0000"/>
          <w:lang w:val="en-GB"/>
        </w:rPr>
      </w:pPr>
      <w:r w:rsidRPr="00BF0D6D">
        <w:rPr>
          <w:color w:val="FF0000"/>
          <w:lang w:val="en-GB"/>
        </w:rPr>
        <w:t xml:space="preserve">delete text </w:t>
      </w:r>
      <w:r>
        <w:rPr>
          <w:color w:val="FF0000"/>
          <w:lang w:val="en-GB"/>
        </w:rPr>
        <w:t>from “</w:t>
      </w:r>
      <w:r w:rsidRPr="00BF0D6D">
        <w:rPr>
          <w:color w:val="auto"/>
          <w:lang w:val="en-GB"/>
        </w:rPr>
        <w:t>Template version…</w:t>
      </w:r>
      <w:r>
        <w:rPr>
          <w:color w:val="FF0000"/>
          <w:lang w:val="en-GB"/>
        </w:rPr>
        <w:t xml:space="preserve">” </w:t>
      </w:r>
      <w:r w:rsidRPr="00BF0D6D">
        <w:rPr>
          <w:color w:val="FF0000"/>
          <w:lang w:val="en-GB"/>
        </w:rPr>
        <w:t xml:space="preserve">to end of file </w:t>
      </w:r>
      <w:r>
        <w:rPr>
          <w:color w:val="FF0000"/>
          <w:lang w:val="en-GB"/>
        </w:rPr>
        <w:t>&lt;drop/&gt;</w:t>
      </w:r>
    </w:p>
    <w:p w14:paraId="3B6EBCB5" w14:textId="77777777" w:rsidR="00FA724B" w:rsidRDefault="00FA724B" w:rsidP="00FA724B">
      <w:pPr>
        <w:pStyle w:val="ListParagraph"/>
        <w:numPr>
          <w:ilvl w:val="0"/>
          <w:numId w:val="9"/>
        </w:numPr>
        <w:rPr>
          <w:color w:val="FF0000"/>
          <w:lang w:val="en-GB"/>
        </w:rPr>
      </w:pPr>
      <w:r>
        <w:rPr>
          <w:color w:val="FF0000"/>
          <w:lang w:val="en-GB"/>
        </w:rPr>
        <w:t>insert a line in “Normal” style&lt;drop/&gt;</w:t>
      </w:r>
    </w:p>
    <w:p w14:paraId="224A2F6B" w14:textId="77777777" w:rsidR="00FA724B" w:rsidRDefault="00FA724B" w:rsidP="00FA724B">
      <w:pPr>
        <w:pStyle w:val="ListParagraph"/>
        <w:numPr>
          <w:ilvl w:val="0"/>
          <w:numId w:val="9"/>
        </w:numPr>
        <w:rPr>
          <w:color w:val="FF0000"/>
          <w:lang w:val="en-GB"/>
        </w:rPr>
      </w:pPr>
      <w:r w:rsidRPr="00BF0D6D">
        <w:rPr>
          <w:color w:val="FF0000"/>
          <w:lang w:val="en-GB"/>
        </w:rPr>
        <w:t xml:space="preserve">insert text </w:t>
      </w:r>
      <w:r>
        <w:rPr>
          <w:color w:val="FF0000"/>
          <w:lang w:val="en-GB"/>
        </w:rPr>
        <w:t xml:space="preserve">(Insert </w:t>
      </w:r>
      <w:r w:rsidRPr="00BF0D6D">
        <w:rPr>
          <w:color w:val="FF0000"/>
          <w:lang w:val="en-GB"/>
        </w:rPr>
        <w:sym w:font="Wingdings" w:char="F0E0"/>
      </w:r>
      <w:r>
        <w:rPr>
          <w:color w:val="FF0000"/>
          <w:lang w:val="en-GB"/>
        </w:rPr>
        <w:t xml:space="preserve"> Object </w:t>
      </w:r>
      <w:r w:rsidRPr="00BF0D6D">
        <w:rPr>
          <w:color w:val="FF0000"/>
          <w:lang w:val="en-GB"/>
        </w:rPr>
        <w:sym w:font="Wingdings" w:char="F0E0"/>
      </w:r>
      <w:r>
        <w:rPr>
          <w:color w:val="FF0000"/>
          <w:lang w:val="en-GB"/>
        </w:rPr>
        <w:t xml:space="preserve"> Text from File… (alt </w:t>
      </w:r>
      <w:proofErr w:type="spellStart"/>
      <w:r>
        <w:rPr>
          <w:color w:val="FF0000"/>
          <w:lang w:val="en-GB"/>
        </w:rPr>
        <w:t>njf</w:t>
      </w:r>
      <w:proofErr w:type="spellEnd"/>
      <w:r>
        <w:rPr>
          <w:color w:val="FF0000"/>
          <w:lang w:val="en-GB"/>
        </w:rPr>
        <w:t xml:space="preserve">)) </w:t>
      </w:r>
      <w:r w:rsidRPr="00BF0D6D">
        <w:rPr>
          <w:color w:val="FF0000"/>
          <w:lang w:val="en-GB"/>
        </w:rPr>
        <w:t>from</w:t>
      </w:r>
      <w:r>
        <w:rPr>
          <w:color w:val="FF0000"/>
          <w:lang w:val="en-GB"/>
        </w:rPr>
        <w:t>:</w:t>
      </w:r>
      <w:r w:rsidRPr="00BF0D6D">
        <w:rPr>
          <w:color w:val="FF0000"/>
          <w:lang w:val="en-GB"/>
        </w:rPr>
        <w:t xml:space="preserve"> </w:t>
      </w:r>
      <w:r>
        <w:rPr>
          <w:color w:val="FF0000"/>
          <w:lang w:val="en-GB"/>
        </w:rPr>
        <w:t>&lt;drop/&gt;</w:t>
      </w:r>
    </w:p>
    <w:p w14:paraId="1309D02D" w14:textId="77777777" w:rsidR="00FA724B" w:rsidRDefault="00FA724B" w:rsidP="00FA724B">
      <w:pPr>
        <w:pStyle w:val="ListParagraph"/>
        <w:numPr>
          <w:ilvl w:val="1"/>
          <w:numId w:val="9"/>
        </w:numPr>
        <w:rPr>
          <w:color w:val="FF0000"/>
          <w:lang w:val="en-GB"/>
        </w:rPr>
      </w:pPr>
      <w:r w:rsidRPr="00BF0D6D">
        <w:rPr>
          <w:color w:val="FF0000"/>
          <w:lang w:val="en-GB"/>
        </w:rPr>
        <w:t>TR-512.GT_OnfCoreIm-CommonGendocTemplate-Fragments</w:t>
      </w:r>
      <w:r>
        <w:rPr>
          <w:color w:val="FF0000"/>
          <w:lang w:val="en-GB"/>
        </w:rPr>
        <w:t>.docx &lt;drop/&gt;</w:t>
      </w:r>
    </w:p>
    <w:p w14:paraId="7A83F994" w14:textId="77777777" w:rsidR="00FA724B" w:rsidRPr="002F36B2" w:rsidRDefault="00FA724B" w:rsidP="00FA724B">
      <w:pPr>
        <w:spacing w:after="0" w:line="260" w:lineRule="exact"/>
        <w:rPr>
          <w:rFonts w:asciiTheme="minorHAnsi" w:hAnsiTheme="minorHAnsi"/>
        </w:rPr>
      </w:pPr>
      <w:r>
        <w:rPr>
          <w:rFonts w:asciiTheme="minorHAnsi" w:hAnsiTheme="minorHAnsi"/>
        </w:rPr>
        <w:t>Template version 0.0.11 1 June 2018 &lt;drop/&gt;</w:t>
      </w:r>
    </w:p>
    <w:p w14:paraId="340A9B8D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57" w:name="_Toc457510573"/>
      <w:bookmarkStart w:id="58" w:name="_Toc77238072"/>
      <w:r>
        <w:lastRenderedPageBreak/>
        <w:t>Fragment: Insert class</w:t>
      </w:r>
      <w:r w:rsidRPr="004D6EA6">
        <w:t xml:space="preserve"> &lt;drop/&gt;</w:t>
      </w:r>
      <w:bookmarkEnd w:id="57"/>
      <w:bookmarkEnd w:id="58"/>
    </w:p>
    <w:p w14:paraId="15FE4292" w14:textId="77777777" w:rsidR="00FA724B" w:rsidRPr="00750615" w:rsidRDefault="00FA724B" w:rsidP="00FA724B">
      <w:pPr>
        <w:rPr>
          <w:bCs/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</w:t>
      </w:r>
      <w:r w:rsidRPr="008421C2">
        <w:rPr>
          <w:color w:val="FF0000"/>
        </w:rPr>
        <w:t>Class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cl</w:t>
      </w:r>
      <w:r>
        <w:rPr>
          <w:color w:val="7030A0"/>
        </w:rPr>
        <w:t>’ type=’</w:t>
      </w:r>
      <w:proofErr w:type="spellStart"/>
      <w:r>
        <w:rPr>
          <w:color w:val="7030A0"/>
        </w:rPr>
        <w:t>uml</w:t>
      </w:r>
      <w:proofErr w:type="spellEnd"/>
      <w:r>
        <w:rPr>
          <w:color w:val="7030A0"/>
        </w:rPr>
        <w:t>::Class</w:t>
      </w:r>
      <w:r w:rsidRPr="00D975ED">
        <w:rPr>
          <w:color w:val="7030A0"/>
        </w:rPr>
        <w:t>’/&gt;&lt;drop/&gt;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proofErr w:type="spellStart"/>
      <w:r w:rsidRPr="008421C2">
        <w:rPr>
          <w:color w:val="FF0000"/>
        </w:rPr>
        <w:t>className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color w:val="7030A0"/>
        </w:rPr>
        <w:br/>
        <w:t>&lt;</w:t>
      </w:r>
      <w:proofErr w:type="spellStart"/>
      <w:r>
        <w:rPr>
          <w:color w:val="7030A0"/>
        </w:rPr>
        <w:t>arg</w:t>
      </w:r>
      <w:proofErr w:type="spellEnd"/>
      <w:r>
        <w:rPr>
          <w:color w:val="7030A0"/>
        </w:rPr>
        <w:t xml:space="preserve"> name=’</w:t>
      </w:r>
      <w:proofErr w:type="spellStart"/>
      <w:r w:rsidRPr="008421C2">
        <w:rPr>
          <w:color w:val="FF0000"/>
        </w:rPr>
        <w:t>packageName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bCs/>
          <w:color w:val="7030A0"/>
        </w:rPr>
        <w:br/>
        <w:t xml:space="preserve">[if (not </w:t>
      </w:r>
      <w:proofErr w:type="spellStart"/>
      <w:r>
        <w:rPr>
          <w:bCs/>
          <w:color w:val="7030A0"/>
        </w:rPr>
        <w:t>cl.qualifiedName.contains</w:t>
      </w:r>
      <w:proofErr w:type="spellEnd"/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packageName</w:t>
      </w:r>
      <w:proofErr w:type="spellEnd"/>
      <w:r>
        <w:rPr>
          <w:bCs/>
          <w:color w:val="7030A0"/>
        </w:rPr>
        <w:t>))]&lt;drop/&gt;</w:t>
      </w:r>
      <w:r>
        <w:rPr>
          <w:bCs/>
          <w:color w:val="7030A0"/>
        </w:rPr>
        <w:br/>
      </w:r>
      <w:r>
        <w:rPr>
          <w:color w:val="7030A0"/>
        </w:rPr>
        <w:t>[else] &lt;drop/&gt;</w:t>
      </w:r>
      <w:r>
        <w:rPr>
          <w:color w:val="7030A0"/>
        </w:rPr>
        <w:br/>
      </w:r>
      <w:r>
        <w:rPr>
          <w:bCs/>
          <w:color w:val="7030A0"/>
        </w:rPr>
        <w:t>[if(</w:t>
      </w:r>
      <w:proofErr w:type="spellStart"/>
      <w:r>
        <w:rPr>
          <w:bCs/>
          <w:color w:val="7030A0"/>
        </w:rPr>
        <w:t>cl.name.contains</w:t>
      </w:r>
      <w:proofErr w:type="spellEnd"/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className</w:t>
      </w:r>
      <w:proofErr w:type="spellEnd"/>
      <w:r>
        <w:rPr>
          <w:bCs/>
          <w:color w:val="7030A0"/>
        </w:rPr>
        <w:t>))]&lt;drop/&gt;</w:t>
      </w:r>
    </w:p>
    <w:p w14:paraId="564CA66A" w14:textId="77777777" w:rsidR="00FA724B" w:rsidRDefault="00FA724B" w:rsidP="00FA724B">
      <w:pPr>
        <w:rPr>
          <w:color w:val="7030A0"/>
        </w:rPr>
      </w:pPr>
      <w:r>
        <w:t>Qualified Name: [</w:t>
      </w:r>
      <w:proofErr w:type="spellStart"/>
      <w:r>
        <w:t>cl</w:t>
      </w:r>
      <w:r w:rsidRPr="00DE259A">
        <w:t>.qualifiedName</w:t>
      </w:r>
      <w:proofErr w:type="spellEnd"/>
      <w:r w:rsidRPr="00DE259A">
        <w:t>/]</w:t>
      </w:r>
    </w:p>
    <w:p w14:paraId="5599265E" w14:textId="77777777" w:rsidR="00FA724B" w:rsidRPr="00AF4D36" w:rsidRDefault="00FA724B" w:rsidP="00FA724B">
      <w:pPr>
        <w:spacing w:after="0"/>
        <w:rPr>
          <w:color w:val="7030A0"/>
          <w:szCs w:val="24"/>
        </w:rPr>
      </w:pPr>
      <w:r w:rsidRPr="00AF4D36">
        <w:rPr>
          <w:color w:val="7030A0"/>
          <w:szCs w:val="24"/>
        </w:rPr>
        <w:t xml:space="preserve">[if  </w:t>
      </w:r>
      <w:proofErr w:type="spellStart"/>
      <w:r w:rsidRPr="00AF4D36">
        <w:rPr>
          <w:color w:val="7030A0"/>
          <w:szCs w:val="24"/>
        </w:rPr>
        <w:t>cl.ownedComment</w:t>
      </w:r>
      <w:proofErr w:type="spellEnd"/>
      <w:r w:rsidRPr="00AF4D36">
        <w:rPr>
          <w:color w:val="7030A0"/>
          <w:szCs w:val="24"/>
        </w:rPr>
        <w:t>-&gt;</w:t>
      </w:r>
      <w:proofErr w:type="spellStart"/>
      <w:r w:rsidRPr="00AF4D36">
        <w:rPr>
          <w:color w:val="7030A0"/>
          <w:szCs w:val="24"/>
        </w:rPr>
        <w:t>notEmpty</w:t>
      </w:r>
      <w:proofErr w:type="spellEnd"/>
      <w:r w:rsidRPr="00AF4D36">
        <w:rPr>
          <w:color w:val="7030A0"/>
          <w:szCs w:val="24"/>
        </w:rPr>
        <w:t>()]&lt;drop/&gt;</w:t>
      </w:r>
    </w:p>
    <w:p w14:paraId="6F61D9A2" w14:textId="77777777" w:rsidR="00FA724B" w:rsidRPr="00AF4D36" w:rsidRDefault="00FA724B" w:rsidP="00FA724B">
      <w:pPr>
        <w:spacing w:after="0"/>
        <w:rPr>
          <w:color w:val="7030A0"/>
          <w:szCs w:val="24"/>
        </w:rPr>
      </w:pPr>
      <w:r w:rsidRPr="00AF4D36">
        <w:rPr>
          <w:color w:val="7030A0"/>
          <w:szCs w:val="24"/>
        </w:rPr>
        <w:t>[for (</w:t>
      </w:r>
      <w:proofErr w:type="spellStart"/>
      <w:r w:rsidRPr="00AF4D36">
        <w:rPr>
          <w:color w:val="7030A0"/>
          <w:szCs w:val="24"/>
        </w:rPr>
        <w:t>co:Comment</w:t>
      </w:r>
      <w:proofErr w:type="spellEnd"/>
      <w:r w:rsidRPr="00AF4D36">
        <w:rPr>
          <w:color w:val="7030A0"/>
          <w:szCs w:val="24"/>
        </w:rPr>
        <w:t xml:space="preserve"> | </w:t>
      </w:r>
      <w:proofErr w:type="spellStart"/>
      <w:r w:rsidRPr="00AF4D36">
        <w:rPr>
          <w:color w:val="7030A0"/>
          <w:szCs w:val="24"/>
        </w:rPr>
        <w:t>cl.ownedComment</w:t>
      </w:r>
      <w:proofErr w:type="spellEnd"/>
      <w:r w:rsidRPr="00AF4D36">
        <w:rPr>
          <w:color w:val="7030A0"/>
          <w:szCs w:val="24"/>
        </w:rPr>
        <w:t>)] &lt;drop/&gt;</w:t>
      </w:r>
    </w:p>
    <w:p w14:paraId="17E714DD" w14:textId="77777777" w:rsidR="00FA724B" w:rsidRPr="00AF4D36" w:rsidRDefault="00FA724B" w:rsidP="00FA724B">
      <w:pPr>
        <w:spacing w:after="0"/>
        <w:rPr>
          <w:color w:val="7030A0"/>
          <w:szCs w:val="24"/>
        </w:rPr>
      </w:pPr>
      <w:r w:rsidRPr="00AF4D36">
        <w:rPr>
          <w:color w:val="7030A0"/>
          <w:szCs w:val="24"/>
        </w:rPr>
        <w:t>&lt;</w:t>
      </w:r>
      <w:proofErr w:type="spellStart"/>
      <w:r w:rsidRPr="00AF4D36">
        <w:rPr>
          <w:color w:val="7030A0"/>
          <w:szCs w:val="24"/>
        </w:rPr>
        <w:t>dropEmpty</w:t>
      </w:r>
      <w:proofErr w:type="spellEnd"/>
      <w:r w:rsidRPr="00AF4D36">
        <w:rPr>
          <w:color w:val="7030A0"/>
          <w:szCs w:val="24"/>
        </w:rPr>
        <w:t>&gt;</w:t>
      </w:r>
      <w:r w:rsidRPr="00AF4D36">
        <w:rPr>
          <w:szCs w:val="24"/>
        </w:rPr>
        <w:t>[</w:t>
      </w:r>
      <w:proofErr w:type="spellStart"/>
      <w:r w:rsidRPr="00AF4D36">
        <w:rPr>
          <w:szCs w:val="24"/>
        </w:rPr>
        <w:t>cleanAndFormat</w:t>
      </w:r>
      <w:proofErr w:type="spellEnd"/>
      <w:r w:rsidRPr="00AF4D36">
        <w:rPr>
          <w:szCs w:val="24"/>
        </w:rPr>
        <w:t>(c</w:t>
      </w:r>
      <w:r>
        <w:rPr>
          <w:szCs w:val="24"/>
        </w:rPr>
        <w:t>o</w:t>
      </w:r>
      <w:r w:rsidRPr="00AF4D36">
        <w:rPr>
          <w:szCs w:val="24"/>
        </w:rPr>
        <w:t>._</w:t>
      </w:r>
      <w:proofErr w:type="spellStart"/>
      <w:r w:rsidRPr="00AF4D36">
        <w:rPr>
          <w:szCs w:val="24"/>
        </w:rPr>
        <w:t>body.clean</w:t>
      </w:r>
      <w:proofErr w:type="spellEnd"/>
      <w:r w:rsidRPr="00AF4D36">
        <w:rPr>
          <w:szCs w:val="24"/>
        </w:rPr>
        <w:t>())/]</w:t>
      </w:r>
      <w:r w:rsidRPr="00AF4D36">
        <w:rPr>
          <w:color w:val="7030A0"/>
          <w:szCs w:val="24"/>
        </w:rPr>
        <w:t>&lt;/</w:t>
      </w:r>
      <w:proofErr w:type="spellStart"/>
      <w:r w:rsidRPr="00AF4D36">
        <w:rPr>
          <w:color w:val="7030A0"/>
          <w:szCs w:val="24"/>
        </w:rPr>
        <w:t>dropEmpty</w:t>
      </w:r>
      <w:proofErr w:type="spellEnd"/>
      <w:r w:rsidRPr="00AF4D36">
        <w:rPr>
          <w:color w:val="7030A0"/>
          <w:szCs w:val="24"/>
        </w:rPr>
        <w:t>&gt;</w:t>
      </w:r>
    </w:p>
    <w:p w14:paraId="17182340" w14:textId="77777777" w:rsidR="00FA724B" w:rsidRPr="00AF4D36" w:rsidRDefault="00FA724B" w:rsidP="00FA724B">
      <w:pPr>
        <w:spacing w:after="0"/>
        <w:rPr>
          <w:color w:val="7030A0"/>
          <w:szCs w:val="24"/>
        </w:rPr>
      </w:pPr>
      <w:r w:rsidRPr="00AF4D36">
        <w:rPr>
          <w:color w:val="7030A0"/>
          <w:szCs w:val="24"/>
        </w:rPr>
        <w:t>[/for]</w:t>
      </w:r>
      <w:r>
        <w:rPr>
          <w:color w:val="7030A0"/>
          <w:szCs w:val="24"/>
        </w:rPr>
        <w:t>&lt;drop/&gt;</w:t>
      </w:r>
    </w:p>
    <w:p w14:paraId="140D143C" w14:textId="77777777" w:rsidR="00FA724B" w:rsidRPr="00AF4D36" w:rsidRDefault="00FA724B" w:rsidP="00FA724B">
      <w:pPr>
        <w:spacing w:after="0"/>
        <w:rPr>
          <w:color w:val="237BE8" w:themeColor="text2" w:themeTint="99"/>
          <w:szCs w:val="24"/>
        </w:rPr>
      </w:pPr>
      <w:r w:rsidRPr="00AF4D36">
        <w:rPr>
          <w:color w:val="7030A0"/>
          <w:szCs w:val="24"/>
        </w:rPr>
        <w:t>[else]</w:t>
      </w:r>
      <w:r w:rsidRPr="00AF4D36">
        <w:rPr>
          <w:color w:val="237BE8" w:themeColor="text2" w:themeTint="99"/>
          <w:szCs w:val="24"/>
        </w:rPr>
        <w:t>To be provided</w:t>
      </w:r>
    </w:p>
    <w:p w14:paraId="54CE0E4C" w14:textId="77777777" w:rsidR="00FA724B" w:rsidRPr="00AF4D36" w:rsidRDefault="00FA724B" w:rsidP="00FA724B">
      <w:pPr>
        <w:spacing w:after="0"/>
        <w:rPr>
          <w:color w:val="7030A0"/>
          <w:szCs w:val="24"/>
        </w:rPr>
      </w:pPr>
      <w:r w:rsidRPr="00AF4D36">
        <w:rPr>
          <w:color w:val="7030A0"/>
          <w:szCs w:val="24"/>
        </w:rPr>
        <w:t>[/if]&lt;drop/&gt;</w:t>
      </w:r>
    </w:p>
    <w:p w14:paraId="000764E9" w14:textId="77777777" w:rsidR="00FA724B" w:rsidRPr="00157771" w:rsidRDefault="00FA724B" w:rsidP="00FA724B">
      <w:r>
        <w:rPr>
          <w:color w:val="7030A0"/>
        </w:rPr>
        <w:t>[if (</w:t>
      </w:r>
      <w:proofErr w:type="spellStart"/>
      <w:r>
        <w:rPr>
          <w:color w:val="7030A0"/>
        </w:rPr>
        <w:t>cl</w:t>
      </w:r>
      <w:r w:rsidRPr="00C22345">
        <w:rPr>
          <w:color w:val="7030A0"/>
        </w:rPr>
        <w:t>.is</w:t>
      </w:r>
      <w:r>
        <w:rPr>
          <w:color w:val="7030A0"/>
        </w:rPr>
        <w:t>Abstract</w:t>
      </w:r>
      <w:proofErr w:type="spellEnd"/>
      <w:r>
        <w:rPr>
          <w:color w:val="7030A0"/>
        </w:rPr>
        <w:t>)</w:t>
      </w:r>
      <w:r w:rsidRPr="00C22345">
        <w:rPr>
          <w:color w:val="7030A0"/>
        </w:rPr>
        <w:t>]</w:t>
      </w:r>
      <w:r>
        <w:rPr>
          <w:color w:val="7030A0"/>
        </w:rPr>
        <w:t>&lt;drop/&gt;</w:t>
      </w:r>
    </w:p>
    <w:p w14:paraId="36B6F651" w14:textId="77777777" w:rsidR="00FA724B" w:rsidRDefault="00FA724B" w:rsidP="00FA724B">
      <w:pPr>
        <w:rPr>
          <w:color w:val="auto"/>
        </w:rPr>
      </w:pPr>
      <w:r w:rsidRPr="00C22345">
        <w:rPr>
          <w:color w:val="auto"/>
        </w:rPr>
        <w:t>This class is abstract.</w:t>
      </w:r>
    </w:p>
    <w:p w14:paraId="241459B2" w14:textId="77777777" w:rsidR="00FA724B" w:rsidRDefault="00FA724B" w:rsidP="00FA724B">
      <w:r>
        <w:rPr>
          <w:color w:val="7030A0"/>
        </w:rPr>
        <w:t>[</w:t>
      </w:r>
      <w:r w:rsidRPr="00C22345">
        <w:rPr>
          <w:color w:val="7030A0"/>
        </w:rPr>
        <w:t>/if]</w:t>
      </w:r>
      <w:r>
        <w:rPr>
          <w:color w:val="7030A0"/>
        </w:rPr>
        <w:t>&lt;drop/&gt;</w:t>
      </w:r>
    </w:p>
    <w:p w14:paraId="3BC1C1BA" w14:textId="77777777" w:rsidR="00FA724B" w:rsidRPr="00636F75" w:rsidRDefault="00FA724B" w:rsidP="00FA724B">
      <w:pPr>
        <w:spacing w:after="0"/>
        <w:rPr>
          <w:bCs/>
          <w:color w:val="7030A0"/>
        </w:rPr>
      </w:pPr>
      <w:r>
        <w:rPr>
          <w:color w:val="7030A0"/>
        </w:rPr>
        <w:t>[if (</w:t>
      </w:r>
      <w:proofErr w:type="spellStart"/>
      <w:r>
        <w:rPr>
          <w:bCs/>
          <w:color w:val="7030A0"/>
        </w:rPr>
        <w:t>cl</w:t>
      </w:r>
      <w:r w:rsidRPr="007F21F6">
        <w:rPr>
          <w:bCs/>
          <w:color w:val="7030A0"/>
        </w:rPr>
        <w:t>.oclAsType</w:t>
      </w:r>
      <w:proofErr w:type="spellEnd"/>
      <w:r w:rsidRPr="007F21F6">
        <w:rPr>
          <w:bCs/>
          <w:color w:val="7030A0"/>
        </w:rPr>
        <w:t>(</w:t>
      </w:r>
      <w:proofErr w:type="spellStart"/>
      <w:proofErr w:type="gramStart"/>
      <w:r>
        <w:rPr>
          <w:bCs/>
          <w:color w:val="7030A0"/>
        </w:rPr>
        <w:t>uml</w:t>
      </w:r>
      <w:proofErr w:type="spellEnd"/>
      <w:r>
        <w:rPr>
          <w:bCs/>
          <w:color w:val="7030A0"/>
        </w:rPr>
        <w:t>::</w:t>
      </w:r>
      <w:proofErr w:type="gramEnd"/>
      <w:r>
        <w:rPr>
          <w:bCs/>
          <w:color w:val="7030A0"/>
        </w:rPr>
        <w:t>Class</w:t>
      </w:r>
      <w:r w:rsidRPr="007F21F6">
        <w:rPr>
          <w:bCs/>
          <w:color w:val="7030A0"/>
        </w:rPr>
        <w:t>).</w:t>
      </w:r>
      <w:r>
        <w:rPr>
          <w:bCs/>
          <w:color w:val="7030A0"/>
        </w:rPr>
        <w:t>general -&gt;</w:t>
      </w:r>
      <w:proofErr w:type="spellStart"/>
      <w:r>
        <w:rPr>
          <w:bCs/>
          <w:color w:val="7030A0"/>
        </w:rPr>
        <w:t>notEmpty</w:t>
      </w:r>
      <w:proofErr w:type="spellEnd"/>
      <w:r>
        <w:rPr>
          <w:bCs/>
          <w:color w:val="7030A0"/>
        </w:rPr>
        <w:t>())]&lt;drop/&gt;</w:t>
      </w:r>
    </w:p>
    <w:p w14:paraId="1331E207" w14:textId="77777777" w:rsidR="00FA724B" w:rsidRDefault="00FA724B" w:rsidP="00FA724B">
      <w:pPr>
        <w:spacing w:after="0"/>
        <w:rPr>
          <w:bCs/>
          <w:color w:val="auto"/>
        </w:rPr>
      </w:pPr>
    </w:p>
    <w:p w14:paraId="7BB8D7C4" w14:textId="77777777" w:rsidR="00FA724B" w:rsidRDefault="00FA724B" w:rsidP="00FA724B">
      <w:pPr>
        <w:spacing w:after="0"/>
        <w:rPr>
          <w:bCs/>
          <w:color w:val="auto"/>
        </w:rPr>
      </w:pPr>
      <w:r>
        <w:rPr>
          <w:bCs/>
          <w:color w:val="auto"/>
        </w:rPr>
        <w:t>Inherits properties from:</w:t>
      </w:r>
    </w:p>
    <w:p w14:paraId="7D3A875D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[for (</w:t>
      </w:r>
      <w:proofErr w:type="spellStart"/>
      <w:r>
        <w:rPr>
          <w:bCs/>
          <w:color w:val="7030A0"/>
        </w:rPr>
        <w:t>gen:Class</w:t>
      </w:r>
      <w:proofErr w:type="spellEnd"/>
      <w:r>
        <w:rPr>
          <w:bCs/>
          <w:color w:val="7030A0"/>
        </w:rPr>
        <w:t xml:space="preserve"> | </w:t>
      </w:r>
      <w:proofErr w:type="spellStart"/>
      <w:r>
        <w:rPr>
          <w:bCs/>
          <w:color w:val="7030A0"/>
        </w:rPr>
        <w:t>cl</w:t>
      </w:r>
      <w:r w:rsidRPr="002C23CD">
        <w:rPr>
          <w:bCs/>
          <w:color w:val="7030A0"/>
        </w:rPr>
        <w:t>.oclAsType</w:t>
      </w:r>
      <w:proofErr w:type="spellEnd"/>
      <w:r w:rsidRPr="002C23CD">
        <w:rPr>
          <w:bCs/>
          <w:color w:val="7030A0"/>
        </w:rPr>
        <w:t>(</w:t>
      </w:r>
      <w:proofErr w:type="spellStart"/>
      <w:proofErr w:type="gramStart"/>
      <w:r w:rsidRPr="002C23CD">
        <w:rPr>
          <w:bCs/>
          <w:color w:val="7030A0"/>
        </w:rPr>
        <w:t>uml</w:t>
      </w:r>
      <w:proofErr w:type="spellEnd"/>
      <w:r w:rsidRPr="002C23CD">
        <w:rPr>
          <w:bCs/>
          <w:color w:val="7030A0"/>
        </w:rPr>
        <w:t>::</w:t>
      </w:r>
      <w:proofErr w:type="gramEnd"/>
      <w:r>
        <w:rPr>
          <w:bCs/>
          <w:color w:val="7030A0"/>
        </w:rPr>
        <w:t>Class</w:t>
      </w:r>
      <w:r w:rsidRPr="002C23CD">
        <w:rPr>
          <w:bCs/>
          <w:color w:val="7030A0"/>
        </w:rPr>
        <w:t>).general</w:t>
      </w:r>
      <w:r>
        <w:rPr>
          <w:bCs/>
          <w:color w:val="7030A0"/>
        </w:rPr>
        <w:t>)]&lt;drop/&gt;</w:t>
      </w:r>
    </w:p>
    <w:p w14:paraId="49680314" w14:textId="77777777" w:rsidR="00FA724B" w:rsidRPr="0024115B" w:rsidRDefault="00FA724B" w:rsidP="00FA724B">
      <w:pPr>
        <w:pStyle w:val="ListParagraph"/>
        <w:numPr>
          <w:ilvl w:val="0"/>
          <w:numId w:val="8"/>
        </w:numPr>
        <w:spacing w:after="0"/>
        <w:rPr>
          <w:bCs/>
          <w:color w:val="auto"/>
        </w:rPr>
      </w:pPr>
      <w:r w:rsidRPr="0024115B">
        <w:rPr>
          <w:bCs/>
          <w:color w:val="auto"/>
        </w:rPr>
        <w:t>[</w:t>
      </w:r>
      <w:r>
        <w:rPr>
          <w:bCs/>
          <w:color w:val="auto"/>
        </w:rPr>
        <w:t>gen</w:t>
      </w:r>
      <w:r w:rsidRPr="0024115B">
        <w:rPr>
          <w:bCs/>
          <w:color w:val="auto"/>
        </w:rPr>
        <w:t>.name/]</w:t>
      </w:r>
    </w:p>
    <w:p w14:paraId="364AFFB1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[/for]&lt;drop/&gt;</w:t>
      </w:r>
    </w:p>
    <w:p w14:paraId="763FF294" w14:textId="77777777" w:rsidR="00FA724B" w:rsidRPr="001B7ED7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0E4A0A56" w14:textId="77777777" w:rsidR="00FA724B" w:rsidRPr="00F77782" w:rsidRDefault="00FA724B" w:rsidP="00FA724B">
      <w:pPr>
        <w:rPr>
          <w:color w:val="7030A0"/>
        </w:rPr>
      </w:pPr>
      <w:r w:rsidRPr="00585280">
        <w:rPr>
          <w:color w:val="7030A0"/>
        </w:rPr>
        <w:t>[for (</w:t>
      </w:r>
      <w:proofErr w:type="spellStart"/>
      <w:r w:rsidRPr="00585280">
        <w:rPr>
          <w:color w:val="7030A0"/>
        </w:rPr>
        <w:t>st:Stereotype</w:t>
      </w:r>
      <w:proofErr w:type="spellEnd"/>
      <w:r w:rsidRPr="00585280">
        <w:rPr>
          <w:color w:val="7030A0"/>
        </w:rPr>
        <w:t xml:space="preserve"> | </w:t>
      </w:r>
      <w:proofErr w:type="spellStart"/>
      <w:r w:rsidRPr="00585280">
        <w:rPr>
          <w:color w:val="7030A0"/>
        </w:rPr>
        <w:t>cl.getAppliedStereotypes</w:t>
      </w:r>
      <w:proofErr w:type="spellEnd"/>
      <w:r w:rsidRPr="00585280">
        <w:rPr>
          <w:color w:val="7030A0"/>
        </w:rPr>
        <w:t>())]&lt;drop/</w:t>
      </w:r>
      <w:r>
        <w:rPr>
          <w:color w:val="7030A0"/>
        </w:rPr>
        <w:t>&gt;</w:t>
      </w:r>
      <w:r>
        <w:rPr>
          <w:color w:val="7030A0"/>
        </w:rPr>
        <w:br/>
      </w:r>
      <w:r w:rsidRPr="004C16E2">
        <w:rPr>
          <w:color w:val="7030A0"/>
        </w:rPr>
        <w:t xml:space="preserve">[if(not </w:t>
      </w:r>
      <w:proofErr w:type="spellStart"/>
      <w:r w:rsidRPr="004C16E2">
        <w:rPr>
          <w:color w:val="7030A0"/>
        </w:rPr>
        <w:t>st.name.contains</w:t>
      </w:r>
      <w:proofErr w:type="spellEnd"/>
      <w:r w:rsidRPr="004C16E2">
        <w:rPr>
          <w:color w:val="7030A0"/>
        </w:rPr>
        <w:t>(‘</w:t>
      </w:r>
      <w:proofErr w:type="spellStart"/>
      <w:r w:rsidRPr="004C16E2">
        <w:rPr>
          <w:color w:val="7030A0"/>
        </w:rPr>
        <w:t>O</w:t>
      </w:r>
      <w:r>
        <w:rPr>
          <w:color w:val="7030A0"/>
        </w:rPr>
        <w:t>penModelClass</w:t>
      </w:r>
      <w:proofErr w:type="spellEnd"/>
      <w:r>
        <w:rPr>
          <w:color w:val="7030A0"/>
        </w:rPr>
        <w:t>’))]&lt;drop/&gt;</w:t>
      </w:r>
    </w:p>
    <w:p w14:paraId="497B2E61" w14:textId="77777777" w:rsidR="00FA724B" w:rsidRDefault="00FA724B" w:rsidP="00FA724B">
      <w:pPr>
        <w:rPr>
          <w:color w:val="7030A0"/>
        </w:rPr>
      </w:pPr>
      <w:r>
        <w:t>This class is [st.name/].</w:t>
      </w:r>
    </w:p>
    <w:p w14:paraId="15AF0E5E" w14:textId="77777777" w:rsidR="00FA724B" w:rsidRPr="00016C5A" w:rsidRDefault="00FA724B" w:rsidP="00FA724B">
      <w:pPr>
        <w:rPr>
          <w:color w:val="7030A0"/>
        </w:rPr>
      </w:pPr>
      <w:r>
        <w:rPr>
          <w:color w:val="7030A0"/>
        </w:rPr>
        <w:t>[else] &lt;drop/&gt;</w:t>
      </w:r>
      <w:r>
        <w:rPr>
          <w:color w:val="7030A0"/>
        </w:rPr>
        <w:br/>
        <w:t>[/if]&lt;drop/&gt;</w:t>
      </w:r>
      <w:r>
        <w:rPr>
          <w:color w:val="7030A0"/>
        </w:rPr>
        <w:br/>
      </w:r>
      <w:r w:rsidRPr="005650BC">
        <w:rPr>
          <w:color w:val="7030A0"/>
        </w:rPr>
        <w:t>[/for]&lt;drop/&gt;</w:t>
      </w:r>
      <w:r>
        <w:rPr>
          <w:color w:val="7030A0"/>
        </w:rPr>
        <w:br/>
        <w:t>[else] &lt;drop/&gt;</w:t>
      </w:r>
      <w:r>
        <w:rPr>
          <w:color w:val="7030A0"/>
        </w:rPr>
        <w:br/>
      </w:r>
      <w:r>
        <w:rPr>
          <w:bCs/>
          <w:color w:val="7030A0"/>
        </w:rPr>
        <w:t>[/if]</w:t>
      </w:r>
      <w:r>
        <w:rPr>
          <w:color w:val="7030A0"/>
        </w:rPr>
        <w:br/>
      </w:r>
      <w:r>
        <w:rPr>
          <w:bCs/>
          <w:color w:val="7030A0"/>
        </w:rPr>
        <w:t>[/if]</w:t>
      </w:r>
      <w:r>
        <w:rPr>
          <w:color w:val="7030A0"/>
        </w:rPr>
        <w:br/>
      </w: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77C6D86E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59" w:name="_Toc457510574"/>
      <w:bookmarkStart w:id="60" w:name="_Toc77238073"/>
      <w:r>
        <w:t>Fragment: Insert standard diagram</w:t>
      </w:r>
      <w:r w:rsidRPr="004D6EA6">
        <w:t xml:space="preserve"> &lt;drop/&gt;</w:t>
      </w:r>
      <w:bookmarkEnd w:id="59"/>
      <w:bookmarkEnd w:id="60"/>
    </w:p>
    <w:p w14:paraId="2269DB37" w14:textId="77777777" w:rsidR="00FA724B" w:rsidRPr="0023024E" w:rsidRDefault="00FA724B" w:rsidP="00FA724B">
      <w:pPr>
        <w:rPr>
          <w:rFonts w:asciiTheme="minorHAnsi" w:eastAsiaTheme="minorHAnsi" w:hAnsiTheme="minorHAnsi" w:cs="Courier New"/>
          <w:color w:val="7030A0"/>
          <w:sz w:val="20"/>
          <w:szCs w:val="20"/>
          <w:lang w:eastAsia="en-US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insertStandardDiagram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Package</w:t>
      </w:r>
      <w:r w:rsidRPr="00D975ED">
        <w:rPr>
          <w:color w:val="7030A0"/>
        </w:rPr>
        <w:t>’/&gt;&lt;drop/&gt;</w:t>
      </w:r>
      <w:r>
        <w:rPr>
          <w:color w:val="7030A0"/>
        </w:rPr>
        <w:br/>
      </w:r>
      <w:r w:rsidRPr="00D975ED">
        <w:rPr>
          <w:color w:val="7030A0"/>
        </w:rPr>
        <w:lastRenderedPageBreak/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proofErr w:type="spellStart"/>
      <w:r>
        <w:rPr>
          <w:color w:val="FF0000"/>
        </w:rPr>
        <w:t>diagram</w:t>
      </w:r>
      <w:r w:rsidRPr="008421C2">
        <w:rPr>
          <w:color w:val="FF0000"/>
        </w:rPr>
        <w:t>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color w:val="7030A0"/>
        </w:rPr>
        <w:br/>
        <w:t>&lt;</w:t>
      </w:r>
      <w:proofErr w:type="spellStart"/>
      <w:r>
        <w:rPr>
          <w:color w:val="7030A0"/>
        </w:rPr>
        <w:t>arg</w:t>
      </w:r>
      <w:proofErr w:type="spellEnd"/>
      <w:r>
        <w:rPr>
          <w:color w:val="7030A0"/>
        </w:rPr>
        <w:t xml:space="preserve"> name=’</w:t>
      </w:r>
      <w:proofErr w:type="spellStart"/>
      <w:r>
        <w:rPr>
          <w:color w:val="FF0000"/>
        </w:rPr>
        <w:t>diagramTitle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</w:p>
    <w:p w14:paraId="520B8C25" w14:textId="77777777" w:rsidR="00FA724B" w:rsidRPr="00426682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</w:rPr>
      </w:pPr>
      <w:r w:rsidRPr="00426682">
        <w:rPr>
          <w:rFonts w:asciiTheme="minorHAnsi" w:hAnsiTheme="minorHAnsi"/>
          <w:color w:val="7030A0"/>
          <w:sz w:val="20"/>
          <w:szCs w:val="20"/>
        </w:rPr>
        <w:t>[for (</w:t>
      </w:r>
      <w:proofErr w:type="spellStart"/>
      <w:r w:rsidRPr="00426682">
        <w:rPr>
          <w:rFonts w:asciiTheme="minorHAnsi" w:hAnsiTheme="minorHAnsi"/>
          <w:color w:val="7030A0"/>
          <w:sz w:val="20"/>
          <w:szCs w:val="20"/>
        </w:rPr>
        <w:t>d:Diagram|p.getPapyrusDiagrams</w:t>
      </w:r>
      <w:proofErr w:type="spellEnd"/>
      <w:r w:rsidRPr="00426682">
        <w:rPr>
          <w:rFonts w:asciiTheme="minorHAnsi" w:hAnsiTheme="minorHAnsi"/>
          <w:color w:val="7030A0"/>
          <w:sz w:val="20"/>
          <w:szCs w:val="20"/>
        </w:rPr>
        <w:t>())]&lt;drop/&gt;</w:t>
      </w:r>
    </w:p>
    <w:p w14:paraId="200C4601" w14:textId="77777777" w:rsidR="00FA724B" w:rsidRPr="0013018B" w:rsidRDefault="00FA724B" w:rsidP="00FA724B">
      <w:pPr>
        <w:pStyle w:val="Default"/>
        <w:rPr>
          <w:rFonts w:asciiTheme="minorHAnsi" w:hAnsiTheme="minorHAnsi"/>
          <w:sz w:val="20"/>
          <w:szCs w:val="20"/>
        </w:rPr>
      </w:pPr>
      <w:r w:rsidRPr="006020C1">
        <w:rPr>
          <w:rFonts w:asciiTheme="minorHAnsi" w:hAnsiTheme="minorHAnsi"/>
          <w:color w:val="7030A0"/>
          <w:sz w:val="20"/>
          <w:szCs w:val="20"/>
        </w:rPr>
        <w:t xml:space="preserve">[if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</w:rPr>
        <w:t>d.name.contains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</w:rPr>
        <w:t>(</w:t>
      </w:r>
      <w:proofErr w:type="spellStart"/>
      <w:r>
        <w:rPr>
          <w:rFonts w:asciiTheme="minorHAnsi" w:hAnsiTheme="minorHAnsi"/>
          <w:color w:val="7030A0"/>
          <w:sz w:val="20"/>
          <w:szCs w:val="20"/>
        </w:rPr>
        <w:t>diagramName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</w:rPr>
        <w:t xml:space="preserve">)] </w:t>
      </w:r>
    </w:p>
    <w:p w14:paraId="11E650AF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</w:rPr>
      </w:pPr>
      <w:r w:rsidRPr="006020C1">
        <w:rPr>
          <w:rFonts w:asciiTheme="minorHAnsi" w:hAnsiTheme="minorHAnsi"/>
          <w:color w:val="7030A0"/>
          <w:sz w:val="20"/>
          <w:szCs w:val="20"/>
        </w:rPr>
        <w:t>&lt;drop/&gt;</w:t>
      </w:r>
      <w:r w:rsidRPr="006020C1">
        <w:rPr>
          <w:rFonts w:asciiTheme="minorHAnsi" w:hAnsiTheme="minorHAnsi"/>
          <w:color w:val="7030A0"/>
          <w:sz w:val="20"/>
          <w:szCs w:val="20"/>
        </w:rPr>
        <w:tab/>
      </w:r>
    </w:p>
    <w:p w14:paraId="4BB20584" w14:textId="77777777" w:rsidR="00FA724B" w:rsidRDefault="00FA724B" w:rsidP="00FA724B">
      <w:pPr>
        <w:pStyle w:val="Default"/>
        <w:keepNext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&lt;image object='[</w:t>
      </w:r>
      <w:proofErr w:type="spellStart"/>
      <w:proofErr w:type="gram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d.getDiagram</w:t>
      </w:r>
      <w:proofErr w:type="spellEnd"/>
      <w:proofErr w:type="gram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 xml:space="preserve">()/]'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maxW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 xml:space="preserve">='true'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keepH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='false'</w:t>
      </w:r>
      <w:r>
        <w:rPr>
          <w:rFonts w:asciiTheme="minorHAnsi" w:hAnsiTheme="minorHAnsi"/>
          <w:color w:val="7030A0"/>
          <w:sz w:val="20"/>
          <w:szCs w:val="20"/>
          <w:lang w:val="en-GB"/>
        </w:rPr>
        <w:t xml:space="preserve"> </w:t>
      </w:r>
      <w:proofErr w:type="spellStart"/>
      <w:r>
        <w:rPr>
          <w:rFonts w:asciiTheme="minorHAnsi" w:hAnsiTheme="minorHAnsi"/>
          <w:color w:val="7030A0"/>
          <w:sz w:val="20"/>
          <w:szCs w:val="20"/>
          <w:lang w:val="en-GB"/>
        </w:rPr>
        <w:t>keepW</w:t>
      </w:r>
      <w:proofErr w:type="spellEnd"/>
      <w:r>
        <w:rPr>
          <w:rFonts w:asciiTheme="minorHAnsi" w:hAnsiTheme="minorHAnsi"/>
          <w:color w:val="7030A0"/>
          <w:sz w:val="20"/>
          <w:szCs w:val="20"/>
          <w:lang w:val="en-GB"/>
        </w:rPr>
        <w:t xml:space="preserve"> = ‘false’</w:t>
      </w: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&gt;</w:t>
      </w:r>
      <w:r w:rsidRPr="006020C1">
        <w:rPr>
          <w:rFonts w:asciiTheme="minorHAnsi" w:hAnsiTheme="minorHAnsi"/>
          <w:noProof/>
          <w:sz w:val="20"/>
          <w:szCs w:val="20"/>
          <w:lang w:val="en-GB" w:eastAsia="en-GB"/>
        </w:rPr>
        <mc:AlternateContent>
          <mc:Choice Requires="wpc">
            <w:drawing>
              <wp:inline distT="0" distB="0" distL="0" distR="0" wp14:anchorId="5CB63101" wp14:editId="5482EBD9">
                <wp:extent cx="5486400" cy="3200400"/>
                <wp:effectExtent l="0" t="0" r="0" b="0"/>
                <wp:docPr id="11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7C74B5AB" id="Zone de dessin 1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3200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&lt;/image&gt;</w:t>
      </w:r>
    </w:p>
    <w:p w14:paraId="078A7EC9" w14:textId="77777777" w:rsidR="00FA724B" w:rsidRPr="00EC7D02" w:rsidRDefault="00FA724B" w:rsidP="00FA724B">
      <w:pPr>
        <w:keepNext/>
        <w:jc w:val="center"/>
      </w:pPr>
      <w:proofErr w:type="spellStart"/>
      <w:r>
        <w:t>CoreModel</w:t>
      </w:r>
      <w:proofErr w:type="spellEnd"/>
      <w:r>
        <w:t xml:space="preserve"> diagram: [d.name/]</w:t>
      </w:r>
    </w:p>
    <w:p w14:paraId="672E92B9" w14:textId="77777777" w:rsidR="00FA724B" w:rsidRDefault="00FA724B" w:rsidP="00FA724B">
      <w:pPr>
        <w:pStyle w:val="FigureCaption"/>
      </w:pPr>
      <w:bookmarkStart w:id="61" w:name="_Toc77238228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Pr="00502DB7">
        <w:t>-</w:t>
      </w:r>
      <w:r>
        <w:rPr>
          <w:noProof/>
        </w:rPr>
        <w:fldChar w:fldCharType="begin"/>
      </w:r>
      <w:r>
        <w:rPr>
          <w:noProof/>
        </w:rPr>
        <w:instrText xml:space="preserve"> SEQ Figure \* ARABIC \s 1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[</w:t>
      </w:r>
      <w:proofErr w:type="spellStart"/>
      <w:r>
        <w:t>diagramTitle</w:t>
      </w:r>
      <w:proofErr w:type="spellEnd"/>
      <w:r>
        <w:t>/]</w:t>
      </w:r>
      <w:bookmarkEnd w:id="61"/>
    </w:p>
    <w:p w14:paraId="00BFBBC5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[else]&lt;drop/&gt;</w:t>
      </w:r>
    </w:p>
    <w:p w14:paraId="56933202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[/</w:t>
      </w:r>
      <w:proofErr w:type="gram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if]&lt;</w:t>
      </w:r>
      <w:proofErr w:type="gram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drop/&gt;</w:t>
      </w:r>
    </w:p>
    <w:p w14:paraId="67F24E77" w14:textId="77777777" w:rsidR="00FA724B" w:rsidRDefault="00FA724B" w:rsidP="00FA724B">
      <w:pPr>
        <w:pStyle w:val="Default"/>
        <w:rPr>
          <w:color w:val="7030A0"/>
        </w:rPr>
      </w:pPr>
      <w:r>
        <w:rPr>
          <w:rFonts w:asciiTheme="minorHAnsi" w:hAnsiTheme="minorHAnsi"/>
          <w:color w:val="7030A0"/>
          <w:sz w:val="20"/>
          <w:szCs w:val="20"/>
          <w:lang w:val="en-GB"/>
        </w:rPr>
        <w:t>[/</w:t>
      </w:r>
      <w:proofErr w:type="gramStart"/>
      <w:r>
        <w:rPr>
          <w:rFonts w:asciiTheme="minorHAnsi" w:hAnsiTheme="minorHAnsi"/>
          <w:color w:val="7030A0"/>
          <w:sz w:val="20"/>
          <w:szCs w:val="20"/>
          <w:lang w:val="en-GB"/>
        </w:rPr>
        <w:t>for]&lt;</w:t>
      </w:r>
      <w:proofErr w:type="gramEnd"/>
      <w:r>
        <w:rPr>
          <w:rFonts w:asciiTheme="minorHAnsi" w:hAnsiTheme="minorHAnsi"/>
          <w:color w:val="7030A0"/>
          <w:sz w:val="20"/>
          <w:szCs w:val="20"/>
          <w:lang w:val="en-GB"/>
        </w:rPr>
        <w:t>drop/&gt;</w:t>
      </w:r>
      <w:r w:rsidRPr="0023024E">
        <w:rPr>
          <w:rFonts w:asciiTheme="minorHAnsi" w:hAnsiTheme="minorHAnsi"/>
          <w:color w:val="7030A0"/>
          <w:sz w:val="20"/>
          <w:szCs w:val="20"/>
          <w:lang w:val="en-GB"/>
        </w:rPr>
        <w:br/>
        <w:t>&lt;/fragment</w:t>
      </w:r>
      <w:r w:rsidRPr="00A971E7">
        <w:rPr>
          <w:color w:val="7030A0"/>
        </w:rPr>
        <w:t>&gt;</w:t>
      </w:r>
      <w:r>
        <w:rPr>
          <w:color w:val="7030A0"/>
        </w:rPr>
        <w:t>&lt;drop/&gt;</w:t>
      </w:r>
    </w:p>
    <w:p w14:paraId="55B92B6F" w14:textId="77777777" w:rsidR="00FA724B" w:rsidRDefault="00FA724B" w:rsidP="00FA724B">
      <w:pPr>
        <w:spacing w:after="0"/>
        <w:rPr>
          <w:rFonts w:ascii="Courier New" w:eastAsiaTheme="minorHAnsi" w:hAnsi="Courier New" w:cs="Courier New"/>
          <w:color w:val="7030A0"/>
          <w:szCs w:val="24"/>
          <w:lang w:eastAsia="en-US"/>
        </w:rPr>
      </w:pPr>
    </w:p>
    <w:p w14:paraId="3BC412FF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62" w:name="_Toc457510575"/>
      <w:bookmarkStart w:id="63" w:name="_Toc77238074"/>
      <w:r>
        <w:t>Fragment: Insert small diagram</w:t>
      </w:r>
      <w:r w:rsidRPr="004D6EA6">
        <w:t xml:space="preserve"> &lt;drop/&gt;</w:t>
      </w:r>
      <w:bookmarkEnd w:id="62"/>
      <w:bookmarkEnd w:id="63"/>
    </w:p>
    <w:p w14:paraId="6C199A06" w14:textId="77777777" w:rsidR="00FA724B" w:rsidRPr="0023024E" w:rsidRDefault="00FA724B" w:rsidP="00FA724B">
      <w:pPr>
        <w:rPr>
          <w:rFonts w:asciiTheme="minorHAnsi" w:eastAsiaTheme="minorHAnsi" w:hAnsiTheme="minorHAnsi" w:cs="Courier New"/>
          <w:color w:val="7030A0"/>
          <w:sz w:val="20"/>
          <w:szCs w:val="20"/>
          <w:lang w:eastAsia="en-US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insertSmallDiagram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Package</w:t>
      </w:r>
      <w:r w:rsidRPr="00D975ED">
        <w:rPr>
          <w:color w:val="7030A0"/>
        </w:rPr>
        <w:t>’/&gt;&lt;drop/&gt;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proofErr w:type="spellStart"/>
      <w:r>
        <w:rPr>
          <w:color w:val="FF0000"/>
        </w:rPr>
        <w:t>diagram</w:t>
      </w:r>
      <w:r w:rsidRPr="008421C2">
        <w:rPr>
          <w:color w:val="FF0000"/>
        </w:rPr>
        <w:t>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color w:val="7030A0"/>
        </w:rPr>
        <w:br/>
        <w:t>&lt;</w:t>
      </w:r>
      <w:proofErr w:type="spellStart"/>
      <w:r>
        <w:rPr>
          <w:color w:val="7030A0"/>
        </w:rPr>
        <w:t>arg</w:t>
      </w:r>
      <w:proofErr w:type="spellEnd"/>
      <w:r>
        <w:rPr>
          <w:color w:val="7030A0"/>
        </w:rPr>
        <w:t xml:space="preserve"> name=’</w:t>
      </w:r>
      <w:proofErr w:type="spellStart"/>
      <w:r>
        <w:rPr>
          <w:color w:val="FF0000"/>
        </w:rPr>
        <w:t>diagramTitle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</w:p>
    <w:p w14:paraId="2D36CCC5" w14:textId="77777777" w:rsidR="00FA724B" w:rsidRPr="00426682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</w:rPr>
      </w:pPr>
      <w:r w:rsidRPr="00426682">
        <w:rPr>
          <w:rFonts w:asciiTheme="minorHAnsi" w:hAnsiTheme="minorHAnsi"/>
          <w:color w:val="7030A0"/>
          <w:sz w:val="20"/>
          <w:szCs w:val="20"/>
        </w:rPr>
        <w:t>[for (</w:t>
      </w:r>
      <w:proofErr w:type="spellStart"/>
      <w:r w:rsidRPr="00426682">
        <w:rPr>
          <w:rFonts w:asciiTheme="minorHAnsi" w:hAnsiTheme="minorHAnsi"/>
          <w:color w:val="7030A0"/>
          <w:sz w:val="20"/>
          <w:szCs w:val="20"/>
        </w:rPr>
        <w:t>d:Diagram|p.getPapyrusDiagrams</w:t>
      </w:r>
      <w:proofErr w:type="spellEnd"/>
      <w:r w:rsidRPr="00426682">
        <w:rPr>
          <w:rFonts w:asciiTheme="minorHAnsi" w:hAnsiTheme="minorHAnsi"/>
          <w:color w:val="7030A0"/>
          <w:sz w:val="20"/>
          <w:szCs w:val="20"/>
        </w:rPr>
        <w:t>())]&lt;drop/&gt;</w:t>
      </w:r>
    </w:p>
    <w:p w14:paraId="2A5A6D52" w14:textId="77777777" w:rsidR="00FA724B" w:rsidRPr="0013018B" w:rsidRDefault="00FA724B" w:rsidP="00FA724B">
      <w:pPr>
        <w:pStyle w:val="Default"/>
        <w:rPr>
          <w:rFonts w:asciiTheme="minorHAnsi" w:hAnsiTheme="minorHAnsi"/>
          <w:sz w:val="20"/>
          <w:szCs w:val="20"/>
        </w:rPr>
      </w:pPr>
      <w:r w:rsidRPr="006020C1">
        <w:rPr>
          <w:rFonts w:asciiTheme="minorHAnsi" w:hAnsiTheme="minorHAnsi"/>
          <w:color w:val="7030A0"/>
          <w:sz w:val="20"/>
          <w:szCs w:val="20"/>
        </w:rPr>
        <w:t xml:space="preserve">[if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</w:rPr>
        <w:t>d.name.contains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</w:rPr>
        <w:t>(</w:t>
      </w:r>
      <w:proofErr w:type="spellStart"/>
      <w:r>
        <w:rPr>
          <w:rFonts w:asciiTheme="minorHAnsi" w:hAnsiTheme="minorHAnsi"/>
          <w:color w:val="7030A0"/>
          <w:sz w:val="20"/>
          <w:szCs w:val="20"/>
        </w:rPr>
        <w:t>diagramName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</w:rPr>
        <w:t xml:space="preserve">)] </w:t>
      </w:r>
    </w:p>
    <w:p w14:paraId="6A20AEC4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</w:rPr>
      </w:pPr>
      <w:r w:rsidRPr="006020C1">
        <w:rPr>
          <w:rFonts w:asciiTheme="minorHAnsi" w:hAnsiTheme="minorHAnsi"/>
          <w:color w:val="7030A0"/>
          <w:sz w:val="20"/>
          <w:szCs w:val="20"/>
        </w:rPr>
        <w:t>&lt;drop/&gt;</w:t>
      </w:r>
      <w:r w:rsidRPr="006020C1">
        <w:rPr>
          <w:rFonts w:asciiTheme="minorHAnsi" w:hAnsiTheme="minorHAnsi"/>
          <w:color w:val="7030A0"/>
          <w:sz w:val="20"/>
          <w:szCs w:val="20"/>
        </w:rPr>
        <w:tab/>
      </w:r>
    </w:p>
    <w:p w14:paraId="02DD7617" w14:textId="77777777" w:rsidR="00FA724B" w:rsidRDefault="00FA724B" w:rsidP="00FA724B">
      <w:pPr>
        <w:pStyle w:val="Default"/>
        <w:keepNext/>
        <w:jc w:val="center"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lastRenderedPageBreak/>
        <w:t>&lt;image object='[</w:t>
      </w:r>
      <w:proofErr w:type="spellStart"/>
      <w:proofErr w:type="gram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d.getDiagram</w:t>
      </w:r>
      <w:proofErr w:type="spellEnd"/>
      <w:proofErr w:type="gram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 xml:space="preserve">()/]'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maxW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 xml:space="preserve">='true' </w:t>
      </w:r>
      <w:proofErr w:type="spell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keepH</w:t>
      </w:r>
      <w:proofErr w:type="spell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='false'</w:t>
      </w:r>
      <w:r>
        <w:rPr>
          <w:rFonts w:asciiTheme="minorHAnsi" w:hAnsiTheme="minorHAnsi"/>
          <w:color w:val="7030A0"/>
          <w:sz w:val="20"/>
          <w:szCs w:val="20"/>
          <w:lang w:val="en-GB"/>
        </w:rPr>
        <w:t xml:space="preserve"> </w:t>
      </w:r>
      <w:proofErr w:type="spellStart"/>
      <w:r>
        <w:rPr>
          <w:rFonts w:asciiTheme="minorHAnsi" w:hAnsiTheme="minorHAnsi"/>
          <w:color w:val="7030A0"/>
          <w:sz w:val="20"/>
          <w:szCs w:val="20"/>
          <w:lang w:val="en-GB"/>
        </w:rPr>
        <w:t>keepW</w:t>
      </w:r>
      <w:proofErr w:type="spellEnd"/>
      <w:r>
        <w:rPr>
          <w:rFonts w:asciiTheme="minorHAnsi" w:hAnsiTheme="minorHAnsi"/>
          <w:color w:val="7030A0"/>
          <w:sz w:val="20"/>
          <w:szCs w:val="20"/>
          <w:lang w:val="en-GB"/>
        </w:rPr>
        <w:t xml:space="preserve"> = ‘false’</w:t>
      </w: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&gt;</w:t>
      </w:r>
      <w:r w:rsidRPr="006020C1">
        <w:rPr>
          <w:rFonts w:asciiTheme="minorHAnsi" w:hAnsiTheme="minorHAnsi"/>
          <w:noProof/>
          <w:sz w:val="20"/>
          <w:szCs w:val="20"/>
          <w:lang w:val="en-GB" w:eastAsia="en-GB"/>
        </w:rPr>
        <mc:AlternateContent>
          <mc:Choice Requires="wpc">
            <w:drawing>
              <wp:inline distT="0" distB="0" distL="0" distR="0" wp14:anchorId="3D9EC0AB" wp14:editId="0E523BFD">
                <wp:extent cx="3450866" cy="2015504"/>
                <wp:effectExtent l="0" t="0" r="0" b="0"/>
                <wp:docPr id="10" name="Zone de dessin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5C828DDA" id="Zone de dessin 1" o:spid="_x0000_s1026" editas="canvas" style="width:271.7pt;height:158.7pt;mso-position-horizontal-relative:char;mso-position-vertical-relative:line" coordsize="34505,20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">
                <v:shape id="_x0000_s1027" type="#_x0000_t75" style="position:absolute;width:34505;height:20154;visibility:visible;mso-wrap-style:square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&lt;/image&gt;</w:t>
      </w:r>
    </w:p>
    <w:p w14:paraId="0507FE84" w14:textId="77777777" w:rsidR="00FA724B" w:rsidRPr="00EC7D02" w:rsidRDefault="00FA724B" w:rsidP="00FA724B">
      <w:pPr>
        <w:keepNext/>
        <w:jc w:val="center"/>
      </w:pPr>
      <w:proofErr w:type="spellStart"/>
      <w:r>
        <w:t>CoreModel</w:t>
      </w:r>
      <w:proofErr w:type="spellEnd"/>
      <w:r>
        <w:t xml:space="preserve"> diagram: [d.name/]</w:t>
      </w:r>
    </w:p>
    <w:p w14:paraId="1EBBBD3D" w14:textId="77777777" w:rsidR="00FA724B" w:rsidRDefault="00FA724B" w:rsidP="00FA724B">
      <w:pPr>
        <w:pStyle w:val="FigureCaption"/>
      </w:pPr>
      <w:bookmarkStart w:id="64" w:name="_Toc77238229"/>
      <w:r>
        <w:t xml:space="preserve">Figure </w:t>
      </w:r>
      <w:r>
        <w:rPr>
          <w:noProof/>
        </w:rPr>
        <w:fldChar w:fldCharType="begin"/>
      </w:r>
      <w:r>
        <w:rPr>
          <w:noProof/>
        </w:rPr>
        <w:instrText xml:space="preserve"> STYLEREF 1 \s </w:instrText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  <w:r w:rsidRPr="00502DB7">
        <w:t>-</w:t>
      </w:r>
      <w:r>
        <w:rPr>
          <w:noProof/>
        </w:rPr>
        <w:fldChar w:fldCharType="begin"/>
      </w:r>
      <w:r>
        <w:rPr>
          <w:noProof/>
        </w:rPr>
        <w:instrText xml:space="preserve"> SEQ Figure \* ARABIC \s 1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r>
        <w:t xml:space="preserve"> [</w:t>
      </w:r>
      <w:proofErr w:type="spellStart"/>
      <w:r>
        <w:t>diagramTitle</w:t>
      </w:r>
      <w:proofErr w:type="spellEnd"/>
      <w:r>
        <w:t>/]</w:t>
      </w:r>
      <w:bookmarkEnd w:id="64"/>
    </w:p>
    <w:p w14:paraId="235788DF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[else]&lt;drop/&gt;</w:t>
      </w:r>
    </w:p>
    <w:p w14:paraId="702A94AF" w14:textId="77777777" w:rsidR="00FA724B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  <w:lang w:val="en-GB"/>
        </w:rPr>
      </w:pPr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[/</w:t>
      </w:r>
      <w:proofErr w:type="gramStart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if]&lt;</w:t>
      </w:r>
      <w:proofErr w:type="gramEnd"/>
      <w:r w:rsidRPr="006020C1">
        <w:rPr>
          <w:rFonts w:asciiTheme="minorHAnsi" w:hAnsiTheme="minorHAnsi"/>
          <w:color w:val="7030A0"/>
          <w:sz w:val="20"/>
          <w:szCs w:val="20"/>
          <w:lang w:val="en-GB"/>
        </w:rPr>
        <w:t>drop/&gt;</w:t>
      </w:r>
    </w:p>
    <w:p w14:paraId="2C96F294" w14:textId="77777777" w:rsidR="00FA724B" w:rsidRPr="0023024E" w:rsidRDefault="00FA724B" w:rsidP="00FA724B">
      <w:pPr>
        <w:pStyle w:val="Default"/>
        <w:rPr>
          <w:rFonts w:asciiTheme="minorHAnsi" w:hAnsiTheme="minorHAnsi"/>
          <w:color w:val="7030A0"/>
          <w:sz w:val="20"/>
          <w:szCs w:val="20"/>
          <w:lang w:val="en-GB"/>
        </w:rPr>
      </w:pPr>
      <w:r>
        <w:rPr>
          <w:rFonts w:asciiTheme="minorHAnsi" w:hAnsiTheme="minorHAnsi"/>
          <w:color w:val="7030A0"/>
          <w:sz w:val="20"/>
          <w:szCs w:val="20"/>
          <w:lang w:val="en-GB"/>
        </w:rPr>
        <w:t>[/</w:t>
      </w:r>
      <w:proofErr w:type="gramStart"/>
      <w:r>
        <w:rPr>
          <w:rFonts w:asciiTheme="minorHAnsi" w:hAnsiTheme="minorHAnsi"/>
          <w:color w:val="7030A0"/>
          <w:sz w:val="20"/>
          <w:szCs w:val="20"/>
          <w:lang w:val="en-GB"/>
        </w:rPr>
        <w:t>for]&lt;</w:t>
      </w:r>
      <w:proofErr w:type="gramEnd"/>
      <w:r>
        <w:rPr>
          <w:rFonts w:asciiTheme="minorHAnsi" w:hAnsiTheme="minorHAnsi"/>
          <w:color w:val="7030A0"/>
          <w:sz w:val="20"/>
          <w:szCs w:val="20"/>
          <w:lang w:val="en-GB"/>
        </w:rPr>
        <w:t>drop/&gt;</w:t>
      </w:r>
      <w:r w:rsidRPr="0023024E">
        <w:rPr>
          <w:rFonts w:asciiTheme="minorHAnsi" w:hAnsiTheme="minorHAnsi"/>
          <w:color w:val="7030A0"/>
          <w:sz w:val="20"/>
          <w:szCs w:val="20"/>
          <w:lang w:val="en-GB"/>
        </w:rPr>
        <w:br/>
        <w:t>&lt;/fragment</w:t>
      </w:r>
      <w:r w:rsidRPr="00A971E7">
        <w:rPr>
          <w:color w:val="7030A0"/>
        </w:rPr>
        <w:t>&gt;</w:t>
      </w:r>
      <w:r>
        <w:rPr>
          <w:color w:val="7030A0"/>
        </w:rPr>
        <w:t>&lt;drop/&gt;</w:t>
      </w:r>
    </w:p>
    <w:p w14:paraId="35E4D056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65" w:name="_Toc77238075"/>
      <w:bookmarkStart w:id="66" w:name="_Toc457510576"/>
      <w:r>
        <w:t>Fragment: Insert attribute row brief not Obsolete</w:t>
      </w:r>
      <w:r w:rsidRPr="004D6EA6">
        <w:t>&lt;drop/&gt;</w:t>
      </w:r>
      <w:bookmarkEnd w:id="65"/>
    </w:p>
    <w:p w14:paraId="26195267" w14:textId="77777777" w:rsidR="00FA724B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insertAttributeRowBriefNotObsolete</w:t>
      </w:r>
      <w:proofErr w:type="spellEnd"/>
      <w:r w:rsidRPr="00D975ED">
        <w:rPr>
          <w:color w:val="7030A0"/>
        </w:rPr>
        <w:t>’</w:t>
      </w:r>
      <w:r>
        <w:rPr>
          <w:color w:val="7030A0"/>
        </w:rPr>
        <w:t xml:space="preserve">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</w:p>
    <w:p w14:paraId="347B071F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Does not work unless we have Mature stereotype… 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Property</w:t>
      </w:r>
      <w:r w:rsidRPr="00D975ED">
        <w:rPr>
          <w:color w:val="7030A0"/>
        </w:rPr>
        <w:t>’/&gt;&lt;drop/&gt;</w:t>
      </w:r>
    </w:p>
    <w:p w14:paraId="6ECCF199" w14:textId="77777777" w:rsidR="00FA724B" w:rsidRPr="00A85DD6" w:rsidRDefault="00FA724B" w:rsidP="00FA724B">
      <w:pPr>
        <w:spacing w:after="0"/>
        <w:rPr>
          <w:color w:val="7030A0"/>
        </w:rPr>
      </w:pPr>
      <w:r w:rsidRPr="00A85DD6">
        <w:rPr>
          <w:color w:val="7030A0"/>
        </w:rPr>
        <w:t>[for (</w:t>
      </w:r>
      <w:proofErr w:type="spellStart"/>
      <w:r w:rsidRPr="00A85DD6">
        <w:rPr>
          <w:color w:val="7030A0"/>
        </w:rPr>
        <w:t>st:Stereotype</w:t>
      </w:r>
      <w:proofErr w:type="spellEnd"/>
      <w:r w:rsidRPr="00A85DD6">
        <w:rPr>
          <w:color w:val="7030A0"/>
        </w:rPr>
        <w:t xml:space="preserve"> | </w:t>
      </w:r>
      <w:proofErr w:type="spellStart"/>
      <w:r w:rsidRPr="00A85DD6">
        <w:rPr>
          <w:color w:val="7030A0"/>
        </w:rPr>
        <w:t>p.getAppliedStereotypes</w:t>
      </w:r>
      <w:proofErr w:type="spellEnd"/>
      <w:r w:rsidRPr="00A85DD6">
        <w:rPr>
          <w:color w:val="7030A0"/>
        </w:rPr>
        <w:t>())]&lt;drop/&gt;</w:t>
      </w:r>
    </w:p>
    <w:p w14:paraId="475D6368" w14:textId="77777777" w:rsidR="00FA724B" w:rsidRDefault="00FA724B" w:rsidP="00FA724B">
      <w:pPr>
        <w:spacing w:after="0"/>
        <w:rPr>
          <w:color w:val="7030A0"/>
        </w:rPr>
      </w:pPr>
      <w:r w:rsidRPr="00A85DD6">
        <w:rPr>
          <w:color w:val="7030A0"/>
        </w:rPr>
        <w:t xml:space="preserve">[if(not </w:t>
      </w:r>
      <w:proofErr w:type="spellStart"/>
      <w:r w:rsidRPr="00A85DD6">
        <w:rPr>
          <w:color w:val="7030A0"/>
        </w:rPr>
        <w:t>st.name.contains</w:t>
      </w:r>
      <w:proofErr w:type="spellEnd"/>
      <w:r w:rsidRPr="00A85DD6">
        <w:rPr>
          <w:color w:val="7030A0"/>
        </w:rPr>
        <w:t>(‘</w:t>
      </w:r>
      <w:proofErr w:type="spellStart"/>
      <w:r w:rsidRPr="00A85DD6">
        <w:rPr>
          <w:color w:val="7030A0"/>
        </w:rPr>
        <w:t>OpenModelAttribute</w:t>
      </w:r>
      <w:proofErr w:type="spellEnd"/>
      <w:r w:rsidRPr="00A85DD6">
        <w:rPr>
          <w:color w:val="7030A0"/>
        </w:rPr>
        <w:t>’))]</w:t>
      </w:r>
    </w:p>
    <w:p w14:paraId="64BB6B1D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 xml:space="preserve">[if(not </w:t>
      </w:r>
      <w:proofErr w:type="spellStart"/>
      <w:r>
        <w:rPr>
          <w:color w:val="7030A0"/>
        </w:rPr>
        <w:t>st.name.contains</w:t>
      </w:r>
      <w:proofErr w:type="spellEnd"/>
      <w:r>
        <w:rPr>
          <w:color w:val="7030A0"/>
        </w:rPr>
        <w:t>(‘Obsolete’))]</w:t>
      </w:r>
    </w:p>
    <w:tbl>
      <w:tblPr>
        <w:tblStyle w:val="TableGrid"/>
        <w:tblW w:w="0" w:type="auto"/>
        <w:tblLayout w:type="fixed"/>
        <w:tblLook w:val="0600" w:firstRow="0" w:lastRow="0" w:firstColumn="0" w:lastColumn="0" w:noHBand="1" w:noVBand="1"/>
      </w:tblPr>
      <w:tblGrid>
        <w:gridCol w:w="2535"/>
        <w:gridCol w:w="1729"/>
        <w:gridCol w:w="5118"/>
      </w:tblGrid>
      <w:tr w:rsidR="00FA724B" w14:paraId="20E36DC6" w14:textId="77777777" w:rsidTr="00776346">
        <w:trPr>
          <w:cantSplit/>
          <w:tblHeader w:val="0"/>
        </w:trPr>
        <w:tc>
          <w:tcPr>
            <w:tcW w:w="2535" w:type="dxa"/>
          </w:tcPr>
          <w:p w14:paraId="05092BAE" w14:textId="77777777" w:rsidR="00FA724B" w:rsidRPr="00DE56B2" w:rsidRDefault="00FA724B" w:rsidP="00776346">
            <w:pPr>
              <w:rPr>
                <w:sz w:val="16"/>
                <w:szCs w:val="16"/>
              </w:rPr>
            </w:pPr>
            <w:r w:rsidRPr="00DE56B2">
              <w:rPr>
                <w:sz w:val="16"/>
                <w:szCs w:val="16"/>
              </w:rPr>
              <w:t>[p.name/]</w:t>
            </w:r>
          </w:p>
        </w:tc>
        <w:tc>
          <w:tcPr>
            <w:tcW w:w="1729" w:type="dxa"/>
          </w:tcPr>
          <w:p w14:paraId="4BDD5427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073611">
              <w:rPr>
                <w:color w:val="7030A0"/>
                <w:sz w:val="16"/>
                <w:szCs w:val="16"/>
              </w:rPr>
              <w:t>[for (</w:t>
            </w:r>
            <w:proofErr w:type="spellStart"/>
            <w:r w:rsidRPr="00073611">
              <w:rPr>
                <w:color w:val="7030A0"/>
                <w:sz w:val="16"/>
                <w:szCs w:val="16"/>
              </w:rPr>
              <w:t>st:Stereotype</w:t>
            </w:r>
            <w:proofErr w:type="spellEnd"/>
            <w:r w:rsidRPr="00073611">
              <w:rPr>
                <w:color w:val="7030A0"/>
                <w:sz w:val="16"/>
                <w:szCs w:val="16"/>
              </w:rPr>
              <w:t xml:space="preserve"> | </w:t>
            </w:r>
            <w:proofErr w:type="spellStart"/>
            <w:r w:rsidRPr="00073611">
              <w:rPr>
                <w:color w:val="7030A0"/>
                <w:sz w:val="16"/>
                <w:szCs w:val="16"/>
              </w:rPr>
              <w:t>p.getAppliedStereotypes</w:t>
            </w:r>
            <w:proofErr w:type="spellEnd"/>
            <w:r w:rsidRPr="00073611">
              <w:rPr>
                <w:color w:val="7030A0"/>
                <w:sz w:val="16"/>
                <w:szCs w:val="16"/>
              </w:rPr>
              <w:t>())]&lt;drop/&gt;</w:t>
            </w:r>
          </w:p>
          <w:p w14:paraId="04F240E0" w14:textId="77777777" w:rsidR="00FA724B" w:rsidRPr="00073611" w:rsidRDefault="00FA724B" w:rsidP="00776346">
            <w:pPr>
              <w:rPr>
                <w:color w:val="7030A0"/>
                <w:sz w:val="16"/>
                <w:szCs w:val="16"/>
              </w:rPr>
            </w:pPr>
            <w:r>
              <w:rPr>
                <w:color w:val="7030A0"/>
                <w:sz w:val="16"/>
                <w:szCs w:val="16"/>
              </w:rPr>
              <w:t xml:space="preserve">[if(not </w:t>
            </w:r>
            <w:proofErr w:type="spellStart"/>
            <w:r>
              <w:rPr>
                <w:color w:val="7030A0"/>
                <w:sz w:val="16"/>
                <w:szCs w:val="16"/>
              </w:rPr>
              <w:t>st</w:t>
            </w:r>
            <w:r w:rsidRPr="004C16E2">
              <w:rPr>
                <w:color w:val="7030A0"/>
                <w:sz w:val="16"/>
                <w:szCs w:val="16"/>
              </w:rPr>
              <w:t>.name.contains</w:t>
            </w:r>
            <w:proofErr w:type="spellEnd"/>
            <w:r w:rsidRPr="004C16E2">
              <w:rPr>
                <w:color w:val="7030A0"/>
                <w:sz w:val="16"/>
                <w:szCs w:val="16"/>
              </w:rPr>
              <w:t>(‘</w:t>
            </w:r>
            <w:proofErr w:type="spellStart"/>
            <w:r>
              <w:rPr>
                <w:color w:val="7030A0"/>
                <w:sz w:val="16"/>
                <w:szCs w:val="16"/>
              </w:rPr>
              <w:t>OpenModelAttribute</w:t>
            </w:r>
            <w:proofErr w:type="spellEnd"/>
            <w:r w:rsidRPr="004C16E2">
              <w:rPr>
                <w:color w:val="7030A0"/>
                <w:sz w:val="16"/>
                <w:szCs w:val="16"/>
              </w:rPr>
              <w:t>’))]</w:t>
            </w:r>
            <w:r>
              <w:rPr>
                <w:color w:val="7030A0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[st.name/]</w:t>
            </w:r>
          </w:p>
          <w:p w14:paraId="5CAF89A5" w14:textId="77777777" w:rsidR="00FA724B" w:rsidRPr="00073611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 w:rsidRPr="00DE56B2">
              <w:rPr>
                <w:sz w:val="16"/>
                <w:szCs w:val="16"/>
              </w:rPr>
              <w:t>[</w:t>
            </w:r>
            <w:r w:rsidRPr="00073611">
              <w:rPr>
                <w:color w:val="7030A0"/>
                <w:sz w:val="16"/>
                <w:szCs w:val="16"/>
              </w:rPr>
              <w:t>/if]&lt;drop/&gt;</w:t>
            </w:r>
          </w:p>
          <w:p w14:paraId="55406897" w14:textId="77777777" w:rsidR="00FA724B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 w:rsidRPr="00073611">
              <w:rPr>
                <w:color w:val="7030A0"/>
                <w:sz w:val="16"/>
                <w:szCs w:val="16"/>
              </w:rPr>
              <w:t>[/for]&lt;drop/&gt;</w:t>
            </w:r>
          </w:p>
          <w:p w14:paraId="22F9470B" w14:textId="77777777" w:rsidR="00FA724B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</w:p>
          <w:p w14:paraId="502730D6" w14:textId="77777777" w:rsidR="00FA724B" w:rsidRPr="00073611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>
              <w:rPr>
                <w:color w:val="FF0000"/>
                <w:sz w:val="16"/>
                <w:szCs w:val="16"/>
              </w:rPr>
              <w:t>Do NOT remove the previous line as word throws an error if the cell is empty &lt;drop/&gt;</w:t>
            </w:r>
          </w:p>
        </w:tc>
        <w:tc>
          <w:tcPr>
            <w:tcW w:w="5118" w:type="dxa"/>
          </w:tcPr>
          <w:p w14:paraId="0A89524B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 xml:space="preserve">[if  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p.ownedComment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>-&gt;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notEmpty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>()]&lt;drop/&gt;</w:t>
            </w:r>
          </w:p>
          <w:p w14:paraId="5126C4D6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EF122A">
              <w:rPr>
                <w:color w:val="7030A0"/>
                <w:sz w:val="16"/>
                <w:szCs w:val="16"/>
              </w:rPr>
              <w:t>[for (</w:t>
            </w:r>
            <w:proofErr w:type="spellStart"/>
            <w:r w:rsidRPr="00EF122A">
              <w:rPr>
                <w:color w:val="7030A0"/>
                <w:sz w:val="16"/>
                <w:szCs w:val="16"/>
              </w:rPr>
              <w:t>c:Com</w:t>
            </w:r>
            <w:r>
              <w:rPr>
                <w:color w:val="7030A0"/>
                <w:sz w:val="16"/>
                <w:szCs w:val="16"/>
              </w:rPr>
              <w:t>ment</w:t>
            </w:r>
            <w:proofErr w:type="spellEnd"/>
            <w:r>
              <w:rPr>
                <w:color w:val="7030A0"/>
                <w:sz w:val="16"/>
                <w:szCs w:val="16"/>
              </w:rPr>
              <w:t xml:space="preserve"> | </w:t>
            </w:r>
            <w:proofErr w:type="spellStart"/>
            <w:r>
              <w:rPr>
                <w:color w:val="7030A0"/>
                <w:sz w:val="16"/>
                <w:szCs w:val="16"/>
              </w:rPr>
              <w:t>p.ownedComment</w:t>
            </w:r>
            <w:proofErr w:type="spellEnd"/>
            <w:r>
              <w:rPr>
                <w:color w:val="7030A0"/>
                <w:sz w:val="16"/>
                <w:szCs w:val="16"/>
              </w:rPr>
              <w:t>)] &lt;drop/&gt;</w:t>
            </w:r>
          </w:p>
          <w:p w14:paraId="575A2B6B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632388">
              <w:rPr>
                <w:sz w:val="16"/>
                <w:szCs w:val="16"/>
              </w:rPr>
              <w:t>[</w:t>
            </w:r>
            <w:proofErr w:type="spellStart"/>
            <w:r w:rsidRPr="00632388">
              <w:rPr>
                <w:sz w:val="16"/>
                <w:szCs w:val="16"/>
              </w:rPr>
              <w:t>cleanAndFormat</w:t>
            </w:r>
            <w:proofErr w:type="spellEnd"/>
            <w:r w:rsidRPr="00632388">
              <w:rPr>
                <w:sz w:val="16"/>
                <w:szCs w:val="16"/>
              </w:rPr>
              <w:t>(c._</w:t>
            </w:r>
            <w:proofErr w:type="spellStart"/>
            <w:r w:rsidRPr="00632388">
              <w:rPr>
                <w:sz w:val="16"/>
                <w:szCs w:val="16"/>
              </w:rPr>
              <w:t>body.clean</w:t>
            </w:r>
            <w:proofErr w:type="spellEnd"/>
            <w:r w:rsidRPr="00632388">
              <w:rPr>
                <w:sz w:val="16"/>
                <w:szCs w:val="16"/>
              </w:rPr>
              <w:t>())/]</w:t>
            </w:r>
          </w:p>
          <w:p w14:paraId="3940945E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EF122A">
              <w:rPr>
                <w:color w:val="7030A0"/>
                <w:sz w:val="16"/>
                <w:szCs w:val="16"/>
              </w:rPr>
              <w:t>[/for]</w:t>
            </w:r>
          </w:p>
          <w:p w14:paraId="7D88B495" w14:textId="77777777" w:rsidR="00FA724B" w:rsidRPr="007349B2" w:rsidRDefault="00FA724B" w:rsidP="00776346">
            <w:pPr>
              <w:rPr>
                <w:color w:val="237BE8" w:themeColor="text2" w:themeTint="99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[else] [if (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p.name.contains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 xml:space="preserve"> (‘_’))]</w:t>
            </w:r>
            <w:r>
              <w:rPr>
                <w:color w:val="237BE8" w:themeColor="text2" w:themeTint="99"/>
                <w:sz w:val="16"/>
                <w:szCs w:val="16"/>
              </w:rPr>
              <w:t>See referenced class</w:t>
            </w:r>
          </w:p>
          <w:p w14:paraId="0084C18D" w14:textId="77777777" w:rsidR="00FA724B" w:rsidRPr="00B02963" w:rsidRDefault="00FA724B" w:rsidP="00776346">
            <w:pPr>
              <w:rPr>
                <w:color w:val="237BE8" w:themeColor="text2" w:themeTint="99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[else]</w:t>
            </w:r>
            <w:r>
              <w:rPr>
                <w:color w:val="237BE8" w:themeColor="text2" w:themeTint="99"/>
                <w:sz w:val="16"/>
                <w:szCs w:val="16"/>
              </w:rPr>
              <w:t>To be provided</w:t>
            </w:r>
          </w:p>
          <w:p w14:paraId="0001F6CC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 xml:space="preserve">[/if]&lt;drop/&gt; </w:t>
            </w:r>
          </w:p>
          <w:p w14:paraId="6665A8E7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[/if]&lt;drop/&gt;</w:t>
            </w:r>
          </w:p>
          <w:p w14:paraId="650DA57B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</w:p>
          <w:p w14:paraId="57924164" w14:textId="77777777" w:rsidR="00FA724B" w:rsidRPr="00EF122A" w:rsidRDefault="00FA724B" w:rsidP="00776346">
            <w:pPr>
              <w:rPr>
                <w:color w:val="7030A0"/>
                <w:sz w:val="16"/>
                <w:szCs w:val="16"/>
              </w:rPr>
            </w:pPr>
            <w:r>
              <w:rPr>
                <w:color w:val="FF0000"/>
                <w:sz w:val="16"/>
                <w:szCs w:val="16"/>
              </w:rPr>
              <w:t>Do NOT remove the previous line as word throws an error if the cell is empty &lt;drop/&gt;</w:t>
            </w:r>
          </w:p>
        </w:tc>
      </w:tr>
    </w:tbl>
    <w:p w14:paraId="4FF7139B" w14:textId="77777777" w:rsidR="00FA724B" w:rsidRDefault="00FA724B" w:rsidP="00FA724B">
      <w:pPr>
        <w:spacing w:after="0"/>
        <w:rPr>
          <w:color w:val="7030A0"/>
        </w:rPr>
      </w:pPr>
      <w:r w:rsidRPr="00A85DD6">
        <w:rPr>
          <w:color w:val="7030A0"/>
        </w:rPr>
        <w:t>[/if]&lt;drop/&gt;</w:t>
      </w:r>
    </w:p>
    <w:p w14:paraId="54B7F082" w14:textId="77777777" w:rsidR="00FA724B" w:rsidRPr="00A85DD6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2F9284D8" w14:textId="77777777" w:rsidR="00FA724B" w:rsidRPr="00C041A7" w:rsidRDefault="00FA724B" w:rsidP="00FA724B">
      <w:pPr>
        <w:rPr>
          <w:color w:val="7030A0"/>
        </w:rPr>
      </w:pPr>
      <w:r w:rsidRPr="00A85DD6">
        <w:rPr>
          <w:color w:val="7030A0"/>
        </w:rPr>
        <w:t>[/for]&lt;drop/&gt;</w:t>
      </w:r>
      <w:r>
        <w:rPr>
          <w:color w:val="7030A0"/>
        </w:rPr>
        <w:br/>
      </w: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22FF0F3D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67" w:name="_Toc77238076"/>
      <w:r>
        <w:lastRenderedPageBreak/>
        <w:t>Fragment: Insert attribute row brief</w:t>
      </w:r>
      <w:r w:rsidRPr="004D6EA6">
        <w:t xml:space="preserve"> &lt;drop/&gt;</w:t>
      </w:r>
      <w:bookmarkEnd w:id="66"/>
      <w:bookmarkEnd w:id="67"/>
    </w:p>
    <w:p w14:paraId="2DF8568D" w14:textId="77777777" w:rsidR="00FA724B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insertAttributeRowBrief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Property</w:t>
      </w:r>
      <w:r w:rsidRPr="00D975ED">
        <w:rPr>
          <w:color w:val="7030A0"/>
        </w:rPr>
        <w:t>’/&gt;&lt;drop/&gt;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35"/>
        <w:gridCol w:w="1729"/>
        <w:gridCol w:w="5118"/>
      </w:tblGrid>
      <w:tr w:rsidR="00FA724B" w14:paraId="6EF2F5B4" w14:textId="77777777" w:rsidTr="00776346">
        <w:trPr>
          <w:cantSplit/>
          <w:tblHeader w:val="0"/>
        </w:trPr>
        <w:tc>
          <w:tcPr>
            <w:tcW w:w="2535" w:type="dxa"/>
          </w:tcPr>
          <w:p w14:paraId="2B1D2C53" w14:textId="77777777" w:rsidR="00FA724B" w:rsidRPr="00DE56B2" w:rsidRDefault="00FA724B" w:rsidP="00776346">
            <w:pPr>
              <w:rPr>
                <w:sz w:val="16"/>
                <w:szCs w:val="16"/>
              </w:rPr>
            </w:pPr>
            <w:r w:rsidRPr="00DE56B2">
              <w:rPr>
                <w:sz w:val="16"/>
                <w:szCs w:val="16"/>
              </w:rPr>
              <w:t>[p.name/]</w:t>
            </w:r>
          </w:p>
        </w:tc>
        <w:tc>
          <w:tcPr>
            <w:tcW w:w="1729" w:type="dxa"/>
          </w:tcPr>
          <w:p w14:paraId="193A4279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073611">
              <w:rPr>
                <w:color w:val="7030A0"/>
                <w:sz w:val="16"/>
                <w:szCs w:val="16"/>
              </w:rPr>
              <w:t>[for (</w:t>
            </w:r>
            <w:proofErr w:type="spellStart"/>
            <w:r w:rsidRPr="00073611">
              <w:rPr>
                <w:color w:val="7030A0"/>
                <w:sz w:val="16"/>
                <w:szCs w:val="16"/>
              </w:rPr>
              <w:t>st:Stereotype</w:t>
            </w:r>
            <w:proofErr w:type="spellEnd"/>
            <w:r w:rsidRPr="00073611">
              <w:rPr>
                <w:color w:val="7030A0"/>
                <w:sz w:val="16"/>
                <w:szCs w:val="16"/>
              </w:rPr>
              <w:t xml:space="preserve"> | </w:t>
            </w:r>
            <w:proofErr w:type="spellStart"/>
            <w:r w:rsidRPr="00073611">
              <w:rPr>
                <w:color w:val="7030A0"/>
                <w:sz w:val="16"/>
                <w:szCs w:val="16"/>
              </w:rPr>
              <w:t>p.getAppliedStereotypes</w:t>
            </w:r>
            <w:proofErr w:type="spellEnd"/>
            <w:r w:rsidRPr="00073611">
              <w:rPr>
                <w:color w:val="7030A0"/>
                <w:sz w:val="16"/>
                <w:szCs w:val="16"/>
              </w:rPr>
              <w:t>())]&lt;drop/&gt;</w:t>
            </w:r>
          </w:p>
          <w:p w14:paraId="6B14D905" w14:textId="77777777" w:rsidR="00FA724B" w:rsidRPr="00073611" w:rsidRDefault="00FA724B" w:rsidP="00776346">
            <w:pPr>
              <w:rPr>
                <w:color w:val="7030A0"/>
                <w:sz w:val="16"/>
                <w:szCs w:val="16"/>
              </w:rPr>
            </w:pPr>
            <w:r>
              <w:rPr>
                <w:color w:val="7030A0"/>
                <w:sz w:val="16"/>
                <w:szCs w:val="16"/>
              </w:rPr>
              <w:t xml:space="preserve">[if(not </w:t>
            </w:r>
            <w:proofErr w:type="spellStart"/>
            <w:r>
              <w:rPr>
                <w:color w:val="7030A0"/>
                <w:sz w:val="16"/>
                <w:szCs w:val="16"/>
              </w:rPr>
              <w:t>st</w:t>
            </w:r>
            <w:r w:rsidRPr="004C16E2">
              <w:rPr>
                <w:color w:val="7030A0"/>
                <w:sz w:val="16"/>
                <w:szCs w:val="16"/>
              </w:rPr>
              <w:t>.name.contains</w:t>
            </w:r>
            <w:proofErr w:type="spellEnd"/>
            <w:r w:rsidRPr="004C16E2">
              <w:rPr>
                <w:color w:val="7030A0"/>
                <w:sz w:val="16"/>
                <w:szCs w:val="16"/>
              </w:rPr>
              <w:t>(‘</w:t>
            </w:r>
            <w:proofErr w:type="spellStart"/>
            <w:r>
              <w:rPr>
                <w:color w:val="7030A0"/>
                <w:sz w:val="16"/>
                <w:szCs w:val="16"/>
              </w:rPr>
              <w:t>OpenModelAttribute</w:t>
            </w:r>
            <w:proofErr w:type="spellEnd"/>
            <w:r w:rsidRPr="004C16E2">
              <w:rPr>
                <w:color w:val="7030A0"/>
                <w:sz w:val="16"/>
                <w:szCs w:val="16"/>
              </w:rPr>
              <w:t>’))]</w:t>
            </w:r>
            <w:r>
              <w:rPr>
                <w:color w:val="7030A0"/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[st.name/]</w:t>
            </w:r>
          </w:p>
          <w:p w14:paraId="19D69672" w14:textId="77777777" w:rsidR="00FA724B" w:rsidRPr="00073611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 w:rsidRPr="00DE56B2">
              <w:rPr>
                <w:sz w:val="16"/>
                <w:szCs w:val="16"/>
              </w:rPr>
              <w:t>[</w:t>
            </w:r>
            <w:r w:rsidRPr="00073611">
              <w:rPr>
                <w:color w:val="7030A0"/>
                <w:sz w:val="16"/>
                <w:szCs w:val="16"/>
              </w:rPr>
              <w:t>/if]&lt;drop/&gt;</w:t>
            </w:r>
          </w:p>
          <w:p w14:paraId="5856502E" w14:textId="77777777" w:rsidR="00FA724B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 w:rsidRPr="00073611">
              <w:rPr>
                <w:color w:val="7030A0"/>
                <w:sz w:val="16"/>
                <w:szCs w:val="16"/>
              </w:rPr>
              <w:t>[/for]&lt;drop/&gt;</w:t>
            </w:r>
          </w:p>
          <w:p w14:paraId="024EDA78" w14:textId="77777777" w:rsidR="00FA724B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</w:p>
          <w:p w14:paraId="261FD455" w14:textId="77777777" w:rsidR="00FA724B" w:rsidRPr="00073611" w:rsidRDefault="00FA724B" w:rsidP="00776346">
            <w:pPr>
              <w:contextualSpacing/>
              <w:rPr>
                <w:color w:val="7030A0"/>
                <w:sz w:val="16"/>
                <w:szCs w:val="16"/>
              </w:rPr>
            </w:pPr>
            <w:r>
              <w:rPr>
                <w:color w:val="FF0000"/>
                <w:sz w:val="16"/>
                <w:szCs w:val="16"/>
              </w:rPr>
              <w:t>Do NOT remove the previous line as word throws an error if the cell is empty &lt;drop/&gt;</w:t>
            </w:r>
          </w:p>
        </w:tc>
        <w:tc>
          <w:tcPr>
            <w:tcW w:w="5118" w:type="dxa"/>
          </w:tcPr>
          <w:p w14:paraId="2E219733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 xml:space="preserve">[if  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p.ownedComment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>-&gt;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notEmpty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>()]&lt;drop/&gt;</w:t>
            </w:r>
          </w:p>
          <w:p w14:paraId="59B25398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EF122A">
              <w:rPr>
                <w:color w:val="7030A0"/>
                <w:sz w:val="16"/>
                <w:szCs w:val="16"/>
              </w:rPr>
              <w:t>[for (</w:t>
            </w:r>
            <w:proofErr w:type="spellStart"/>
            <w:r w:rsidRPr="00EF122A">
              <w:rPr>
                <w:color w:val="7030A0"/>
                <w:sz w:val="16"/>
                <w:szCs w:val="16"/>
              </w:rPr>
              <w:t>c:Com</w:t>
            </w:r>
            <w:r>
              <w:rPr>
                <w:color w:val="7030A0"/>
                <w:sz w:val="16"/>
                <w:szCs w:val="16"/>
              </w:rPr>
              <w:t>ment</w:t>
            </w:r>
            <w:proofErr w:type="spellEnd"/>
            <w:r>
              <w:rPr>
                <w:color w:val="7030A0"/>
                <w:sz w:val="16"/>
                <w:szCs w:val="16"/>
              </w:rPr>
              <w:t xml:space="preserve"> | </w:t>
            </w:r>
            <w:proofErr w:type="spellStart"/>
            <w:r>
              <w:rPr>
                <w:color w:val="7030A0"/>
                <w:sz w:val="16"/>
                <w:szCs w:val="16"/>
              </w:rPr>
              <w:t>p.ownedComment</w:t>
            </w:r>
            <w:proofErr w:type="spellEnd"/>
            <w:r>
              <w:rPr>
                <w:color w:val="7030A0"/>
                <w:sz w:val="16"/>
                <w:szCs w:val="16"/>
              </w:rPr>
              <w:t>)] &lt;drop/&gt;</w:t>
            </w:r>
          </w:p>
          <w:p w14:paraId="293DE6C8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>
              <w:rPr>
                <w:sz w:val="16"/>
                <w:szCs w:val="16"/>
              </w:rPr>
              <w:t>[</w:t>
            </w:r>
            <w:proofErr w:type="spellStart"/>
            <w:r>
              <w:rPr>
                <w:sz w:val="16"/>
                <w:szCs w:val="16"/>
              </w:rPr>
              <w:t>cleanAndFormat</w:t>
            </w:r>
            <w:proofErr w:type="spellEnd"/>
            <w:r>
              <w:rPr>
                <w:sz w:val="16"/>
                <w:szCs w:val="16"/>
              </w:rPr>
              <w:t>(c._</w:t>
            </w:r>
            <w:proofErr w:type="spellStart"/>
            <w:r>
              <w:rPr>
                <w:sz w:val="16"/>
                <w:szCs w:val="16"/>
              </w:rPr>
              <w:t>body.clean</w:t>
            </w:r>
            <w:proofErr w:type="spellEnd"/>
            <w:r>
              <w:rPr>
                <w:sz w:val="16"/>
                <w:szCs w:val="16"/>
              </w:rPr>
              <w:t>())/]</w:t>
            </w:r>
          </w:p>
          <w:p w14:paraId="46CB4419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  <w:r w:rsidRPr="00EF122A">
              <w:rPr>
                <w:color w:val="7030A0"/>
                <w:sz w:val="16"/>
                <w:szCs w:val="16"/>
              </w:rPr>
              <w:t>[/for]</w:t>
            </w:r>
          </w:p>
          <w:p w14:paraId="7F004AD2" w14:textId="77777777" w:rsidR="00FA724B" w:rsidRPr="007349B2" w:rsidRDefault="00FA724B" w:rsidP="00776346">
            <w:pPr>
              <w:rPr>
                <w:color w:val="237BE8" w:themeColor="text2" w:themeTint="99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[else] [if (</w:t>
            </w:r>
            <w:proofErr w:type="spellStart"/>
            <w:r w:rsidRPr="00B02963">
              <w:rPr>
                <w:color w:val="7030A0"/>
                <w:sz w:val="16"/>
                <w:szCs w:val="16"/>
              </w:rPr>
              <w:t>p.name.contains</w:t>
            </w:r>
            <w:proofErr w:type="spellEnd"/>
            <w:r w:rsidRPr="00B02963">
              <w:rPr>
                <w:color w:val="7030A0"/>
                <w:sz w:val="16"/>
                <w:szCs w:val="16"/>
              </w:rPr>
              <w:t xml:space="preserve"> (‘_’))]</w:t>
            </w:r>
            <w:r>
              <w:rPr>
                <w:color w:val="237BE8" w:themeColor="text2" w:themeTint="99"/>
                <w:sz w:val="16"/>
                <w:szCs w:val="16"/>
              </w:rPr>
              <w:t>See referenced class</w:t>
            </w:r>
          </w:p>
          <w:p w14:paraId="49434F07" w14:textId="77777777" w:rsidR="00FA724B" w:rsidRPr="00B02963" w:rsidRDefault="00FA724B" w:rsidP="00776346">
            <w:pPr>
              <w:rPr>
                <w:color w:val="237BE8" w:themeColor="text2" w:themeTint="99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[else]</w:t>
            </w:r>
            <w:r>
              <w:rPr>
                <w:color w:val="237BE8" w:themeColor="text2" w:themeTint="99"/>
                <w:sz w:val="16"/>
                <w:szCs w:val="16"/>
              </w:rPr>
              <w:t>To be provided</w:t>
            </w:r>
          </w:p>
          <w:p w14:paraId="363B9962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 xml:space="preserve">[/if]&lt;drop/&gt; </w:t>
            </w:r>
          </w:p>
          <w:p w14:paraId="27781646" w14:textId="77777777" w:rsidR="00FA724B" w:rsidRPr="00B02963" w:rsidRDefault="00FA724B" w:rsidP="00776346">
            <w:pPr>
              <w:rPr>
                <w:color w:val="7030A0"/>
                <w:sz w:val="16"/>
                <w:szCs w:val="16"/>
              </w:rPr>
            </w:pPr>
            <w:r w:rsidRPr="00B02963">
              <w:rPr>
                <w:color w:val="7030A0"/>
                <w:sz w:val="16"/>
                <w:szCs w:val="16"/>
              </w:rPr>
              <w:t>[/if]&lt;drop/&gt;</w:t>
            </w:r>
          </w:p>
          <w:p w14:paraId="44FB54D2" w14:textId="77777777" w:rsidR="00FA724B" w:rsidRDefault="00FA724B" w:rsidP="00776346">
            <w:pPr>
              <w:rPr>
                <w:color w:val="7030A0"/>
                <w:sz w:val="16"/>
                <w:szCs w:val="16"/>
              </w:rPr>
            </w:pPr>
          </w:p>
          <w:p w14:paraId="78F1CA83" w14:textId="77777777" w:rsidR="00FA724B" w:rsidRPr="00EF122A" w:rsidRDefault="00FA724B" w:rsidP="00776346">
            <w:pPr>
              <w:rPr>
                <w:color w:val="7030A0"/>
                <w:sz w:val="16"/>
                <w:szCs w:val="16"/>
              </w:rPr>
            </w:pPr>
            <w:r>
              <w:rPr>
                <w:color w:val="FF0000"/>
                <w:sz w:val="16"/>
                <w:szCs w:val="16"/>
              </w:rPr>
              <w:t>Do NOT remove the previous line as word throws an error if the cell is empty &lt;drop/&gt;</w:t>
            </w:r>
          </w:p>
        </w:tc>
      </w:tr>
    </w:tbl>
    <w:p w14:paraId="79C8ECCE" w14:textId="77777777" w:rsidR="00FA724B" w:rsidRPr="004B1770" w:rsidRDefault="00FA724B" w:rsidP="00FA724B">
      <w:pPr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2C3182C3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68" w:name="_Toc457510577"/>
      <w:bookmarkStart w:id="69" w:name="_Toc77238077"/>
      <w:r>
        <w:t>Fragment: Start attribute table brief</w:t>
      </w:r>
      <w:r w:rsidRPr="004D6EA6">
        <w:t xml:space="preserve"> &lt;drop/&gt;</w:t>
      </w:r>
      <w:bookmarkEnd w:id="68"/>
      <w:bookmarkEnd w:id="69"/>
    </w:p>
    <w:p w14:paraId="02724A49" w14:textId="77777777" w:rsidR="00FA724B" w:rsidRPr="003F0E3A" w:rsidRDefault="00FA724B" w:rsidP="00FA724B">
      <w:pPr>
        <w:spacing w:after="0"/>
        <w:rPr>
          <w:color w:val="7030A0"/>
          <w14:textFill>
            <w14:solidFill>
              <w14:srgbClr w14:val="7030A0">
                <w14:lumMod w14:val="75000"/>
              </w14:srgbClr>
            </w14:solidFill>
          </w14:textFill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insertAttributeTableHeader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</w:t>
      </w:r>
      <w:r w:rsidRPr="006E5E92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cl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Class</w:t>
      </w:r>
      <w:r w:rsidRPr="00D975ED">
        <w:rPr>
          <w:color w:val="7030A0"/>
        </w:rPr>
        <w:t>’/&gt;&lt;drop/&gt;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38"/>
        <w:gridCol w:w="1726"/>
        <w:gridCol w:w="5118"/>
      </w:tblGrid>
      <w:tr w:rsidR="00FA724B" w:rsidRPr="00D329F2" w14:paraId="08967752" w14:textId="77777777" w:rsidTr="00776346">
        <w:trPr>
          <w:cantSplit/>
        </w:trPr>
        <w:tc>
          <w:tcPr>
            <w:tcW w:w="2538" w:type="dxa"/>
          </w:tcPr>
          <w:p w14:paraId="75988505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 w:rsidRPr="00ED52CB">
              <w:rPr>
                <w:rFonts w:cs="Times New Roman"/>
                <w:b/>
                <w:sz w:val="16"/>
              </w:rPr>
              <w:t>Attribute Name</w:t>
            </w:r>
          </w:p>
        </w:tc>
        <w:tc>
          <w:tcPr>
            <w:tcW w:w="1726" w:type="dxa"/>
          </w:tcPr>
          <w:p w14:paraId="7733FAFD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>
              <w:rPr>
                <w:rFonts w:cs="Times New Roman"/>
                <w:b/>
                <w:sz w:val="16"/>
              </w:rPr>
              <w:t>Lifecycle Stereotype (empty = Mature)</w:t>
            </w:r>
          </w:p>
        </w:tc>
        <w:tc>
          <w:tcPr>
            <w:tcW w:w="5118" w:type="dxa"/>
          </w:tcPr>
          <w:p w14:paraId="2030BB84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 w:rsidRPr="00ED52CB">
              <w:rPr>
                <w:rFonts w:cs="Times New Roman"/>
                <w:b/>
                <w:sz w:val="16"/>
              </w:rPr>
              <w:t>Description</w:t>
            </w:r>
          </w:p>
        </w:tc>
      </w:tr>
    </w:tbl>
    <w:p w14:paraId="0F6C3964" w14:textId="77777777" w:rsidR="00FA724B" w:rsidRDefault="00FA724B" w:rsidP="00FA724B">
      <w:pPr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45E2786F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0" w:name="_Toc457510579"/>
      <w:bookmarkStart w:id="71" w:name="_Toc77238078"/>
      <w:r>
        <w:t>Fragment: Insert Attribute table brief</w:t>
      </w:r>
      <w:r w:rsidRPr="004D6EA6">
        <w:t xml:space="preserve"> &lt;drop/&gt;</w:t>
      </w:r>
      <w:bookmarkEnd w:id="70"/>
      <w:bookmarkEnd w:id="71"/>
    </w:p>
    <w:p w14:paraId="1C3322A0" w14:textId="77777777" w:rsidR="00FA724B" w:rsidRPr="00C047A6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insertAttributeTableBrief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 xml:space="preserve">’ </w:t>
      </w:r>
      <w:r w:rsidRPr="00D975ED">
        <w:rPr>
          <w:color w:val="7030A0"/>
        </w:rPr>
        <w:t>importedFragments='</w:t>
      </w:r>
      <w:r>
        <w:rPr>
          <w:bCs/>
          <w:color w:val="FF0000"/>
        </w:rPr>
        <w:t>insert</w:t>
      </w:r>
      <w:r>
        <w:rPr>
          <w:color w:val="FF0000"/>
        </w:rPr>
        <w:t>AttributeTableHeader;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r>
        <w:rPr>
          <w:color w:val="7030A0"/>
        </w:rPr>
        <w:t>’</w:t>
      </w:r>
      <w:r w:rsidRPr="00D975ED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cl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Class</w:t>
      </w:r>
      <w:r w:rsidRPr="00D975ED">
        <w:rPr>
          <w:color w:val="7030A0"/>
        </w:rPr>
        <w:t>’/&gt;&lt;drop/&gt;</w:t>
      </w:r>
      <w:r>
        <w:rPr>
          <w:color w:val="7030A0"/>
        </w:rPr>
        <w:br/>
      </w:r>
      <w:r w:rsidRPr="007B371A">
        <w:rPr>
          <w:bCs/>
          <w:color w:val="7030A0"/>
        </w:rPr>
        <w:t xml:space="preserve">[if  </w:t>
      </w:r>
      <w:proofErr w:type="spellStart"/>
      <w:r w:rsidRPr="007B371A">
        <w:rPr>
          <w:bCs/>
          <w:color w:val="7030A0"/>
        </w:rPr>
        <w:t>cl.ownedAttribute</w:t>
      </w:r>
      <w:proofErr w:type="spellEnd"/>
      <w:r w:rsidRPr="007B371A">
        <w:rPr>
          <w:bCs/>
          <w:color w:val="7030A0"/>
        </w:rPr>
        <w:t>-&gt;</w:t>
      </w:r>
      <w:proofErr w:type="spellStart"/>
      <w:r w:rsidRPr="007B371A">
        <w:rPr>
          <w:bCs/>
          <w:color w:val="7030A0"/>
        </w:rPr>
        <w:t>notEmpty</w:t>
      </w:r>
      <w:proofErr w:type="spellEnd"/>
      <w:r w:rsidRPr="007B371A">
        <w:rPr>
          <w:bCs/>
          <w:color w:val="7030A0"/>
        </w:rPr>
        <w:t>()]&lt;drop/&gt;</w:t>
      </w:r>
    </w:p>
    <w:p w14:paraId="70C427F8" w14:textId="77777777" w:rsidR="00FA724B" w:rsidRPr="003F0E3A" w:rsidRDefault="00FA724B" w:rsidP="00FA724B">
      <w:pPr>
        <w:pStyle w:val="Caption"/>
        <w:keepNext/>
      </w:pPr>
      <w:r w:rsidRPr="00484CAE"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</w:t>
      </w:r>
      <w:r>
        <w:rPr>
          <w:rFonts w:hint="eastAsia"/>
        </w:rPr>
        <w:t xml:space="preserve"> Attributes</w:t>
      </w:r>
      <w:r w:rsidRPr="00484CAE">
        <w:t xml:space="preserve"> </w:t>
      </w:r>
      <w:r>
        <w:t>for [cl.name/]</w:t>
      </w:r>
    </w:p>
    <w:p w14:paraId="303E38C0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&lt;table&gt;&lt;drop/&gt;</w:t>
      </w:r>
    </w:p>
    <w:p w14:paraId="5E13E7B4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cl.</w:t>
      </w:r>
      <w:r>
        <w:rPr>
          <w:bCs/>
          <w:color w:val="FF0000"/>
        </w:rPr>
        <w:t>insert</w:t>
      </w:r>
      <w:r>
        <w:rPr>
          <w:color w:val="FF0000"/>
        </w:rPr>
        <w:t>AttributeTableHeader</w:t>
      </w:r>
      <w:proofErr w:type="spellEnd"/>
      <w:r>
        <w:rPr>
          <w:bCs/>
          <w:color w:val="7030A0"/>
        </w:rPr>
        <w:t xml:space="preserve"> ()/]</w:t>
      </w:r>
    </w:p>
    <w:p w14:paraId="3CACC8F2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[for (</w:t>
      </w:r>
      <w:proofErr w:type="spellStart"/>
      <w:r>
        <w:rPr>
          <w:color w:val="7030A0"/>
        </w:rPr>
        <w:t>p:Property|cl.ownedAttribute</w:t>
      </w:r>
      <w:proofErr w:type="spellEnd"/>
      <w:r>
        <w:rPr>
          <w:color w:val="7030A0"/>
        </w:rPr>
        <w:t>)</w:t>
      </w:r>
      <w:r w:rsidRPr="00073611">
        <w:rPr>
          <w:color w:val="7030A0"/>
        </w:rPr>
        <w:t>]&lt;drop/&gt;</w:t>
      </w:r>
    </w:p>
    <w:p w14:paraId="4BA5BC9D" w14:textId="77777777" w:rsidR="00FA724B" w:rsidRPr="00EC6C80" w:rsidRDefault="00FA724B" w:rsidP="00FA724B">
      <w:pPr>
        <w:spacing w:after="0"/>
        <w:rPr>
          <w:color w:val="7030A0"/>
        </w:rPr>
      </w:pPr>
      <w:r>
        <w:rPr>
          <w:bCs/>
          <w:color w:val="7030A0"/>
        </w:rPr>
        <w:t xml:space="preserve">[if (not </w:t>
      </w:r>
      <w:proofErr w:type="spellStart"/>
      <w:r>
        <w:rPr>
          <w:bCs/>
          <w:color w:val="7030A0"/>
        </w:rPr>
        <w:t>p.name.contains</w:t>
      </w:r>
      <w:proofErr w:type="spellEnd"/>
      <w:r>
        <w:rPr>
          <w:bCs/>
          <w:color w:val="7030A0"/>
        </w:rPr>
        <w:t>(‘_’))]&lt;drop/&gt;</w:t>
      </w:r>
    </w:p>
    <w:p w14:paraId="30419E90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p.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proofErr w:type="spellEnd"/>
      <w:r>
        <w:rPr>
          <w:bCs/>
          <w:color w:val="7030A0"/>
        </w:rPr>
        <w:t xml:space="preserve"> ()/]</w:t>
      </w:r>
    </w:p>
    <w:p w14:paraId="606CD7BF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4A9DA7A2" w14:textId="77777777" w:rsidR="00FA724B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[/for]&lt;drop/&gt;</w:t>
      </w:r>
    </w:p>
    <w:p w14:paraId="1D34C540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[for (</w:t>
      </w:r>
      <w:proofErr w:type="spellStart"/>
      <w:r>
        <w:rPr>
          <w:color w:val="7030A0"/>
        </w:rPr>
        <w:t>p:Property|cl.ownedAttribute</w:t>
      </w:r>
      <w:proofErr w:type="spellEnd"/>
      <w:r>
        <w:rPr>
          <w:color w:val="7030A0"/>
        </w:rPr>
        <w:t>)</w:t>
      </w:r>
      <w:r w:rsidRPr="00073611">
        <w:rPr>
          <w:color w:val="7030A0"/>
        </w:rPr>
        <w:t>]&lt;drop/&gt;</w:t>
      </w:r>
    </w:p>
    <w:p w14:paraId="0C7FE219" w14:textId="77777777" w:rsidR="00FA724B" w:rsidRPr="00EC6C80" w:rsidRDefault="00FA724B" w:rsidP="00FA724B">
      <w:pPr>
        <w:spacing w:after="0"/>
        <w:rPr>
          <w:color w:val="7030A0"/>
        </w:rPr>
      </w:pPr>
      <w:r>
        <w:rPr>
          <w:bCs/>
          <w:color w:val="7030A0"/>
        </w:rPr>
        <w:t>[if (</w:t>
      </w:r>
      <w:proofErr w:type="spellStart"/>
      <w:r>
        <w:rPr>
          <w:bCs/>
          <w:color w:val="7030A0"/>
        </w:rPr>
        <w:t>p.name.contains</w:t>
      </w:r>
      <w:proofErr w:type="spellEnd"/>
      <w:r>
        <w:rPr>
          <w:bCs/>
          <w:color w:val="7030A0"/>
        </w:rPr>
        <w:t>(‘_’))]&lt;drop/&gt;</w:t>
      </w:r>
    </w:p>
    <w:p w14:paraId="21119540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lastRenderedPageBreak/>
        <w:t>[</w:t>
      </w:r>
      <w:proofErr w:type="spellStart"/>
      <w:r>
        <w:rPr>
          <w:bCs/>
          <w:color w:val="7030A0"/>
        </w:rPr>
        <w:t>p.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proofErr w:type="spellEnd"/>
      <w:r>
        <w:rPr>
          <w:bCs/>
          <w:color w:val="7030A0"/>
        </w:rPr>
        <w:t xml:space="preserve"> ()/]</w:t>
      </w:r>
    </w:p>
    <w:p w14:paraId="3A978C9F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62FA7777" w14:textId="77777777" w:rsidR="00FA724B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[/for]&lt;drop/&gt;</w:t>
      </w:r>
    </w:p>
    <w:p w14:paraId="3DC609EA" w14:textId="77777777" w:rsidR="00FA724B" w:rsidRPr="00693E11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&lt;/table&gt;&lt;drop/&gt;</w:t>
      </w:r>
    </w:p>
    <w:p w14:paraId="71772F3F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045C6A8B" w14:textId="77777777" w:rsidR="00FA724B" w:rsidRDefault="00FA724B" w:rsidP="00FA724B">
      <w:pPr>
        <w:spacing w:after="0"/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68700446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2" w:name="_Toc457510580"/>
      <w:bookmarkStart w:id="73" w:name="_Toc77238079"/>
      <w:r>
        <w:t>Fragment: Insert Ten Specified Attribute table brief</w:t>
      </w:r>
      <w:r w:rsidRPr="004D6EA6">
        <w:t xml:space="preserve"> &lt;drop/&gt;</w:t>
      </w:r>
      <w:bookmarkEnd w:id="72"/>
      <w:bookmarkEnd w:id="73"/>
    </w:p>
    <w:p w14:paraId="2C60F0F6" w14:textId="77777777" w:rsidR="00FA724B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insertTenSpecifiedAttributeTableBrief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 xml:space="preserve">’ </w:t>
      </w:r>
      <w:r w:rsidRPr="00D975ED">
        <w:rPr>
          <w:color w:val="7030A0"/>
        </w:rPr>
        <w:t>importedFragments='</w:t>
      </w:r>
      <w:r>
        <w:rPr>
          <w:bCs/>
          <w:color w:val="FF0000"/>
        </w:rPr>
        <w:t>insert</w:t>
      </w:r>
      <w:r>
        <w:rPr>
          <w:color w:val="FF0000"/>
        </w:rPr>
        <w:t>AttributeTableHeader;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r>
        <w:rPr>
          <w:color w:val="7030A0"/>
        </w:rPr>
        <w:t>’</w:t>
      </w:r>
      <w:r w:rsidRPr="00D975ED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cl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gramEnd"/>
      <w:r>
        <w:rPr>
          <w:color w:val="7030A0"/>
        </w:rPr>
        <w:t>Class</w:t>
      </w:r>
      <w:r w:rsidRPr="00D975ED">
        <w:rPr>
          <w:color w:val="7030A0"/>
        </w:rPr>
        <w:t>’/&gt;&lt;drop/&gt;</w:t>
      </w:r>
    </w:p>
    <w:p w14:paraId="1E08C6B1" w14:textId="77777777" w:rsidR="00FA724B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p1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</w:p>
    <w:p w14:paraId="51BB260D" w14:textId="77777777" w:rsidR="00FA724B" w:rsidRPr="00C047A6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p2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p3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p4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p5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p6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p7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p8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p9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p10</w:t>
      </w:r>
      <w:r>
        <w:rPr>
          <w:color w:val="7030A0"/>
        </w:rPr>
        <w:t>’ type=‘String’</w:t>
      </w:r>
      <w:r w:rsidRPr="00D975ED">
        <w:rPr>
          <w:color w:val="7030A0"/>
        </w:rPr>
        <w:t>/&gt;&lt;drop/&gt;</w:t>
      </w:r>
      <w:r>
        <w:rPr>
          <w:color w:val="7030A0"/>
        </w:rPr>
        <w:br/>
      </w:r>
      <w:r w:rsidRPr="007B371A">
        <w:rPr>
          <w:bCs/>
          <w:color w:val="7030A0"/>
        </w:rPr>
        <w:t xml:space="preserve">[if  </w:t>
      </w:r>
      <w:proofErr w:type="spellStart"/>
      <w:r w:rsidRPr="007B371A">
        <w:rPr>
          <w:bCs/>
          <w:color w:val="7030A0"/>
        </w:rPr>
        <w:t>cl.ownedAttribute</w:t>
      </w:r>
      <w:proofErr w:type="spellEnd"/>
      <w:r w:rsidRPr="007B371A">
        <w:rPr>
          <w:bCs/>
          <w:color w:val="7030A0"/>
        </w:rPr>
        <w:t>-&gt;</w:t>
      </w:r>
      <w:proofErr w:type="spellStart"/>
      <w:r w:rsidRPr="007B371A">
        <w:rPr>
          <w:bCs/>
          <w:color w:val="7030A0"/>
        </w:rPr>
        <w:t>notEmpty</w:t>
      </w:r>
      <w:proofErr w:type="spellEnd"/>
      <w:r w:rsidRPr="007B371A">
        <w:rPr>
          <w:bCs/>
          <w:color w:val="7030A0"/>
        </w:rPr>
        <w:t>()]&lt;drop/&gt;</w:t>
      </w:r>
    </w:p>
    <w:p w14:paraId="13AFB1F1" w14:textId="77777777" w:rsidR="00FA724B" w:rsidRPr="003F0E3A" w:rsidRDefault="00FA724B" w:rsidP="00FA724B">
      <w:pPr>
        <w:pStyle w:val="Caption"/>
        <w:keepNext/>
      </w:pPr>
      <w:r w:rsidRPr="00484CAE"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</w:t>
      </w:r>
      <w:r>
        <w:rPr>
          <w:rFonts w:hint="eastAsia"/>
        </w:rPr>
        <w:t xml:space="preserve"> Attributes</w:t>
      </w:r>
      <w:r w:rsidRPr="00484CAE">
        <w:t xml:space="preserve"> </w:t>
      </w:r>
      <w:r>
        <w:t>for [cl.name/]</w:t>
      </w:r>
    </w:p>
    <w:p w14:paraId="564A2FA2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&lt;table&gt;&lt;drop/&gt;</w:t>
      </w:r>
    </w:p>
    <w:p w14:paraId="771245D2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cl.</w:t>
      </w:r>
      <w:r>
        <w:rPr>
          <w:bCs/>
          <w:color w:val="FF0000"/>
        </w:rPr>
        <w:t>insert</w:t>
      </w:r>
      <w:r>
        <w:rPr>
          <w:color w:val="FF0000"/>
        </w:rPr>
        <w:t>AttributeTableHeader</w:t>
      </w:r>
      <w:proofErr w:type="spellEnd"/>
      <w:r>
        <w:rPr>
          <w:bCs/>
          <w:color w:val="7030A0"/>
        </w:rPr>
        <w:t xml:space="preserve"> ()/]</w:t>
      </w:r>
    </w:p>
    <w:p w14:paraId="130D7FAE" w14:textId="77777777" w:rsidR="00FA724B" w:rsidRPr="00B565B7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[for (</w:t>
      </w:r>
      <w:proofErr w:type="spellStart"/>
      <w:r>
        <w:rPr>
          <w:color w:val="7030A0"/>
        </w:rPr>
        <w:t>p:Property|cl.ownedAttribute</w:t>
      </w:r>
      <w:proofErr w:type="spellEnd"/>
      <w:r>
        <w:rPr>
          <w:color w:val="7030A0"/>
        </w:rPr>
        <w:t>)</w:t>
      </w:r>
      <w:r w:rsidRPr="00073611">
        <w:rPr>
          <w:color w:val="7030A0"/>
        </w:rPr>
        <w:t>]&lt;drop/&gt;</w:t>
      </w:r>
    </w:p>
    <w:p w14:paraId="07E7E964" w14:textId="77777777" w:rsidR="00FA724B" w:rsidRDefault="00FA724B" w:rsidP="00FA724B">
      <w:pPr>
        <w:spacing w:after="0"/>
        <w:rPr>
          <w:bCs/>
          <w:color w:val="7030A0"/>
        </w:rPr>
      </w:pPr>
      <w:r w:rsidRPr="007B371A">
        <w:rPr>
          <w:bCs/>
          <w:color w:val="7030A0"/>
        </w:rPr>
        <w:t xml:space="preserve">[if  </w:t>
      </w:r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 w:rsidRPr="00C047A6">
        <w:rPr>
          <w:bCs/>
          <w:color w:val="237BE8" w:themeColor="accent3" w:themeTint="99"/>
        </w:rPr>
        <w:t>p1</w:t>
      </w:r>
      <w:r w:rsidRPr="007B371A">
        <w:rPr>
          <w:bCs/>
          <w:color w:val="7030A0"/>
        </w:rPr>
        <w:t>)</w:t>
      </w:r>
      <w:r>
        <w:rPr>
          <w:bCs/>
          <w:color w:val="7030A0"/>
        </w:rPr>
        <w:t xml:space="preserve"> 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p2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p3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p4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p5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p6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p7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p8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p9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p10</w:t>
      </w:r>
      <w:r w:rsidRPr="007B371A">
        <w:rPr>
          <w:bCs/>
          <w:color w:val="7030A0"/>
        </w:rPr>
        <w:t>)</w:t>
      </w:r>
      <w:r>
        <w:rPr>
          <w:bCs/>
          <w:color w:val="7030A0"/>
        </w:rPr>
        <w:t>)</w:t>
      </w:r>
      <w:r w:rsidRPr="007B371A">
        <w:rPr>
          <w:bCs/>
          <w:color w:val="7030A0"/>
        </w:rPr>
        <w:t>]&lt;drop/&gt;</w:t>
      </w:r>
    </w:p>
    <w:p w14:paraId="66F15720" w14:textId="77777777" w:rsidR="00FA724B" w:rsidRPr="00EC6C80" w:rsidRDefault="00FA724B" w:rsidP="00FA724B">
      <w:pPr>
        <w:spacing w:after="0"/>
        <w:rPr>
          <w:color w:val="7030A0"/>
        </w:rPr>
      </w:pPr>
      <w:r>
        <w:rPr>
          <w:bCs/>
          <w:color w:val="7030A0"/>
        </w:rPr>
        <w:t xml:space="preserve">[if (not </w:t>
      </w:r>
      <w:proofErr w:type="spellStart"/>
      <w:r>
        <w:rPr>
          <w:bCs/>
          <w:color w:val="7030A0"/>
        </w:rPr>
        <w:t>p.name.contains</w:t>
      </w:r>
      <w:proofErr w:type="spellEnd"/>
      <w:r>
        <w:rPr>
          <w:bCs/>
          <w:color w:val="7030A0"/>
        </w:rPr>
        <w:t>(‘_’))]&lt;drop/&gt;</w:t>
      </w:r>
    </w:p>
    <w:p w14:paraId="53A8507F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p.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proofErr w:type="spellEnd"/>
      <w:r>
        <w:rPr>
          <w:bCs/>
          <w:color w:val="7030A0"/>
        </w:rPr>
        <w:t xml:space="preserve"> ()/]</w:t>
      </w:r>
    </w:p>
    <w:p w14:paraId="7B250B39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572C89E9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62B38164" w14:textId="77777777" w:rsidR="00FA724B" w:rsidRDefault="00FA724B" w:rsidP="00FA724B">
      <w:pPr>
        <w:spacing w:after="0"/>
        <w:rPr>
          <w:bCs/>
          <w:color w:val="7030A0"/>
        </w:rPr>
      </w:pPr>
      <w:r w:rsidRPr="007B371A">
        <w:rPr>
          <w:bCs/>
          <w:color w:val="7030A0"/>
        </w:rPr>
        <w:t xml:space="preserve">[if  </w:t>
      </w:r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 w:rsidRPr="00C047A6">
        <w:rPr>
          <w:bCs/>
          <w:color w:val="237BE8" w:themeColor="accent3" w:themeTint="99"/>
        </w:rPr>
        <w:t>p1</w:t>
      </w:r>
      <w:r w:rsidRPr="007B371A">
        <w:rPr>
          <w:bCs/>
          <w:color w:val="7030A0"/>
        </w:rPr>
        <w:t>)</w:t>
      </w:r>
      <w:r>
        <w:rPr>
          <w:bCs/>
          <w:color w:val="7030A0"/>
        </w:rPr>
        <w:t xml:space="preserve"> 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p2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p3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p4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p5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p6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p7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p8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p9</w:t>
      </w:r>
      <w:r w:rsidRPr="007B371A">
        <w:rPr>
          <w:bCs/>
          <w:color w:val="7030A0"/>
        </w:rPr>
        <w:t>)</w:t>
      </w:r>
      <w:r w:rsidRPr="00C047A6">
        <w:rPr>
          <w:bCs/>
          <w:color w:val="7030A0"/>
        </w:rPr>
        <w:t xml:space="preserve"> </w:t>
      </w:r>
      <w:r>
        <w:rPr>
          <w:bCs/>
          <w:color w:val="7030A0"/>
        </w:rPr>
        <w:t xml:space="preserve">or </w:t>
      </w:r>
      <w:proofErr w:type="spellStart"/>
      <w:r>
        <w:rPr>
          <w:bCs/>
          <w:color w:val="7030A0"/>
        </w:rPr>
        <w:t>p.name.contains</w:t>
      </w:r>
      <w:proofErr w:type="spellEnd"/>
      <w:r w:rsidRPr="007B371A">
        <w:rPr>
          <w:bCs/>
          <w:color w:val="7030A0"/>
        </w:rPr>
        <w:t>(</w:t>
      </w:r>
      <w:r>
        <w:rPr>
          <w:bCs/>
          <w:color w:val="237BE8" w:themeColor="accent3" w:themeTint="99"/>
        </w:rPr>
        <w:t>p10</w:t>
      </w:r>
      <w:r w:rsidRPr="007B371A">
        <w:rPr>
          <w:bCs/>
          <w:color w:val="7030A0"/>
        </w:rPr>
        <w:t>)</w:t>
      </w:r>
      <w:r>
        <w:rPr>
          <w:bCs/>
          <w:color w:val="7030A0"/>
        </w:rPr>
        <w:t>)</w:t>
      </w:r>
      <w:r w:rsidRPr="007B371A">
        <w:rPr>
          <w:bCs/>
          <w:color w:val="7030A0"/>
        </w:rPr>
        <w:t>]&lt;drop/&gt;</w:t>
      </w:r>
    </w:p>
    <w:p w14:paraId="1B77B9B0" w14:textId="77777777" w:rsidR="00FA724B" w:rsidRPr="00EC6C80" w:rsidRDefault="00FA724B" w:rsidP="00FA724B">
      <w:pPr>
        <w:spacing w:after="0"/>
        <w:rPr>
          <w:color w:val="7030A0"/>
        </w:rPr>
      </w:pPr>
      <w:r>
        <w:rPr>
          <w:bCs/>
          <w:color w:val="7030A0"/>
        </w:rPr>
        <w:t>[if (</w:t>
      </w:r>
      <w:proofErr w:type="spellStart"/>
      <w:r>
        <w:rPr>
          <w:bCs/>
          <w:color w:val="7030A0"/>
        </w:rPr>
        <w:t>p.name.contains</w:t>
      </w:r>
      <w:proofErr w:type="spellEnd"/>
      <w:r>
        <w:rPr>
          <w:bCs/>
          <w:color w:val="7030A0"/>
        </w:rPr>
        <w:t>(‘_’))]&lt;drop/&gt;</w:t>
      </w:r>
    </w:p>
    <w:p w14:paraId="5B1B5F0A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p.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proofErr w:type="spellEnd"/>
      <w:r>
        <w:rPr>
          <w:bCs/>
          <w:color w:val="7030A0"/>
        </w:rPr>
        <w:t xml:space="preserve"> ()/]</w:t>
      </w:r>
    </w:p>
    <w:p w14:paraId="4419F520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32DD9515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79AD12E7" w14:textId="77777777" w:rsidR="00FA724B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[/for]&lt;drop/&gt;</w:t>
      </w:r>
    </w:p>
    <w:p w14:paraId="7FBB24AC" w14:textId="77777777" w:rsidR="00FA724B" w:rsidRPr="00693E11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&lt;/table&gt;&lt;drop/&gt;</w:t>
      </w:r>
    </w:p>
    <w:p w14:paraId="497AC4F5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lastRenderedPageBreak/>
        <w:t>[/if]&lt;drop/&gt;</w:t>
      </w:r>
    </w:p>
    <w:p w14:paraId="05E2C931" w14:textId="77777777" w:rsidR="00FA724B" w:rsidRDefault="00FA724B" w:rsidP="00FA724B">
      <w:pPr>
        <w:spacing w:after="0"/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684D1CA3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4" w:name="_Toc77238080"/>
      <w:r>
        <w:t xml:space="preserve">Fragment: Insert </w:t>
      </w:r>
      <w:proofErr w:type="spellStart"/>
      <w:r>
        <w:t>DataType</w:t>
      </w:r>
      <w:proofErr w:type="spellEnd"/>
      <w:r w:rsidRPr="004D6EA6">
        <w:t xml:space="preserve"> &lt;drop/&gt;</w:t>
      </w:r>
      <w:bookmarkEnd w:id="74"/>
    </w:p>
    <w:p w14:paraId="71509020" w14:textId="77777777" w:rsidR="00FA724B" w:rsidRPr="00750615" w:rsidRDefault="00FA724B" w:rsidP="00FA724B">
      <w:pPr>
        <w:rPr>
          <w:bCs/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insertDataType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dt</w:t>
      </w:r>
      <w:r>
        <w:rPr>
          <w:color w:val="7030A0"/>
        </w:rPr>
        <w:t>’ type=’</w:t>
      </w:r>
      <w:proofErr w:type="spell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spellStart"/>
      <w:r>
        <w:rPr>
          <w:color w:val="7030A0"/>
        </w:rPr>
        <w:t>DataType</w:t>
      </w:r>
      <w:proofErr w:type="spellEnd"/>
      <w:r w:rsidRPr="00D975ED">
        <w:rPr>
          <w:color w:val="7030A0"/>
        </w:rPr>
        <w:t>’/&gt;&lt;drop/&gt;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proofErr w:type="spellStart"/>
      <w:r>
        <w:rPr>
          <w:color w:val="FF0000"/>
        </w:rPr>
        <w:t>dataType</w:t>
      </w:r>
      <w:r w:rsidRPr="008421C2">
        <w:rPr>
          <w:color w:val="FF0000"/>
        </w:rPr>
        <w:t>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color w:val="7030A0"/>
        </w:rPr>
        <w:br/>
        <w:t>&lt;</w:t>
      </w:r>
      <w:proofErr w:type="spellStart"/>
      <w:r>
        <w:rPr>
          <w:color w:val="7030A0"/>
        </w:rPr>
        <w:t>arg</w:t>
      </w:r>
      <w:proofErr w:type="spellEnd"/>
      <w:r>
        <w:rPr>
          <w:color w:val="7030A0"/>
        </w:rPr>
        <w:t xml:space="preserve"> name=’</w:t>
      </w:r>
      <w:proofErr w:type="spellStart"/>
      <w:r w:rsidRPr="008421C2">
        <w:rPr>
          <w:color w:val="FF0000"/>
        </w:rPr>
        <w:t>packageName</w:t>
      </w:r>
      <w:proofErr w:type="spellEnd"/>
      <w:r>
        <w:rPr>
          <w:color w:val="7030A0"/>
        </w:rPr>
        <w:t>’ type=’String</w:t>
      </w:r>
      <w:r w:rsidRPr="00D975ED">
        <w:rPr>
          <w:color w:val="7030A0"/>
        </w:rPr>
        <w:t>’/&gt;&lt;drop/&gt;</w:t>
      </w:r>
      <w:r>
        <w:rPr>
          <w:bCs/>
          <w:color w:val="7030A0"/>
        </w:rPr>
        <w:br/>
        <w:t>[if (</w:t>
      </w:r>
      <w:proofErr w:type="spellStart"/>
      <w:r>
        <w:rPr>
          <w:bCs/>
          <w:color w:val="7030A0"/>
        </w:rPr>
        <w:t>dt.qualifiedName.contains</w:t>
      </w:r>
      <w:proofErr w:type="spellEnd"/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packageName</w:t>
      </w:r>
      <w:proofErr w:type="spellEnd"/>
      <w:r>
        <w:rPr>
          <w:bCs/>
          <w:color w:val="7030A0"/>
        </w:rPr>
        <w:t>))]&lt;drop/&gt;</w:t>
      </w:r>
      <w:r>
        <w:rPr>
          <w:color w:val="7030A0"/>
        </w:rPr>
        <w:br/>
      </w:r>
      <w:r>
        <w:rPr>
          <w:bCs/>
          <w:color w:val="7030A0"/>
        </w:rPr>
        <w:t>[if(</w:t>
      </w:r>
      <w:proofErr w:type="spellStart"/>
      <w:r>
        <w:rPr>
          <w:bCs/>
          <w:color w:val="7030A0"/>
        </w:rPr>
        <w:t>dt.name.contains</w:t>
      </w:r>
      <w:proofErr w:type="spellEnd"/>
      <w:r>
        <w:rPr>
          <w:bCs/>
          <w:color w:val="7030A0"/>
        </w:rPr>
        <w:t>(</w:t>
      </w:r>
      <w:proofErr w:type="spellStart"/>
      <w:r>
        <w:rPr>
          <w:bCs/>
          <w:color w:val="7030A0"/>
        </w:rPr>
        <w:t>dataTypeName</w:t>
      </w:r>
      <w:proofErr w:type="spellEnd"/>
      <w:r>
        <w:rPr>
          <w:bCs/>
          <w:color w:val="7030A0"/>
        </w:rPr>
        <w:t>))]&lt;drop/&gt;</w:t>
      </w:r>
    </w:p>
    <w:p w14:paraId="3AB5FF94" w14:textId="77777777" w:rsidR="00FA724B" w:rsidRDefault="00FA724B" w:rsidP="00FA724B">
      <w:pPr>
        <w:rPr>
          <w:color w:val="7030A0"/>
        </w:rPr>
      </w:pPr>
      <w:r>
        <w:t>Qualified Name: [</w:t>
      </w:r>
      <w:proofErr w:type="spellStart"/>
      <w:r>
        <w:t>dt</w:t>
      </w:r>
      <w:r w:rsidRPr="00DE259A">
        <w:t>.qualifiedName</w:t>
      </w:r>
      <w:proofErr w:type="spellEnd"/>
      <w:r w:rsidRPr="00DE259A">
        <w:t>/]</w:t>
      </w:r>
    </w:p>
    <w:p w14:paraId="731AB697" w14:textId="77777777" w:rsidR="00FA724B" w:rsidRDefault="00FA724B" w:rsidP="00FA724B">
      <w:pPr>
        <w:rPr>
          <w:color w:val="7030A0"/>
        </w:rPr>
      </w:pPr>
      <w:r w:rsidRPr="00E07BC7">
        <w:rPr>
          <w:color w:val="7030A0"/>
        </w:rPr>
        <w:t>[for (</w:t>
      </w:r>
      <w:proofErr w:type="spellStart"/>
      <w:r w:rsidRPr="00E07BC7">
        <w:rPr>
          <w:color w:val="7030A0"/>
        </w:rPr>
        <w:t>co:Com</w:t>
      </w:r>
      <w:r>
        <w:rPr>
          <w:color w:val="7030A0"/>
        </w:rPr>
        <w:t>ment</w:t>
      </w:r>
      <w:proofErr w:type="spellEnd"/>
      <w:r>
        <w:rPr>
          <w:color w:val="7030A0"/>
        </w:rPr>
        <w:t xml:space="preserve"> | </w:t>
      </w:r>
      <w:proofErr w:type="spellStart"/>
      <w:r>
        <w:rPr>
          <w:color w:val="7030A0"/>
        </w:rPr>
        <w:t>dt.ownedComment</w:t>
      </w:r>
      <w:proofErr w:type="spellEnd"/>
      <w:r>
        <w:rPr>
          <w:color w:val="7030A0"/>
        </w:rPr>
        <w:t>)]&lt;drop/&gt;</w:t>
      </w:r>
    </w:p>
    <w:p w14:paraId="62DBB949" w14:textId="77777777" w:rsidR="00FA724B" w:rsidRDefault="00FA724B" w:rsidP="00FA724B">
      <w:pPr>
        <w:rPr>
          <w:color w:val="7030A0"/>
        </w:rPr>
      </w:pPr>
      <w:r w:rsidRPr="00E07BC7">
        <w:rPr>
          <w:color w:val="7030A0"/>
        </w:rPr>
        <w:t>&lt;</w:t>
      </w:r>
      <w:proofErr w:type="spellStart"/>
      <w:r w:rsidRPr="00E07BC7">
        <w:rPr>
          <w:color w:val="7030A0"/>
        </w:rPr>
        <w:t>dropEmpty</w:t>
      </w:r>
      <w:proofErr w:type="spellEnd"/>
      <w:r w:rsidRPr="00E07BC7">
        <w:rPr>
          <w:color w:val="7030A0"/>
        </w:rPr>
        <w:t>&gt;</w:t>
      </w:r>
      <w:r>
        <w:t>[</w:t>
      </w:r>
      <w:proofErr w:type="spellStart"/>
      <w:r>
        <w:t>cleanAndFormat</w:t>
      </w:r>
      <w:proofErr w:type="spellEnd"/>
      <w:r>
        <w:t>(co._</w:t>
      </w:r>
      <w:proofErr w:type="spellStart"/>
      <w:r>
        <w:t>body.clean</w:t>
      </w:r>
      <w:proofErr w:type="spellEnd"/>
      <w:r>
        <w:t>())/]</w:t>
      </w:r>
      <w:r>
        <w:rPr>
          <w:color w:val="7030A0"/>
        </w:rPr>
        <w:t>&lt;/</w:t>
      </w:r>
      <w:proofErr w:type="spellStart"/>
      <w:r>
        <w:rPr>
          <w:color w:val="7030A0"/>
        </w:rPr>
        <w:t>dropEmpty</w:t>
      </w:r>
      <w:proofErr w:type="spellEnd"/>
      <w:r>
        <w:rPr>
          <w:color w:val="7030A0"/>
        </w:rPr>
        <w:t>&gt;</w:t>
      </w:r>
    </w:p>
    <w:p w14:paraId="22601E3B" w14:textId="77777777" w:rsidR="00FA724B" w:rsidRPr="00636F75" w:rsidRDefault="00FA724B" w:rsidP="00FA724B">
      <w:pPr>
        <w:spacing w:after="0"/>
        <w:rPr>
          <w:bCs/>
          <w:color w:val="7030A0"/>
        </w:rPr>
      </w:pPr>
      <w:r w:rsidRPr="00E07BC7">
        <w:rPr>
          <w:color w:val="7030A0"/>
        </w:rPr>
        <w:t>[/for]&lt;drop/&gt;</w:t>
      </w:r>
      <w:r>
        <w:rPr>
          <w:color w:val="7030A0"/>
        </w:rPr>
        <w:br/>
        <w:t>[if (</w:t>
      </w:r>
      <w:proofErr w:type="spellStart"/>
      <w:r w:rsidRPr="007F21F6">
        <w:rPr>
          <w:bCs/>
          <w:color w:val="7030A0"/>
        </w:rPr>
        <w:t>dt.oclAsType</w:t>
      </w:r>
      <w:proofErr w:type="spellEnd"/>
      <w:r w:rsidRPr="007F21F6">
        <w:rPr>
          <w:bCs/>
          <w:color w:val="7030A0"/>
        </w:rPr>
        <w:t>(</w:t>
      </w:r>
      <w:proofErr w:type="spellStart"/>
      <w:proofErr w:type="gramStart"/>
      <w:r>
        <w:rPr>
          <w:bCs/>
          <w:color w:val="7030A0"/>
        </w:rPr>
        <w:t>uml</w:t>
      </w:r>
      <w:proofErr w:type="spellEnd"/>
      <w:r>
        <w:rPr>
          <w:bCs/>
          <w:color w:val="7030A0"/>
        </w:rPr>
        <w:t>::</w:t>
      </w:r>
      <w:proofErr w:type="spellStart"/>
      <w:proofErr w:type="gramEnd"/>
      <w:r>
        <w:rPr>
          <w:bCs/>
          <w:color w:val="7030A0"/>
        </w:rPr>
        <w:t>DataType</w:t>
      </w:r>
      <w:proofErr w:type="spellEnd"/>
      <w:r w:rsidRPr="007F21F6">
        <w:rPr>
          <w:bCs/>
          <w:color w:val="7030A0"/>
        </w:rPr>
        <w:t>).</w:t>
      </w:r>
      <w:r>
        <w:rPr>
          <w:bCs/>
          <w:color w:val="7030A0"/>
        </w:rPr>
        <w:t>general -&gt;</w:t>
      </w:r>
      <w:proofErr w:type="spellStart"/>
      <w:r>
        <w:rPr>
          <w:bCs/>
          <w:color w:val="7030A0"/>
        </w:rPr>
        <w:t>notEmpty</w:t>
      </w:r>
      <w:proofErr w:type="spellEnd"/>
      <w:r>
        <w:rPr>
          <w:bCs/>
          <w:color w:val="7030A0"/>
        </w:rPr>
        <w:t>())]&lt;drop/&gt;</w:t>
      </w:r>
    </w:p>
    <w:p w14:paraId="5C7488CF" w14:textId="77777777" w:rsidR="00FA724B" w:rsidRDefault="00FA724B" w:rsidP="00FA724B">
      <w:pPr>
        <w:spacing w:after="0"/>
        <w:rPr>
          <w:bCs/>
          <w:color w:val="auto"/>
        </w:rPr>
      </w:pPr>
    </w:p>
    <w:p w14:paraId="7DB1630F" w14:textId="77777777" w:rsidR="00FA724B" w:rsidRDefault="00FA724B" w:rsidP="00FA724B">
      <w:pPr>
        <w:spacing w:after="0"/>
        <w:rPr>
          <w:bCs/>
          <w:color w:val="auto"/>
        </w:rPr>
      </w:pPr>
      <w:r>
        <w:rPr>
          <w:bCs/>
          <w:color w:val="auto"/>
        </w:rPr>
        <w:t>Inherits properties from:</w:t>
      </w:r>
    </w:p>
    <w:p w14:paraId="19322BF1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[for (</w:t>
      </w:r>
      <w:proofErr w:type="spellStart"/>
      <w:r>
        <w:rPr>
          <w:bCs/>
          <w:color w:val="7030A0"/>
        </w:rPr>
        <w:t>tp:DataType</w:t>
      </w:r>
      <w:proofErr w:type="spellEnd"/>
      <w:r>
        <w:rPr>
          <w:bCs/>
          <w:color w:val="7030A0"/>
        </w:rPr>
        <w:t xml:space="preserve"> | </w:t>
      </w:r>
      <w:proofErr w:type="spellStart"/>
      <w:r w:rsidRPr="002C23CD">
        <w:rPr>
          <w:bCs/>
          <w:color w:val="7030A0"/>
        </w:rPr>
        <w:t>dt.oclAsType</w:t>
      </w:r>
      <w:proofErr w:type="spellEnd"/>
      <w:r w:rsidRPr="002C23CD">
        <w:rPr>
          <w:bCs/>
          <w:color w:val="7030A0"/>
        </w:rPr>
        <w:t>(</w:t>
      </w:r>
      <w:proofErr w:type="spellStart"/>
      <w:proofErr w:type="gramStart"/>
      <w:r w:rsidRPr="002C23CD">
        <w:rPr>
          <w:bCs/>
          <w:color w:val="7030A0"/>
        </w:rPr>
        <w:t>uml</w:t>
      </w:r>
      <w:proofErr w:type="spellEnd"/>
      <w:r w:rsidRPr="002C23CD">
        <w:rPr>
          <w:bCs/>
          <w:color w:val="7030A0"/>
        </w:rPr>
        <w:t>::</w:t>
      </w:r>
      <w:proofErr w:type="spellStart"/>
      <w:proofErr w:type="gramEnd"/>
      <w:r w:rsidRPr="002C23CD">
        <w:rPr>
          <w:bCs/>
          <w:color w:val="7030A0"/>
        </w:rPr>
        <w:t>DataType</w:t>
      </w:r>
      <w:proofErr w:type="spellEnd"/>
      <w:r w:rsidRPr="002C23CD">
        <w:rPr>
          <w:bCs/>
          <w:color w:val="7030A0"/>
        </w:rPr>
        <w:t>).general</w:t>
      </w:r>
      <w:r>
        <w:rPr>
          <w:bCs/>
          <w:color w:val="7030A0"/>
        </w:rPr>
        <w:t>)]&lt;drop/&gt;</w:t>
      </w:r>
    </w:p>
    <w:p w14:paraId="34CC68D6" w14:textId="77777777" w:rsidR="00FA724B" w:rsidRPr="0024115B" w:rsidRDefault="00FA724B" w:rsidP="00FA724B">
      <w:pPr>
        <w:pStyle w:val="ListParagraph"/>
        <w:numPr>
          <w:ilvl w:val="0"/>
          <w:numId w:val="8"/>
        </w:numPr>
        <w:spacing w:after="0"/>
        <w:rPr>
          <w:bCs/>
          <w:color w:val="auto"/>
        </w:rPr>
      </w:pPr>
      <w:r w:rsidRPr="0024115B">
        <w:rPr>
          <w:bCs/>
          <w:color w:val="auto"/>
        </w:rPr>
        <w:t>[tp.name/]</w:t>
      </w:r>
    </w:p>
    <w:p w14:paraId="20DE9AA2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[/for]&lt;drop/&gt;</w:t>
      </w:r>
    </w:p>
    <w:p w14:paraId="16DEF7DE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[for (</w:t>
      </w:r>
      <w:proofErr w:type="spellStart"/>
      <w:r>
        <w:rPr>
          <w:bCs/>
          <w:color w:val="7030A0"/>
        </w:rPr>
        <w:t>gen:Class</w:t>
      </w:r>
      <w:proofErr w:type="spellEnd"/>
      <w:r>
        <w:rPr>
          <w:bCs/>
          <w:color w:val="7030A0"/>
        </w:rPr>
        <w:t xml:space="preserve"> | </w:t>
      </w:r>
      <w:proofErr w:type="spellStart"/>
      <w:r>
        <w:rPr>
          <w:bCs/>
          <w:color w:val="7030A0"/>
        </w:rPr>
        <w:t>dt</w:t>
      </w:r>
      <w:r w:rsidRPr="002C23CD">
        <w:rPr>
          <w:bCs/>
          <w:color w:val="7030A0"/>
        </w:rPr>
        <w:t>.oclAsType</w:t>
      </w:r>
      <w:proofErr w:type="spellEnd"/>
      <w:r w:rsidRPr="002C23CD">
        <w:rPr>
          <w:bCs/>
          <w:color w:val="7030A0"/>
        </w:rPr>
        <w:t>(</w:t>
      </w:r>
      <w:proofErr w:type="spellStart"/>
      <w:proofErr w:type="gramStart"/>
      <w:r w:rsidRPr="002C23CD">
        <w:rPr>
          <w:bCs/>
          <w:color w:val="7030A0"/>
        </w:rPr>
        <w:t>uml</w:t>
      </w:r>
      <w:proofErr w:type="spellEnd"/>
      <w:r w:rsidRPr="002C23CD">
        <w:rPr>
          <w:bCs/>
          <w:color w:val="7030A0"/>
        </w:rPr>
        <w:t>::</w:t>
      </w:r>
      <w:proofErr w:type="spellStart"/>
      <w:proofErr w:type="gramEnd"/>
      <w:r>
        <w:rPr>
          <w:bCs/>
          <w:color w:val="7030A0"/>
        </w:rPr>
        <w:t>DataType</w:t>
      </w:r>
      <w:proofErr w:type="spellEnd"/>
      <w:r w:rsidRPr="002C23CD">
        <w:rPr>
          <w:bCs/>
          <w:color w:val="7030A0"/>
        </w:rPr>
        <w:t>).general</w:t>
      </w:r>
      <w:r>
        <w:rPr>
          <w:bCs/>
          <w:color w:val="7030A0"/>
        </w:rPr>
        <w:t>)]&lt;drop/&gt;</w:t>
      </w:r>
    </w:p>
    <w:p w14:paraId="02D7D046" w14:textId="77777777" w:rsidR="00FA724B" w:rsidRPr="0024115B" w:rsidRDefault="00FA724B" w:rsidP="00FA724B">
      <w:pPr>
        <w:pStyle w:val="ListParagraph"/>
        <w:numPr>
          <w:ilvl w:val="0"/>
          <w:numId w:val="8"/>
        </w:numPr>
        <w:spacing w:after="0"/>
        <w:rPr>
          <w:bCs/>
          <w:color w:val="auto"/>
        </w:rPr>
      </w:pPr>
      <w:r w:rsidRPr="0024115B">
        <w:rPr>
          <w:bCs/>
          <w:color w:val="auto"/>
        </w:rPr>
        <w:t>[</w:t>
      </w:r>
      <w:r>
        <w:rPr>
          <w:bCs/>
          <w:color w:val="auto"/>
        </w:rPr>
        <w:t>gen</w:t>
      </w:r>
      <w:r w:rsidRPr="0024115B">
        <w:rPr>
          <w:bCs/>
          <w:color w:val="auto"/>
        </w:rPr>
        <w:t>.name/]</w:t>
      </w:r>
    </w:p>
    <w:p w14:paraId="2C5DD1FE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[/for]&lt;drop/&gt;</w:t>
      </w:r>
    </w:p>
    <w:p w14:paraId="264DB879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0EAAB11C" w14:textId="77777777" w:rsidR="00FA724B" w:rsidRPr="00974FC7" w:rsidRDefault="00FA724B" w:rsidP="00FA724B">
      <w:pPr>
        <w:spacing w:after="0"/>
        <w:rPr>
          <w:bCs/>
          <w:color w:val="7030A0"/>
        </w:rPr>
      </w:pPr>
    </w:p>
    <w:p w14:paraId="455926A9" w14:textId="77777777" w:rsidR="00FA724B" w:rsidRDefault="00FA724B" w:rsidP="00FA724B">
      <w:pPr>
        <w:rPr>
          <w:color w:val="7030A0"/>
        </w:rPr>
      </w:pPr>
      <w:r w:rsidRPr="00585280">
        <w:rPr>
          <w:color w:val="7030A0"/>
        </w:rPr>
        <w:t>[for (</w:t>
      </w:r>
      <w:proofErr w:type="spellStart"/>
      <w:r>
        <w:rPr>
          <w:color w:val="7030A0"/>
        </w:rPr>
        <w:t>st:Stereotype</w:t>
      </w:r>
      <w:proofErr w:type="spellEnd"/>
      <w:r>
        <w:rPr>
          <w:color w:val="7030A0"/>
        </w:rPr>
        <w:t xml:space="preserve"> | </w:t>
      </w:r>
      <w:proofErr w:type="spellStart"/>
      <w:r>
        <w:rPr>
          <w:color w:val="7030A0"/>
        </w:rPr>
        <w:t>dt</w:t>
      </w:r>
      <w:r w:rsidRPr="00585280">
        <w:rPr>
          <w:color w:val="7030A0"/>
        </w:rPr>
        <w:t>.getAppliedStereotypes</w:t>
      </w:r>
      <w:proofErr w:type="spellEnd"/>
      <w:r w:rsidRPr="00585280">
        <w:rPr>
          <w:color w:val="7030A0"/>
        </w:rPr>
        <w:t>())]&lt;drop/</w:t>
      </w:r>
      <w:r>
        <w:rPr>
          <w:color w:val="7030A0"/>
        </w:rPr>
        <w:t>&gt;</w:t>
      </w:r>
      <w:r>
        <w:rPr>
          <w:color w:val="7030A0"/>
        </w:rPr>
        <w:br/>
      </w:r>
      <w:r>
        <w:t>This class is [st.name/].</w:t>
      </w:r>
    </w:p>
    <w:p w14:paraId="082CF0AC" w14:textId="77777777" w:rsidR="00FA724B" w:rsidRDefault="00FA724B" w:rsidP="00FA724B">
      <w:pPr>
        <w:rPr>
          <w:color w:val="7030A0"/>
        </w:rPr>
      </w:pPr>
      <w:r w:rsidRPr="005650BC">
        <w:rPr>
          <w:color w:val="7030A0"/>
        </w:rPr>
        <w:t>[/for]&lt;drop/&gt;</w:t>
      </w:r>
      <w:r>
        <w:rPr>
          <w:color w:val="7030A0"/>
        </w:rPr>
        <w:br/>
        <w:t>[else] &lt;drop/&gt;</w:t>
      </w:r>
      <w:r>
        <w:rPr>
          <w:color w:val="7030A0"/>
        </w:rPr>
        <w:br/>
      </w:r>
      <w:r>
        <w:rPr>
          <w:bCs/>
          <w:color w:val="7030A0"/>
        </w:rPr>
        <w:t>[/if]</w:t>
      </w:r>
      <w:r>
        <w:rPr>
          <w:color w:val="7030A0"/>
        </w:rPr>
        <w:br/>
      </w:r>
      <w:r>
        <w:rPr>
          <w:bCs/>
          <w:color w:val="7030A0"/>
        </w:rPr>
        <w:t>[/if]</w:t>
      </w:r>
      <w:r>
        <w:rPr>
          <w:color w:val="7030A0"/>
        </w:rPr>
        <w:br/>
      </w: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3F19B0B4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5" w:name="_Toc77238081"/>
      <w:r>
        <w:t>Fragment: Start Data Type attribute table brief</w:t>
      </w:r>
      <w:r w:rsidRPr="004D6EA6">
        <w:t xml:space="preserve"> &lt;drop/&gt;</w:t>
      </w:r>
      <w:bookmarkEnd w:id="75"/>
    </w:p>
    <w:p w14:paraId="579CC866" w14:textId="77777777" w:rsidR="00FA724B" w:rsidRPr="003F0E3A" w:rsidRDefault="00FA724B" w:rsidP="00FA724B">
      <w:pPr>
        <w:spacing w:after="0"/>
        <w:rPr>
          <w:color w:val="7030A0"/>
          <w14:textFill>
            <w14:solidFill>
              <w14:srgbClr w14:val="7030A0">
                <w14:lumMod w14:val="75000"/>
              </w14:srgbClr>
            </w14:solidFill>
          </w14:textFill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insertDataTypeAttributeTableHeader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</w:t>
      </w:r>
      <w:r w:rsidRPr="006E5E92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dt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spellStart"/>
      <w:proofErr w:type="gramEnd"/>
      <w:r>
        <w:rPr>
          <w:color w:val="7030A0"/>
        </w:rPr>
        <w:t>DataType</w:t>
      </w:r>
      <w:proofErr w:type="spellEnd"/>
      <w:r w:rsidRPr="00D975ED">
        <w:rPr>
          <w:color w:val="7030A0"/>
        </w:rPr>
        <w:t>’/&gt;&lt;drop/&gt;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2538"/>
        <w:gridCol w:w="1726"/>
        <w:gridCol w:w="5118"/>
      </w:tblGrid>
      <w:tr w:rsidR="00FA724B" w:rsidRPr="00D329F2" w14:paraId="10167B54" w14:textId="77777777" w:rsidTr="00776346">
        <w:trPr>
          <w:cantSplit/>
        </w:trPr>
        <w:tc>
          <w:tcPr>
            <w:tcW w:w="2538" w:type="dxa"/>
          </w:tcPr>
          <w:p w14:paraId="34C0D72F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 w:rsidRPr="00ED52CB">
              <w:rPr>
                <w:rFonts w:cs="Times New Roman"/>
                <w:b/>
                <w:sz w:val="16"/>
              </w:rPr>
              <w:t>Attribute Name</w:t>
            </w:r>
          </w:p>
        </w:tc>
        <w:tc>
          <w:tcPr>
            <w:tcW w:w="1726" w:type="dxa"/>
          </w:tcPr>
          <w:p w14:paraId="650BEFA7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>
              <w:rPr>
                <w:rFonts w:cs="Times New Roman"/>
                <w:b/>
                <w:sz w:val="16"/>
              </w:rPr>
              <w:t>Lifecycle Stereotype (empty = Mature)</w:t>
            </w:r>
          </w:p>
        </w:tc>
        <w:tc>
          <w:tcPr>
            <w:tcW w:w="5118" w:type="dxa"/>
          </w:tcPr>
          <w:p w14:paraId="15F5C1BF" w14:textId="77777777" w:rsidR="00FA724B" w:rsidRPr="00ED52CB" w:rsidRDefault="00FA724B" w:rsidP="00776346">
            <w:pPr>
              <w:rPr>
                <w:rFonts w:cs="Times New Roman"/>
                <w:b/>
                <w:sz w:val="16"/>
              </w:rPr>
            </w:pPr>
            <w:r w:rsidRPr="00ED52CB">
              <w:rPr>
                <w:rFonts w:cs="Times New Roman"/>
                <w:b/>
                <w:sz w:val="16"/>
              </w:rPr>
              <w:t>Description</w:t>
            </w:r>
          </w:p>
        </w:tc>
      </w:tr>
    </w:tbl>
    <w:p w14:paraId="49860F2B" w14:textId="77777777" w:rsidR="00FA724B" w:rsidRDefault="00FA724B" w:rsidP="00FA724B">
      <w:pPr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3700D3AA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6" w:name="_Toc77238082"/>
      <w:r>
        <w:lastRenderedPageBreak/>
        <w:t>Fragment: Insert Data Type Attribute table brief</w:t>
      </w:r>
      <w:r w:rsidRPr="004D6EA6">
        <w:t xml:space="preserve"> &lt;drop/&gt;</w:t>
      </w:r>
      <w:bookmarkEnd w:id="76"/>
    </w:p>
    <w:p w14:paraId="35C501F1" w14:textId="77777777" w:rsidR="00FA724B" w:rsidRPr="00C047A6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insertDataTypeAttributeTableBrief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 xml:space="preserve">’ </w:t>
      </w:r>
      <w:r w:rsidRPr="00D975ED">
        <w:rPr>
          <w:color w:val="7030A0"/>
        </w:rPr>
        <w:t>importedFragments='</w:t>
      </w:r>
      <w:r>
        <w:rPr>
          <w:bCs/>
          <w:color w:val="FF0000"/>
        </w:rPr>
        <w:t>insertDataType</w:t>
      </w:r>
      <w:r>
        <w:rPr>
          <w:color w:val="FF0000"/>
        </w:rPr>
        <w:t>AttributeTableHeader;</w:t>
      </w:r>
      <w:r>
        <w:rPr>
          <w:bCs/>
          <w:color w:val="FF0000"/>
        </w:rPr>
        <w:t>insertA</w:t>
      </w:r>
      <w:r>
        <w:rPr>
          <w:color w:val="FF0000"/>
        </w:rPr>
        <w:t>ttributeRowBrief</w:t>
      </w:r>
      <w:r>
        <w:rPr>
          <w:color w:val="7030A0"/>
        </w:rPr>
        <w:t>’</w:t>
      </w:r>
      <w:r w:rsidRPr="00D975ED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dt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spellStart"/>
      <w:proofErr w:type="gramEnd"/>
      <w:r>
        <w:rPr>
          <w:color w:val="7030A0"/>
        </w:rPr>
        <w:t>DataType</w:t>
      </w:r>
      <w:proofErr w:type="spellEnd"/>
      <w:r w:rsidRPr="00D975ED">
        <w:rPr>
          <w:color w:val="7030A0"/>
        </w:rPr>
        <w:t>’/&gt;&lt;drop/&gt;</w:t>
      </w:r>
      <w:r>
        <w:rPr>
          <w:color w:val="7030A0"/>
        </w:rPr>
        <w:br/>
      </w:r>
      <w:r>
        <w:rPr>
          <w:bCs/>
          <w:color w:val="7030A0"/>
        </w:rPr>
        <w:t xml:space="preserve">[if  </w:t>
      </w:r>
      <w:proofErr w:type="spellStart"/>
      <w:r>
        <w:rPr>
          <w:bCs/>
          <w:color w:val="7030A0"/>
        </w:rPr>
        <w:t>dt</w:t>
      </w:r>
      <w:r w:rsidRPr="007B371A">
        <w:rPr>
          <w:bCs/>
          <w:color w:val="7030A0"/>
        </w:rPr>
        <w:t>.ownedAttribute</w:t>
      </w:r>
      <w:proofErr w:type="spellEnd"/>
      <w:r w:rsidRPr="007B371A">
        <w:rPr>
          <w:bCs/>
          <w:color w:val="7030A0"/>
        </w:rPr>
        <w:t>-&gt;</w:t>
      </w:r>
      <w:proofErr w:type="spellStart"/>
      <w:r w:rsidRPr="007B371A">
        <w:rPr>
          <w:bCs/>
          <w:color w:val="7030A0"/>
        </w:rPr>
        <w:t>notEmpty</w:t>
      </w:r>
      <w:proofErr w:type="spellEnd"/>
      <w:r w:rsidRPr="007B371A">
        <w:rPr>
          <w:bCs/>
          <w:color w:val="7030A0"/>
        </w:rPr>
        <w:t>()]&lt;drop/&gt;</w:t>
      </w:r>
    </w:p>
    <w:p w14:paraId="61E84494" w14:textId="77777777" w:rsidR="00FA724B" w:rsidRPr="003F0E3A" w:rsidRDefault="00FA724B" w:rsidP="00FA724B">
      <w:pPr>
        <w:pStyle w:val="Caption"/>
        <w:keepNext/>
      </w:pPr>
      <w:r w:rsidRPr="00484CAE">
        <w:t xml:space="preserve">Table </w:t>
      </w:r>
      <w:r>
        <w:rPr>
          <w:noProof/>
        </w:rPr>
        <w:fldChar w:fldCharType="begin"/>
      </w:r>
      <w:r>
        <w:rPr>
          <w:noProof/>
        </w:rPr>
        <w:instrText xml:space="preserve"> SEQ Table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  <w:r>
        <w:t>:</w:t>
      </w:r>
      <w:r>
        <w:rPr>
          <w:rFonts w:hint="eastAsia"/>
        </w:rPr>
        <w:t xml:space="preserve"> Attributes</w:t>
      </w:r>
      <w:r w:rsidRPr="00484CAE">
        <w:t xml:space="preserve"> </w:t>
      </w:r>
      <w:r>
        <w:t>for [dt.name/]</w:t>
      </w:r>
    </w:p>
    <w:p w14:paraId="269BCD4A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&lt;table&gt;&lt;drop/&gt;</w:t>
      </w:r>
    </w:p>
    <w:p w14:paraId="421F5C76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dt.</w:t>
      </w:r>
      <w:r>
        <w:rPr>
          <w:bCs/>
          <w:color w:val="FF0000"/>
        </w:rPr>
        <w:t>insertDataType</w:t>
      </w:r>
      <w:r>
        <w:rPr>
          <w:color w:val="FF0000"/>
        </w:rPr>
        <w:t>AttributeTableHeader</w:t>
      </w:r>
      <w:proofErr w:type="spellEnd"/>
      <w:r>
        <w:rPr>
          <w:bCs/>
          <w:color w:val="7030A0"/>
        </w:rPr>
        <w:t xml:space="preserve"> ()/]</w:t>
      </w:r>
    </w:p>
    <w:p w14:paraId="482AE6C5" w14:textId="77777777" w:rsidR="00FA724B" w:rsidRDefault="00FA724B" w:rsidP="00FA724B">
      <w:pPr>
        <w:spacing w:after="0"/>
        <w:rPr>
          <w:color w:val="7030A0"/>
        </w:rPr>
      </w:pPr>
      <w:r w:rsidRPr="00073611">
        <w:rPr>
          <w:color w:val="7030A0"/>
        </w:rPr>
        <w:t>[for (</w:t>
      </w:r>
      <w:proofErr w:type="spellStart"/>
      <w:r>
        <w:rPr>
          <w:color w:val="7030A0"/>
        </w:rPr>
        <w:t>p:Property|dt.ownedAttribute</w:t>
      </w:r>
      <w:proofErr w:type="spellEnd"/>
      <w:r>
        <w:rPr>
          <w:color w:val="7030A0"/>
        </w:rPr>
        <w:t>)</w:t>
      </w:r>
      <w:r w:rsidRPr="00073611">
        <w:rPr>
          <w:color w:val="7030A0"/>
        </w:rPr>
        <w:t>]&lt;drop/&gt;</w:t>
      </w:r>
    </w:p>
    <w:p w14:paraId="30E3ED7B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</w:t>
      </w:r>
      <w:proofErr w:type="spellStart"/>
      <w:r>
        <w:rPr>
          <w:bCs/>
          <w:color w:val="7030A0"/>
        </w:rPr>
        <w:t>p.</w:t>
      </w:r>
      <w:r>
        <w:rPr>
          <w:bCs/>
          <w:color w:val="FF0000"/>
        </w:rPr>
        <w:t>insert</w:t>
      </w:r>
      <w:r>
        <w:rPr>
          <w:color w:val="FF0000"/>
        </w:rPr>
        <w:t>AttributeRowBrief</w:t>
      </w:r>
      <w:proofErr w:type="spellEnd"/>
      <w:r>
        <w:rPr>
          <w:bCs/>
          <w:color w:val="7030A0"/>
        </w:rPr>
        <w:t xml:space="preserve"> ()/]</w:t>
      </w:r>
    </w:p>
    <w:p w14:paraId="331A6053" w14:textId="77777777" w:rsidR="00FA724B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[/for]&lt;drop/&gt;</w:t>
      </w:r>
    </w:p>
    <w:p w14:paraId="15EE256C" w14:textId="77777777" w:rsidR="00FA724B" w:rsidRPr="00693E11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&lt;/table&gt;&lt;drop/&gt;</w:t>
      </w:r>
    </w:p>
    <w:p w14:paraId="6C1E6ED5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668ECFF9" w14:textId="77777777" w:rsidR="00FA724B" w:rsidRDefault="00FA724B" w:rsidP="00FA724B">
      <w:pPr>
        <w:spacing w:after="0"/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0FCD6132" w14:textId="77777777" w:rsidR="00FA724B" w:rsidRDefault="00FA724B" w:rsidP="00FA724B">
      <w:pPr>
        <w:spacing w:after="0"/>
        <w:rPr>
          <w:color w:val="7030A0"/>
        </w:rPr>
      </w:pPr>
    </w:p>
    <w:p w14:paraId="5516778E" w14:textId="77777777" w:rsidR="00FA724B" w:rsidRPr="000345A7" w:rsidRDefault="00FA724B" w:rsidP="00FA724B">
      <w:pPr>
        <w:pStyle w:val="Heading1"/>
        <w:pBdr>
          <w:top w:val="single" w:sz="12" w:space="3" w:color="auto"/>
        </w:pBdr>
        <w:overflowPunct w:val="0"/>
        <w:autoSpaceDE w:val="0"/>
        <w:autoSpaceDN w:val="0"/>
        <w:adjustRightInd w:val="0"/>
        <w:spacing w:before="240" w:after="180" w:line="240" w:lineRule="auto"/>
        <w:textAlignment w:val="baseline"/>
      </w:pPr>
      <w:bookmarkStart w:id="77" w:name="_Toc77238083"/>
      <w:r>
        <w:t xml:space="preserve">Fragment: Insert </w:t>
      </w:r>
      <w:proofErr w:type="spellStart"/>
      <w:r>
        <w:t>enums</w:t>
      </w:r>
      <w:proofErr w:type="spellEnd"/>
      <w:r w:rsidRPr="004D6EA6">
        <w:t xml:space="preserve"> &lt;drop/&gt;</w:t>
      </w:r>
      <w:bookmarkEnd w:id="77"/>
    </w:p>
    <w:p w14:paraId="59F56BDC" w14:textId="77777777" w:rsidR="00FA724B" w:rsidRDefault="00FA724B" w:rsidP="00FA724B">
      <w:pPr>
        <w:spacing w:after="0"/>
        <w:rPr>
          <w:color w:val="7030A0"/>
        </w:rPr>
      </w:pPr>
      <w:r w:rsidRPr="00D975ED">
        <w:rPr>
          <w:color w:val="7030A0"/>
        </w:rPr>
        <w:t>&lt;fragment name=’</w:t>
      </w:r>
      <w:proofErr w:type="spellStart"/>
      <w:r>
        <w:rPr>
          <w:color w:val="FF0000"/>
        </w:rPr>
        <w:t>insertEnums</w:t>
      </w:r>
      <w:proofErr w:type="spellEnd"/>
      <w:r w:rsidRPr="00D975ED">
        <w:rPr>
          <w:color w:val="7030A0"/>
        </w:rPr>
        <w:t xml:space="preserve">’ </w:t>
      </w:r>
      <w:proofErr w:type="spellStart"/>
      <w:r w:rsidRPr="00D975ED">
        <w:rPr>
          <w:color w:val="7030A0"/>
        </w:rPr>
        <w:t>importedBundl</w:t>
      </w:r>
      <w:r>
        <w:rPr>
          <w:color w:val="7030A0"/>
        </w:rPr>
        <w:t>es</w:t>
      </w:r>
      <w:proofErr w:type="spellEnd"/>
      <w:r>
        <w:rPr>
          <w:color w:val="7030A0"/>
        </w:rPr>
        <w:t>=’</w:t>
      </w:r>
      <w:proofErr w:type="spellStart"/>
      <w:r>
        <w:rPr>
          <w:color w:val="7030A0"/>
        </w:rPr>
        <w:t>commons;gmf;papyrus</w:t>
      </w:r>
      <w:proofErr w:type="spellEnd"/>
      <w:r>
        <w:rPr>
          <w:color w:val="7030A0"/>
        </w:rPr>
        <w:t>’</w:t>
      </w:r>
      <w:r w:rsidRPr="006E5E92">
        <w:rPr>
          <w:color w:val="7030A0"/>
        </w:rPr>
        <w:t>&gt;&lt;drop/&gt;</w:t>
      </w:r>
      <w:r>
        <w:rPr>
          <w:color w:val="7030A0"/>
        </w:rPr>
        <w:br/>
      </w:r>
      <w:r w:rsidRPr="00D975ED">
        <w:rPr>
          <w:color w:val="7030A0"/>
        </w:rPr>
        <w:t>&lt;</w:t>
      </w:r>
      <w:proofErr w:type="spellStart"/>
      <w:r w:rsidRPr="00D975ED">
        <w:rPr>
          <w:color w:val="7030A0"/>
        </w:rPr>
        <w:t>arg</w:t>
      </w:r>
      <w:proofErr w:type="spellEnd"/>
      <w:r w:rsidRPr="00D975ED">
        <w:rPr>
          <w:color w:val="7030A0"/>
        </w:rPr>
        <w:t xml:space="preserve"> name=’</w:t>
      </w:r>
      <w:r>
        <w:rPr>
          <w:color w:val="FF0000"/>
        </w:rPr>
        <w:t>dt</w:t>
      </w:r>
      <w:r>
        <w:rPr>
          <w:color w:val="7030A0"/>
        </w:rPr>
        <w:t>’ type=’</w:t>
      </w:r>
      <w:proofErr w:type="spellStart"/>
      <w:proofErr w:type="gramStart"/>
      <w:r>
        <w:rPr>
          <w:color w:val="7030A0"/>
        </w:rPr>
        <w:t>uml</w:t>
      </w:r>
      <w:proofErr w:type="spellEnd"/>
      <w:r>
        <w:rPr>
          <w:color w:val="7030A0"/>
        </w:rPr>
        <w:t>::</w:t>
      </w:r>
      <w:proofErr w:type="spellStart"/>
      <w:proofErr w:type="gramEnd"/>
      <w:r>
        <w:rPr>
          <w:color w:val="7030A0"/>
        </w:rPr>
        <w:t>DataType</w:t>
      </w:r>
      <w:proofErr w:type="spellEnd"/>
      <w:r w:rsidRPr="00D975ED">
        <w:rPr>
          <w:color w:val="7030A0"/>
        </w:rPr>
        <w:t>’/&gt;&lt;drop/&gt;</w:t>
      </w:r>
    </w:p>
    <w:p w14:paraId="3737B8A1" w14:textId="77777777" w:rsidR="00FA724B" w:rsidRDefault="00FA724B" w:rsidP="00FA724B">
      <w:pPr>
        <w:pStyle w:val="Heading4"/>
      </w:pPr>
      <w:bookmarkStart w:id="78" w:name="_Toc77238084"/>
      <w:r>
        <w:t>[dt.name/]</w:t>
      </w:r>
      <w:bookmarkEnd w:id="78"/>
    </w:p>
    <w:p w14:paraId="6FB2CCEE" w14:textId="77777777" w:rsidR="00FA724B" w:rsidRPr="00DE259A" w:rsidRDefault="00FA724B" w:rsidP="00FA724B">
      <w:r>
        <w:t>Qualified Name: [</w:t>
      </w:r>
      <w:proofErr w:type="spellStart"/>
      <w:r>
        <w:t>dt</w:t>
      </w:r>
      <w:r w:rsidRPr="00DE259A">
        <w:t>.qualifiedName</w:t>
      </w:r>
      <w:proofErr w:type="spellEnd"/>
      <w:r w:rsidRPr="00DE259A">
        <w:t>/]</w:t>
      </w:r>
    </w:p>
    <w:p w14:paraId="396CBB80" w14:textId="77777777" w:rsidR="00FA724B" w:rsidRDefault="00FA724B" w:rsidP="00FA724B">
      <w:pPr>
        <w:spacing w:after="0"/>
        <w:rPr>
          <w:bCs/>
          <w:color w:val="7030A0"/>
        </w:rPr>
      </w:pPr>
      <w:r w:rsidRPr="00175FF6">
        <w:rPr>
          <w:bCs/>
          <w:color w:val="7030A0"/>
        </w:rPr>
        <w:t>[for (</w:t>
      </w:r>
      <w:proofErr w:type="spellStart"/>
      <w:r w:rsidRPr="00175FF6">
        <w:rPr>
          <w:bCs/>
          <w:color w:val="7030A0"/>
        </w:rPr>
        <w:t>co:Com</w:t>
      </w:r>
      <w:r>
        <w:rPr>
          <w:bCs/>
          <w:color w:val="7030A0"/>
        </w:rPr>
        <w:t>ment</w:t>
      </w:r>
      <w:proofErr w:type="spellEnd"/>
      <w:r>
        <w:rPr>
          <w:bCs/>
          <w:color w:val="7030A0"/>
        </w:rPr>
        <w:t xml:space="preserve"> | </w:t>
      </w:r>
      <w:proofErr w:type="spellStart"/>
      <w:r>
        <w:rPr>
          <w:bCs/>
          <w:color w:val="7030A0"/>
        </w:rPr>
        <w:t>dt.ownedComment</w:t>
      </w:r>
      <w:proofErr w:type="spellEnd"/>
      <w:r>
        <w:rPr>
          <w:bCs/>
          <w:color w:val="7030A0"/>
        </w:rPr>
        <w:t>)]&lt;drop/&gt;</w:t>
      </w:r>
    </w:p>
    <w:p w14:paraId="1B61ECDA" w14:textId="77777777" w:rsidR="00FA724B" w:rsidRDefault="00FA724B" w:rsidP="00FA724B">
      <w:pPr>
        <w:spacing w:after="0"/>
        <w:rPr>
          <w:bCs/>
          <w:color w:val="7030A0"/>
        </w:rPr>
      </w:pPr>
      <w:r w:rsidRPr="009F1A57">
        <w:rPr>
          <w:color w:val="7030A0"/>
        </w:rPr>
        <w:t>&lt;</w:t>
      </w:r>
      <w:proofErr w:type="spellStart"/>
      <w:r w:rsidRPr="009F1A57">
        <w:rPr>
          <w:color w:val="7030A0"/>
        </w:rPr>
        <w:t>dropEmpty</w:t>
      </w:r>
      <w:proofErr w:type="spellEnd"/>
      <w:r w:rsidRPr="009F1A57">
        <w:rPr>
          <w:color w:val="7030A0"/>
        </w:rPr>
        <w:t>&gt;</w:t>
      </w:r>
      <w:r>
        <w:t>[</w:t>
      </w:r>
      <w:proofErr w:type="spellStart"/>
      <w:r>
        <w:t>cleanAndFormat</w:t>
      </w:r>
      <w:proofErr w:type="spellEnd"/>
      <w:r>
        <w:t>(co._</w:t>
      </w:r>
      <w:proofErr w:type="spellStart"/>
      <w:r>
        <w:t>body.clean</w:t>
      </w:r>
      <w:proofErr w:type="spellEnd"/>
      <w:r>
        <w:t>())/]</w:t>
      </w:r>
      <w:r w:rsidRPr="009F1A57">
        <w:rPr>
          <w:color w:val="7030A0"/>
        </w:rPr>
        <w:t>&lt;/</w:t>
      </w:r>
      <w:proofErr w:type="spellStart"/>
      <w:r w:rsidRPr="009F1A57">
        <w:rPr>
          <w:color w:val="7030A0"/>
        </w:rPr>
        <w:t>dropEmpty</w:t>
      </w:r>
      <w:proofErr w:type="spellEnd"/>
      <w:r w:rsidRPr="009F1A57">
        <w:rPr>
          <w:color w:val="7030A0"/>
        </w:rPr>
        <w:t>&gt;</w:t>
      </w:r>
    </w:p>
    <w:p w14:paraId="16C82863" w14:textId="77777777" w:rsidR="00FA724B" w:rsidRDefault="00FA724B" w:rsidP="00FA724B">
      <w:pPr>
        <w:spacing w:after="0"/>
        <w:rPr>
          <w:color w:val="7030A0"/>
        </w:rPr>
      </w:pPr>
      <w:r w:rsidRPr="009F1A57">
        <w:rPr>
          <w:color w:val="7030A0"/>
        </w:rPr>
        <w:t>[/for]&lt;drop/&gt;</w:t>
      </w:r>
    </w:p>
    <w:p w14:paraId="17C2127E" w14:textId="77777777" w:rsidR="00FA724B" w:rsidRDefault="00FA724B" w:rsidP="00FA724B">
      <w:pPr>
        <w:spacing w:after="0"/>
      </w:pPr>
    </w:p>
    <w:p w14:paraId="0B4C2BEA" w14:textId="77777777" w:rsidR="00FA724B" w:rsidRDefault="00FA724B" w:rsidP="00FA724B">
      <w:pPr>
        <w:spacing w:after="0"/>
      </w:pPr>
      <w:r w:rsidRPr="00D7758A">
        <w:rPr>
          <w:color w:val="auto"/>
        </w:rPr>
        <w:t>Applied stereotypes:</w:t>
      </w:r>
    </w:p>
    <w:p w14:paraId="043D7612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 xml:space="preserve">[if </w:t>
      </w:r>
      <w:proofErr w:type="spellStart"/>
      <w:r>
        <w:rPr>
          <w:color w:val="7030A0"/>
        </w:rPr>
        <w:t>dt.getAppliedStereotypes</w:t>
      </w:r>
      <w:proofErr w:type="spellEnd"/>
      <w:r>
        <w:rPr>
          <w:color w:val="7030A0"/>
        </w:rPr>
        <w:t>()</w:t>
      </w:r>
      <w:r w:rsidRPr="00A749FB">
        <w:rPr>
          <w:color w:val="7030A0"/>
        </w:rPr>
        <w:t>-&gt;</w:t>
      </w:r>
      <w:proofErr w:type="spellStart"/>
      <w:r w:rsidRPr="00A749FB">
        <w:rPr>
          <w:color w:val="7030A0"/>
        </w:rPr>
        <w:t>notEmpty</w:t>
      </w:r>
      <w:proofErr w:type="spellEnd"/>
      <w:r w:rsidRPr="00A749FB">
        <w:rPr>
          <w:color w:val="7030A0"/>
        </w:rPr>
        <w:t>()]</w:t>
      </w:r>
      <w:r>
        <w:rPr>
          <w:color w:val="7030A0"/>
        </w:rPr>
        <w:t xml:space="preserve"> &lt;drop/&gt;</w:t>
      </w:r>
    </w:p>
    <w:p w14:paraId="44E73DA5" w14:textId="77777777" w:rsidR="00FA724B" w:rsidRPr="00EF122A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[for (</w:t>
      </w:r>
      <w:proofErr w:type="spellStart"/>
      <w:r w:rsidRPr="00EF122A">
        <w:rPr>
          <w:color w:val="7030A0"/>
        </w:rPr>
        <w:t>st:Stereotype</w:t>
      </w:r>
      <w:proofErr w:type="spellEnd"/>
      <w:r w:rsidRPr="00EF122A">
        <w:rPr>
          <w:color w:val="7030A0"/>
        </w:rPr>
        <w:t xml:space="preserve"> | </w:t>
      </w:r>
      <w:proofErr w:type="spellStart"/>
      <w:r w:rsidRPr="00EF122A">
        <w:rPr>
          <w:color w:val="7030A0"/>
        </w:rPr>
        <w:t>dt.getAppliedStereotypes</w:t>
      </w:r>
      <w:proofErr w:type="spellEnd"/>
      <w:r w:rsidRPr="00EF122A">
        <w:rPr>
          <w:color w:val="7030A0"/>
        </w:rPr>
        <w:t>())]&lt;drop/&gt;</w:t>
      </w:r>
    </w:p>
    <w:p w14:paraId="7634CA1D" w14:textId="77777777" w:rsidR="00FA724B" w:rsidRPr="00525447" w:rsidRDefault="00FA724B" w:rsidP="00FA724B">
      <w:pPr>
        <w:pStyle w:val="ListParagraph"/>
        <w:numPr>
          <w:ilvl w:val="0"/>
          <w:numId w:val="8"/>
        </w:numPr>
        <w:spacing w:after="0"/>
        <w:contextualSpacing w:val="0"/>
      </w:pPr>
      <w:r>
        <w:t>[st.name/]</w:t>
      </w:r>
    </w:p>
    <w:p w14:paraId="623ABF4E" w14:textId="77777777" w:rsidR="00FA724B" w:rsidRDefault="00FA724B" w:rsidP="00FA724B">
      <w:pPr>
        <w:spacing w:after="0"/>
        <w:rPr>
          <w:color w:val="7030A0"/>
        </w:rPr>
      </w:pPr>
      <w:r w:rsidRPr="00EF122A">
        <w:rPr>
          <w:color w:val="7030A0"/>
        </w:rPr>
        <w:t>[/for]&lt;drop/&gt;</w:t>
      </w:r>
    </w:p>
    <w:p w14:paraId="02CA0E72" w14:textId="77777777" w:rsidR="00FA724B" w:rsidRPr="006E3291" w:rsidRDefault="00FA724B" w:rsidP="00FA724B">
      <w:pPr>
        <w:spacing w:after="0"/>
        <w:rPr>
          <w:color w:val="auto"/>
        </w:rPr>
      </w:pPr>
      <w:r>
        <w:rPr>
          <w:color w:val="7030A0"/>
        </w:rPr>
        <w:t>[else]</w:t>
      </w:r>
      <w:r>
        <w:rPr>
          <w:color w:val="7030A0"/>
        </w:rPr>
        <w:tab/>
      </w:r>
      <w:r>
        <w:rPr>
          <w:color w:val="auto"/>
        </w:rPr>
        <w:t>No stereotypes applied</w:t>
      </w:r>
    </w:p>
    <w:p w14:paraId="1C98EF9A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322CA5AA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color w:val="7030A0"/>
        </w:rPr>
        <w:t>[if (</w:t>
      </w:r>
      <w:proofErr w:type="spellStart"/>
      <w:r w:rsidRPr="007F21F6">
        <w:rPr>
          <w:bCs/>
          <w:color w:val="7030A0"/>
        </w:rPr>
        <w:t>dt.oclAsType</w:t>
      </w:r>
      <w:proofErr w:type="spellEnd"/>
      <w:r w:rsidRPr="007F21F6">
        <w:rPr>
          <w:bCs/>
          <w:color w:val="7030A0"/>
        </w:rPr>
        <w:t>(</w:t>
      </w:r>
      <w:proofErr w:type="spellStart"/>
      <w:proofErr w:type="gramStart"/>
      <w:r>
        <w:rPr>
          <w:bCs/>
          <w:color w:val="7030A0"/>
        </w:rPr>
        <w:t>uml</w:t>
      </w:r>
      <w:proofErr w:type="spellEnd"/>
      <w:r>
        <w:rPr>
          <w:bCs/>
          <w:color w:val="7030A0"/>
        </w:rPr>
        <w:t>::</w:t>
      </w:r>
      <w:proofErr w:type="spellStart"/>
      <w:proofErr w:type="gramEnd"/>
      <w:r>
        <w:rPr>
          <w:bCs/>
          <w:color w:val="7030A0"/>
        </w:rPr>
        <w:t>DataType</w:t>
      </w:r>
      <w:proofErr w:type="spellEnd"/>
      <w:r w:rsidRPr="007F21F6">
        <w:rPr>
          <w:bCs/>
          <w:color w:val="7030A0"/>
        </w:rPr>
        <w:t>).</w:t>
      </w:r>
      <w:r>
        <w:rPr>
          <w:bCs/>
          <w:color w:val="7030A0"/>
        </w:rPr>
        <w:t>general -&gt;</w:t>
      </w:r>
      <w:proofErr w:type="spellStart"/>
      <w:r>
        <w:rPr>
          <w:bCs/>
          <w:color w:val="7030A0"/>
        </w:rPr>
        <w:t>notEmpty</w:t>
      </w:r>
      <w:proofErr w:type="spellEnd"/>
      <w:r>
        <w:rPr>
          <w:bCs/>
          <w:color w:val="7030A0"/>
        </w:rPr>
        <w:t>())]&lt;drop/&gt;</w:t>
      </w:r>
    </w:p>
    <w:p w14:paraId="75DC3682" w14:textId="77777777" w:rsidR="00FA724B" w:rsidRDefault="00FA724B" w:rsidP="00FA724B">
      <w:pPr>
        <w:spacing w:after="0"/>
        <w:rPr>
          <w:bCs/>
          <w:color w:val="auto"/>
        </w:rPr>
      </w:pPr>
    </w:p>
    <w:p w14:paraId="1C240B92" w14:textId="77777777" w:rsidR="00FA724B" w:rsidRDefault="00FA724B" w:rsidP="00FA724B">
      <w:pPr>
        <w:spacing w:after="0"/>
        <w:rPr>
          <w:bCs/>
          <w:color w:val="auto"/>
        </w:rPr>
      </w:pPr>
      <w:r>
        <w:rPr>
          <w:bCs/>
          <w:color w:val="auto"/>
        </w:rPr>
        <w:t>Inherits literals from:</w:t>
      </w:r>
    </w:p>
    <w:p w14:paraId="2DDC9AB6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[for (</w:t>
      </w:r>
      <w:proofErr w:type="spellStart"/>
      <w:r>
        <w:rPr>
          <w:bCs/>
          <w:color w:val="7030A0"/>
        </w:rPr>
        <w:t>tp:DataType</w:t>
      </w:r>
      <w:proofErr w:type="spellEnd"/>
      <w:r>
        <w:rPr>
          <w:bCs/>
          <w:color w:val="7030A0"/>
        </w:rPr>
        <w:t xml:space="preserve"> | </w:t>
      </w:r>
      <w:proofErr w:type="spellStart"/>
      <w:r w:rsidRPr="002C23CD">
        <w:rPr>
          <w:bCs/>
          <w:color w:val="7030A0"/>
        </w:rPr>
        <w:t>dt.oclAsType</w:t>
      </w:r>
      <w:proofErr w:type="spellEnd"/>
      <w:r w:rsidRPr="002C23CD">
        <w:rPr>
          <w:bCs/>
          <w:color w:val="7030A0"/>
        </w:rPr>
        <w:t>(</w:t>
      </w:r>
      <w:proofErr w:type="spellStart"/>
      <w:proofErr w:type="gramStart"/>
      <w:r w:rsidRPr="002C23CD">
        <w:rPr>
          <w:bCs/>
          <w:color w:val="7030A0"/>
        </w:rPr>
        <w:t>uml</w:t>
      </w:r>
      <w:proofErr w:type="spellEnd"/>
      <w:r w:rsidRPr="002C23CD">
        <w:rPr>
          <w:bCs/>
          <w:color w:val="7030A0"/>
        </w:rPr>
        <w:t>::</w:t>
      </w:r>
      <w:proofErr w:type="spellStart"/>
      <w:proofErr w:type="gramEnd"/>
      <w:r w:rsidRPr="002C23CD">
        <w:rPr>
          <w:bCs/>
          <w:color w:val="7030A0"/>
        </w:rPr>
        <w:t>DataType</w:t>
      </w:r>
      <w:proofErr w:type="spellEnd"/>
      <w:r w:rsidRPr="002C23CD">
        <w:rPr>
          <w:bCs/>
          <w:color w:val="7030A0"/>
        </w:rPr>
        <w:t>).general</w:t>
      </w:r>
      <w:r>
        <w:rPr>
          <w:bCs/>
          <w:color w:val="7030A0"/>
        </w:rPr>
        <w:t>)]&lt;drop/&gt;</w:t>
      </w:r>
    </w:p>
    <w:p w14:paraId="0327F437" w14:textId="77777777" w:rsidR="00FA724B" w:rsidRPr="0024115B" w:rsidRDefault="00FA724B" w:rsidP="00FA724B">
      <w:pPr>
        <w:pStyle w:val="ListParagraph"/>
        <w:numPr>
          <w:ilvl w:val="0"/>
          <w:numId w:val="8"/>
        </w:numPr>
        <w:spacing w:after="0"/>
        <w:rPr>
          <w:bCs/>
          <w:color w:val="auto"/>
        </w:rPr>
      </w:pPr>
      <w:r w:rsidRPr="0024115B">
        <w:rPr>
          <w:bCs/>
          <w:color w:val="auto"/>
        </w:rPr>
        <w:t>[tp.name/]</w:t>
      </w:r>
    </w:p>
    <w:p w14:paraId="2ED08905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[/for]</w:t>
      </w:r>
    </w:p>
    <w:p w14:paraId="112550A6" w14:textId="77777777" w:rsidR="00FA724B" w:rsidRPr="001B7ED7" w:rsidRDefault="00FA724B" w:rsidP="00FA724B">
      <w:pPr>
        <w:spacing w:after="0"/>
        <w:rPr>
          <w:bCs/>
          <w:color w:val="7030A0"/>
        </w:rPr>
      </w:pPr>
      <w:r>
        <w:rPr>
          <w:bCs/>
          <w:color w:val="7030A0"/>
        </w:rPr>
        <w:t>[/if]&lt;drop/&gt;</w:t>
      </w:r>
    </w:p>
    <w:p w14:paraId="5F93B3E3" w14:textId="77777777" w:rsidR="00FA724B" w:rsidRDefault="00FA724B" w:rsidP="00FA724B">
      <w:pPr>
        <w:spacing w:after="0"/>
        <w:rPr>
          <w:bCs/>
          <w:color w:val="7030A0"/>
        </w:rPr>
      </w:pPr>
      <w:r>
        <w:rPr>
          <w:color w:val="7030A0"/>
        </w:rPr>
        <w:t>[if (</w:t>
      </w:r>
      <w:proofErr w:type="spellStart"/>
      <w:r w:rsidRPr="007F21F6">
        <w:rPr>
          <w:bCs/>
          <w:color w:val="7030A0"/>
        </w:rPr>
        <w:t>dt.oclAsType</w:t>
      </w:r>
      <w:proofErr w:type="spellEnd"/>
      <w:r w:rsidRPr="007F21F6">
        <w:rPr>
          <w:bCs/>
          <w:color w:val="7030A0"/>
        </w:rPr>
        <w:t>(Enumeration).</w:t>
      </w:r>
      <w:proofErr w:type="spellStart"/>
      <w:r>
        <w:rPr>
          <w:bCs/>
          <w:color w:val="7030A0"/>
        </w:rPr>
        <w:t>owned</w:t>
      </w:r>
      <w:r w:rsidRPr="007F21F6">
        <w:rPr>
          <w:bCs/>
          <w:color w:val="7030A0"/>
        </w:rPr>
        <w:t>Literal</w:t>
      </w:r>
      <w:proofErr w:type="spellEnd"/>
      <w:r>
        <w:rPr>
          <w:bCs/>
          <w:color w:val="7030A0"/>
        </w:rPr>
        <w:t>-&gt;</w:t>
      </w:r>
      <w:proofErr w:type="spellStart"/>
      <w:r>
        <w:rPr>
          <w:bCs/>
          <w:color w:val="7030A0"/>
        </w:rPr>
        <w:t>notEmpty</w:t>
      </w:r>
      <w:proofErr w:type="spellEnd"/>
      <w:r>
        <w:rPr>
          <w:bCs/>
          <w:color w:val="7030A0"/>
        </w:rPr>
        <w:t>())]&lt;drop/&gt;</w:t>
      </w:r>
    </w:p>
    <w:p w14:paraId="40690586" w14:textId="77777777" w:rsidR="00FA724B" w:rsidRDefault="00FA724B" w:rsidP="00FA724B">
      <w:pPr>
        <w:spacing w:after="0"/>
      </w:pPr>
    </w:p>
    <w:p w14:paraId="1805BB67" w14:textId="77777777" w:rsidR="00FA724B" w:rsidRDefault="00FA724B" w:rsidP="00FA724B">
      <w:pPr>
        <w:spacing w:after="0"/>
        <w:rPr>
          <w:bCs/>
          <w:color w:val="7030A0"/>
        </w:rPr>
      </w:pPr>
      <w:r>
        <w:lastRenderedPageBreak/>
        <w:t>Contains Enumeration Literals:</w:t>
      </w:r>
    </w:p>
    <w:p w14:paraId="2EF30A1A" w14:textId="77777777" w:rsidR="00FA724B" w:rsidRPr="00175FF6" w:rsidRDefault="00FA724B" w:rsidP="00FA724B">
      <w:pPr>
        <w:spacing w:after="0"/>
        <w:rPr>
          <w:bCs/>
          <w:color w:val="7030A0"/>
        </w:rPr>
      </w:pPr>
      <w:r w:rsidRPr="007F21F6">
        <w:rPr>
          <w:bCs/>
          <w:color w:val="7030A0"/>
        </w:rPr>
        <w:t>[for (e:EnumerationLiteral|dt.oclAsType(Enumeration).</w:t>
      </w:r>
      <w:r>
        <w:rPr>
          <w:bCs/>
          <w:color w:val="7030A0"/>
        </w:rPr>
        <w:t>owned</w:t>
      </w:r>
      <w:r w:rsidRPr="007F21F6">
        <w:rPr>
          <w:bCs/>
          <w:color w:val="7030A0"/>
        </w:rPr>
        <w:t>Literal)]&lt;drop/&gt;</w:t>
      </w:r>
    </w:p>
    <w:p w14:paraId="3CD75D50" w14:textId="77777777" w:rsidR="00FA724B" w:rsidRPr="00AB30B0" w:rsidRDefault="00FA724B" w:rsidP="00FA724B">
      <w:pPr>
        <w:pStyle w:val="ListParagraph"/>
        <w:numPr>
          <w:ilvl w:val="0"/>
          <w:numId w:val="7"/>
        </w:numPr>
        <w:spacing w:after="0"/>
        <w:contextualSpacing w:val="0"/>
        <w:rPr>
          <w:color w:val="auto"/>
        </w:rPr>
      </w:pPr>
      <w:r>
        <w:t>[e.name/]:</w:t>
      </w:r>
    </w:p>
    <w:p w14:paraId="2D23A60C" w14:textId="77777777" w:rsidR="00FA724B" w:rsidRPr="009F1A57" w:rsidRDefault="00FA724B" w:rsidP="00FA724B">
      <w:pPr>
        <w:pStyle w:val="ListParagraph"/>
        <w:numPr>
          <w:ilvl w:val="1"/>
          <w:numId w:val="7"/>
        </w:numPr>
        <w:spacing w:after="0"/>
        <w:contextualSpacing w:val="0"/>
        <w:rPr>
          <w:color w:val="7030A0"/>
        </w:rPr>
      </w:pPr>
      <w:r w:rsidRPr="009F1A57">
        <w:rPr>
          <w:color w:val="7030A0"/>
        </w:rPr>
        <w:t>[for (</w:t>
      </w:r>
      <w:proofErr w:type="spellStart"/>
      <w:r w:rsidRPr="009F1A57">
        <w:rPr>
          <w:color w:val="7030A0"/>
        </w:rPr>
        <w:t>co:Comment</w:t>
      </w:r>
      <w:proofErr w:type="spellEnd"/>
      <w:r w:rsidRPr="009F1A57">
        <w:rPr>
          <w:color w:val="7030A0"/>
        </w:rPr>
        <w:t xml:space="preserve"> | </w:t>
      </w:r>
      <w:proofErr w:type="spellStart"/>
      <w:r w:rsidRPr="009F1A57">
        <w:rPr>
          <w:color w:val="7030A0"/>
        </w:rPr>
        <w:t>e.ownedComment</w:t>
      </w:r>
      <w:proofErr w:type="spellEnd"/>
      <w:r w:rsidRPr="009F1A57">
        <w:rPr>
          <w:color w:val="7030A0"/>
        </w:rPr>
        <w:t xml:space="preserve">)]&lt;drop/&gt; </w:t>
      </w:r>
    </w:p>
    <w:p w14:paraId="4BA5E7FC" w14:textId="77777777" w:rsidR="00FA724B" w:rsidRPr="00501397" w:rsidRDefault="00FA724B" w:rsidP="00FA724B">
      <w:pPr>
        <w:pStyle w:val="ListParagraph"/>
        <w:numPr>
          <w:ilvl w:val="1"/>
          <w:numId w:val="7"/>
        </w:numPr>
        <w:spacing w:after="0"/>
        <w:contextualSpacing w:val="0"/>
      </w:pPr>
      <w:r w:rsidRPr="009F1A57">
        <w:rPr>
          <w:color w:val="7030A0"/>
        </w:rPr>
        <w:t>&lt;</w:t>
      </w:r>
      <w:proofErr w:type="spellStart"/>
      <w:r w:rsidRPr="009F1A57">
        <w:rPr>
          <w:color w:val="7030A0"/>
        </w:rPr>
        <w:t>dropEmpty</w:t>
      </w:r>
      <w:proofErr w:type="spellEnd"/>
      <w:r w:rsidRPr="009F1A57">
        <w:rPr>
          <w:color w:val="7030A0"/>
        </w:rPr>
        <w:t>&gt;</w:t>
      </w:r>
      <w:r>
        <w:t>[</w:t>
      </w:r>
      <w:proofErr w:type="spellStart"/>
      <w:r>
        <w:t>cleanAndFormat</w:t>
      </w:r>
      <w:proofErr w:type="spellEnd"/>
      <w:r>
        <w:t>(co._</w:t>
      </w:r>
      <w:proofErr w:type="spellStart"/>
      <w:r>
        <w:t>body.clean</w:t>
      </w:r>
      <w:proofErr w:type="spellEnd"/>
      <w:r>
        <w:t>())/]</w:t>
      </w:r>
    </w:p>
    <w:p w14:paraId="36C18F48" w14:textId="77777777" w:rsidR="00FA724B" w:rsidRDefault="00FA724B" w:rsidP="00FA724B">
      <w:pPr>
        <w:pStyle w:val="ListParagraph"/>
        <w:numPr>
          <w:ilvl w:val="1"/>
          <w:numId w:val="7"/>
        </w:numPr>
        <w:spacing w:after="0"/>
        <w:contextualSpacing w:val="0"/>
        <w:rPr>
          <w:color w:val="7030A0"/>
        </w:rPr>
      </w:pPr>
      <w:r w:rsidRPr="009F1A57">
        <w:rPr>
          <w:color w:val="7030A0"/>
        </w:rPr>
        <w:t>&lt;/</w:t>
      </w:r>
      <w:proofErr w:type="spellStart"/>
      <w:r w:rsidRPr="009F1A57">
        <w:rPr>
          <w:color w:val="7030A0"/>
        </w:rPr>
        <w:t>dropEmpty</w:t>
      </w:r>
      <w:proofErr w:type="spellEnd"/>
      <w:r w:rsidRPr="009F1A57">
        <w:rPr>
          <w:color w:val="7030A0"/>
        </w:rPr>
        <w:t>&gt;[/for]&lt;drop/&gt;</w:t>
      </w:r>
    </w:p>
    <w:p w14:paraId="3AA283BD" w14:textId="77777777" w:rsidR="00FA724B" w:rsidRPr="007C4579" w:rsidRDefault="00FA724B" w:rsidP="00FA724B">
      <w:pPr>
        <w:pStyle w:val="ListParagraph"/>
        <w:numPr>
          <w:ilvl w:val="1"/>
          <w:numId w:val="7"/>
        </w:numPr>
        <w:spacing w:after="0"/>
        <w:rPr>
          <w:color w:val="7030A0"/>
        </w:rPr>
      </w:pPr>
      <w:r w:rsidRPr="007C4579">
        <w:rPr>
          <w:color w:val="7030A0"/>
        </w:rPr>
        <w:t xml:space="preserve">[if </w:t>
      </w:r>
      <w:proofErr w:type="spellStart"/>
      <w:r w:rsidRPr="007C4579">
        <w:rPr>
          <w:color w:val="7030A0"/>
        </w:rPr>
        <w:t>dt.getAppliedStereotypes</w:t>
      </w:r>
      <w:proofErr w:type="spellEnd"/>
      <w:r w:rsidRPr="007C4579">
        <w:rPr>
          <w:color w:val="7030A0"/>
        </w:rPr>
        <w:t>()-&gt;</w:t>
      </w:r>
      <w:proofErr w:type="spellStart"/>
      <w:r w:rsidRPr="007C4579">
        <w:rPr>
          <w:color w:val="7030A0"/>
        </w:rPr>
        <w:t>notEmpty</w:t>
      </w:r>
      <w:proofErr w:type="spellEnd"/>
      <w:r w:rsidRPr="007C4579">
        <w:rPr>
          <w:color w:val="7030A0"/>
        </w:rPr>
        <w:t>()] &lt;drop/&gt;</w:t>
      </w:r>
    </w:p>
    <w:p w14:paraId="07A4C78D" w14:textId="77777777" w:rsidR="00FA724B" w:rsidRPr="00AB30B0" w:rsidRDefault="00FA724B" w:rsidP="00FA724B">
      <w:pPr>
        <w:pStyle w:val="ListParagraph"/>
        <w:numPr>
          <w:ilvl w:val="1"/>
          <w:numId w:val="7"/>
        </w:numPr>
        <w:spacing w:after="0"/>
        <w:contextualSpacing w:val="0"/>
        <w:rPr>
          <w:color w:val="auto"/>
        </w:rPr>
      </w:pPr>
      <w:r w:rsidRPr="00D7758A">
        <w:rPr>
          <w:color w:val="auto"/>
        </w:rPr>
        <w:t>Applied stereotypes:</w:t>
      </w:r>
    </w:p>
    <w:p w14:paraId="57881030" w14:textId="77777777" w:rsidR="00FA724B" w:rsidRDefault="00FA724B" w:rsidP="00FA724B">
      <w:pPr>
        <w:pStyle w:val="ListParagraph"/>
        <w:numPr>
          <w:ilvl w:val="2"/>
          <w:numId w:val="7"/>
        </w:numPr>
        <w:spacing w:after="0"/>
        <w:contextualSpacing w:val="0"/>
        <w:rPr>
          <w:color w:val="7030A0"/>
        </w:rPr>
      </w:pPr>
      <w:r w:rsidRPr="00CA2644">
        <w:rPr>
          <w:color w:val="7030A0"/>
        </w:rPr>
        <w:t>[for (</w:t>
      </w:r>
      <w:proofErr w:type="spellStart"/>
      <w:r w:rsidRPr="00CA2644">
        <w:rPr>
          <w:color w:val="7030A0"/>
        </w:rPr>
        <w:t>st:Stereotype</w:t>
      </w:r>
      <w:proofErr w:type="spellEnd"/>
      <w:r w:rsidRPr="00CA2644">
        <w:rPr>
          <w:color w:val="7030A0"/>
        </w:rPr>
        <w:t xml:space="preserve"> | </w:t>
      </w:r>
      <w:proofErr w:type="spellStart"/>
      <w:r>
        <w:rPr>
          <w:color w:val="7030A0"/>
        </w:rPr>
        <w:t>e</w:t>
      </w:r>
      <w:r w:rsidRPr="00CA2644">
        <w:rPr>
          <w:color w:val="7030A0"/>
        </w:rPr>
        <w:t>.getAppliedStereotypes</w:t>
      </w:r>
      <w:proofErr w:type="spellEnd"/>
      <w:r w:rsidRPr="00CA2644">
        <w:rPr>
          <w:color w:val="7030A0"/>
        </w:rPr>
        <w:t>())]&lt;drop/&gt;</w:t>
      </w:r>
    </w:p>
    <w:p w14:paraId="19E1E279" w14:textId="77777777" w:rsidR="00FA724B" w:rsidRPr="00AB30B0" w:rsidRDefault="00FA724B" w:rsidP="00FA724B">
      <w:pPr>
        <w:pStyle w:val="ListParagraph"/>
        <w:numPr>
          <w:ilvl w:val="2"/>
          <w:numId w:val="7"/>
        </w:numPr>
        <w:spacing w:after="0"/>
        <w:contextualSpacing w:val="0"/>
        <w:rPr>
          <w:color w:val="auto"/>
        </w:rPr>
      </w:pPr>
      <w:r>
        <w:t>[st.name/]</w:t>
      </w:r>
    </w:p>
    <w:p w14:paraId="09B9F80E" w14:textId="77777777" w:rsidR="00FA724B" w:rsidRDefault="00FA724B" w:rsidP="00FA724B">
      <w:pPr>
        <w:pStyle w:val="ListParagraph"/>
        <w:numPr>
          <w:ilvl w:val="2"/>
          <w:numId w:val="7"/>
        </w:numPr>
        <w:spacing w:after="0"/>
        <w:contextualSpacing w:val="0"/>
        <w:rPr>
          <w:color w:val="7030A0"/>
        </w:rPr>
      </w:pPr>
      <w:r w:rsidRPr="00CA2644">
        <w:rPr>
          <w:color w:val="7030A0"/>
        </w:rPr>
        <w:t>[/for]&lt;drop/&gt;</w:t>
      </w:r>
    </w:p>
    <w:p w14:paraId="3E6DD820" w14:textId="77777777" w:rsidR="00FA724B" w:rsidRPr="00CA2644" w:rsidRDefault="00FA724B" w:rsidP="00FA724B">
      <w:pPr>
        <w:pStyle w:val="ListParagraph"/>
        <w:numPr>
          <w:ilvl w:val="1"/>
          <w:numId w:val="7"/>
        </w:numPr>
        <w:spacing w:after="0"/>
        <w:contextualSpacing w:val="0"/>
        <w:rPr>
          <w:color w:val="7030A0"/>
        </w:rPr>
      </w:pPr>
      <w:r>
        <w:rPr>
          <w:color w:val="7030A0"/>
        </w:rPr>
        <w:t>[/if]&lt;drop/&gt;</w:t>
      </w:r>
    </w:p>
    <w:p w14:paraId="17090F75" w14:textId="77777777" w:rsidR="00FA724B" w:rsidRDefault="00FA724B" w:rsidP="00FA724B">
      <w:pPr>
        <w:spacing w:after="0"/>
        <w:rPr>
          <w:color w:val="7030A0"/>
        </w:rPr>
      </w:pPr>
      <w:r w:rsidRPr="009F1A57">
        <w:rPr>
          <w:color w:val="7030A0"/>
        </w:rPr>
        <w:t>[/for]&lt;drop/&gt;</w:t>
      </w:r>
    </w:p>
    <w:p w14:paraId="51A2A816" w14:textId="77777777" w:rsidR="00FA724B" w:rsidRDefault="00FA724B" w:rsidP="00FA724B">
      <w:pPr>
        <w:spacing w:after="0"/>
        <w:rPr>
          <w:color w:val="7030A0"/>
        </w:rPr>
      </w:pPr>
      <w:r>
        <w:rPr>
          <w:color w:val="7030A0"/>
        </w:rPr>
        <w:t>[/if]&lt;drop/&gt;</w:t>
      </w:r>
    </w:p>
    <w:p w14:paraId="681730C0" w14:textId="77777777" w:rsidR="00FA724B" w:rsidRPr="00832DF1" w:rsidRDefault="00FA724B" w:rsidP="00FA724B">
      <w:pPr>
        <w:spacing w:after="0"/>
        <w:rPr>
          <w:color w:val="7030A0"/>
        </w:rPr>
      </w:pPr>
      <w:r w:rsidRPr="00A971E7">
        <w:rPr>
          <w:color w:val="7030A0"/>
        </w:rPr>
        <w:t>&lt;/fragment&gt;</w:t>
      </w:r>
      <w:r>
        <w:rPr>
          <w:color w:val="7030A0"/>
        </w:rPr>
        <w:t>&lt;drop/&gt;</w:t>
      </w:r>
    </w:p>
    <w:p w14:paraId="4D2B7848" w14:textId="77777777" w:rsidR="00FA724B" w:rsidRPr="00EA1F21" w:rsidRDefault="00FA724B" w:rsidP="00EA1F21">
      <w:pPr>
        <w:spacing w:after="120"/>
        <w:rPr>
          <w:b/>
        </w:rPr>
      </w:pPr>
    </w:p>
    <w:sectPr w:rsidR="00FA724B" w:rsidRPr="00EA1F21" w:rsidSect="00BA1071">
      <w:headerReference w:type="default" r:id="rId74"/>
      <w:footerReference w:type="default" r:id="rId75"/>
      <w:pgSz w:w="12240" w:h="15840"/>
      <w:pgMar w:top="1440" w:right="1440" w:bottom="1440" w:left="1440" w:header="720" w:footer="720" w:gutter="0"/>
      <w:cols w:space="720"/>
      <w:titlePg/>
      <w:docGrid w:linePitch="326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9" w:author="Author" w:initials="A">
    <w:p w14:paraId="0E453BF4" w14:textId="77777777" w:rsidR="00776346" w:rsidRPr="00002F8A" w:rsidRDefault="00776346" w:rsidP="00B72746">
      <w:pPr>
        <w:pStyle w:val="CommentText"/>
        <w:rPr>
          <w:b/>
          <w:u w:val="single"/>
        </w:rPr>
      </w:pPr>
      <w:r>
        <w:rPr>
          <w:rStyle w:val="CommentReference"/>
        </w:rPr>
        <w:annotationRef/>
      </w:r>
      <w:r w:rsidRPr="00002F8A">
        <w:rPr>
          <w:b/>
          <w:color w:val="FF0000"/>
          <w:u w:val="single"/>
        </w:rPr>
        <w:t>To the reviewer</w:t>
      </w:r>
    </w:p>
    <w:p w14:paraId="1119B3DE" w14:textId="77777777" w:rsidR="00776346" w:rsidRDefault="00776346" w:rsidP="006C6C70">
      <w:pPr>
        <w:pStyle w:val="CommentText"/>
        <w:numPr>
          <w:ilvl w:val="0"/>
          <w:numId w:val="5"/>
        </w:numPr>
      </w:pPr>
      <w:r>
        <w:t>Hypertext document references “TR-512…” will not work at this point (as they reference the .pdf files that have not yet been generated).</w:t>
      </w:r>
    </w:p>
    <w:p w14:paraId="22161647" w14:textId="77777777" w:rsidR="00776346" w:rsidRDefault="00776346" w:rsidP="006C6C70">
      <w:pPr>
        <w:pStyle w:val="CommentText"/>
        <w:numPr>
          <w:ilvl w:val="0"/>
          <w:numId w:val="5"/>
        </w:numPr>
      </w:pPr>
      <w:r>
        <w:t>There are some comments in some documents please consider the comments as you review.</w:t>
      </w:r>
    </w:p>
    <w:p w14:paraId="44617856" w14:textId="77777777" w:rsidR="00776346" w:rsidRDefault="00776346" w:rsidP="006C6C70">
      <w:pPr>
        <w:pStyle w:val="CommentText"/>
        <w:numPr>
          <w:ilvl w:val="0"/>
          <w:numId w:val="5"/>
        </w:numPr>
      </w:pPr>
      <w:r>
        <w:t>If you have proposals to change text (typos or small rewordings for grammar errors), please modify the text with change tracking enabled.</w:t>
      </w:r>
    </w:p>
    <w:p w14:paraId="6A524D36" w14:textId="77777777" w:rsidR="00776346" w:rsidRDefault="00776346" w:rsidP="006C6C70">
      <w:pPr>
        <w:pStyle w:val="CommentText"/>
        <w:numPr>
          <w:ilvl w:val="0"/>
          <w:numId w:val="5"/>
        </w:numPr>
      </w:pPr>
      <w:r>
        <w:t>If you have major concerns or questions or general comments please use word comments (like this)</w:t>
      </w:r>
    </w:p>
    <w:p w14:paraId="726905E1" w14:textId="77777777" w:rsidR="00776346" w:rsidRDefault="00776346">
      <w:pPr>
        <w:pStyle w:val="CommentText"/>
      </w:pPr>
    </w:p>
  </w:comment>
  <w:comment w:id="48" w:author="Author" w:initials="A">
    <w:p w14:paraId="1239D9F2" w14:textId="1BFCA933" w:rsidR="00006200" w:rsidRDefault="00006200">
      <w:pPr>
        <w:pStyle w:val="CommentText"/>
      </w:pPr>
      <w:r>
        <w:rPr>
          <w:rStyle w:val="CommentReference"/>
        </w:rPr>
        <w:annotationRef/>
      </w:r>
      <w:r>
        <w:t>Need to align the names of ports etc. on the diagram. It’s not just admin, it is contract negotiation back end (as on this diagram). Etc.</w:t>
      </w:r>
    </w:p>
  </w:comment>
  <w:comment w:id="49" w:author="Author" w:initials="A">
    <w:p w14:paraId="5271E522" w14:textId="112FC911" w:rsidR="00006200" w:rsidRDefault="00006200">
      <w:pPr>
        <w:pStyle w:val="CommentText"/>
      </w:pPr>
      <w:r>
        <w:rPr>
          <w:rStyle w:val="CommentReference"/>
        </w:rPr>
        <w:annotationRef/>
      </w:r>
      <w:r>
        <w:t>Need more intermediate pictures. Need to take this further to show the full view.</w:t>
      </w:r>
    </w:p>
  </w:comment>
  <w:comment w:id="56" w:author="Author" w:initials="A">
    <w:p w14:paraId="6245728B" w14:textId="77777777" w:rsidR="00BD306A" w:rsidRDefault="00BD306A" w:rsidP="00371E09">
      <w:pPr>
        <w:pStyle w:val="CommentText"/>
      </w:pPr>
      <w:r>
        <w:rPr>
          <w:rStyle w:val="CommentReference"/>
        </w:rPr>
        <w:annotationRef/>
      </w:r>
      <w:r>
        <w:t>Need to show how this relates to 3.1 business context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26905E1" w15:done="0"/>
  <w15:commentEx w15:paraId="1239D9F2" w15:done="0"/>
  <w15:commentEx w15:paraId="5271E522" w15:done="0"/>
  <w15:commentEx w15:paraId="6245728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26905E1" w16cid:durableId="1DFD3E82"/>
  <w16cid:commentId w16cid:paraId="1239D9F2" w16cid:durableId="249A8E1B"/>
  <w16cid:commentId w16cid:paraId="5271E522" w16cid:durableId="249A8E58"/>
  <w16cid:commentId w16cid:paraId="6245728B" w16cid:durableId="249FE9E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B3DE7" w14:textId="77777777" w:rsidR="00430EF8" w:rsidRDefault="00430EF8" w:rsidP="005752F2">
      <w:pPr>
        <w:spacing w:after="0"/>
      </w:pPr>
      <w:r>
        <w:separator/>
      </w:r>
    </w:p>
  </w:endnote>
  <w:endnote w:type="continuationSeparator" w:id="0">
    <w:p w14:paraId="44D6F4A1" w14:textId="77777777" w:rsidR="00430EF8" w:rsidRDefault="00430EF8" w:rsidP="005752F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Lucida Grande">
    <w:altName w:val="Arial"/>
    <w:panose1 w:val="00000000000000000000"/>
    <w:charset w:val="00"/>
    <w:family w:val="roman"/>
    <w:notTrueType/>
    <w:pitch w:val="default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35D0E" w14:textId="4A229503" w:rsidR="00776346" w:rsidRPr="00194CC3" w:rsidRDefault="00776346" w:rsidP="005752F2">
    <w:pPr>
      <w:pStyle w:val="Footer"/>
    </w:pPr>
    <w:r w:rsidRPr="00194CC3"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15</w:t>
    </w:r>
    <w:r>
      <w:rPr>
        <w:noProof/>
      </w:rPr>
      <w:fldChar w:fldCharType="end"/>
    </w:r>
    <w:r w:rsidRPr="00194CC3">
      <w:t xml:space="preserve"> of </w:t>
    </w:r>
    <w:r>
      <w:rPr>
        <w:noProof/>
      </w:rPr>
      <w:fldChar w:fldCharType="begin"/>
    </w:r>
    <w:r>
      <w:rPr>
        <w:noProof/>
      </w:rPr>
      <w:instrText xml:space="preserve"> NUMPAGES </w:instrText>
    </w:r>
    <w:r>
      <w:rPr>
        <w:noProof/>
      </w:rPr>
      <w:fldChar w:fldCharType="separate"/>
    </w:r>
    <w:r>
      <w:rPr>
        <w:noProof/>
      </w:rPr>
      <w:t>16</w:t>
    </w:r>
    <w:r>
      <w:rPr>
        <w:noProof/>
      </w:rPr>
      <w:fldChar w:fldCharType="end"/>
    </w:r>
    <w:r w:rsidRPr="00194CC3">
      <w:tab/>
    </w:r>
    <w:r w:rsidRPr="00194CC3">
      <w:tab/>
      <w:t xml:space="preserve">© </w:t>
    </w:r>
    <w:r>
      <w:t>20</w:t>
    </w:r>
    <w:r w:rsidR="00B040E3">
      <w:t>22</w:t>
    </w:r>
    <w:r>
      <w:t xml:space="preserve"> </w:t>
    </w:r>
    <w:r w:rsidRPr="00194CC3">
      <w:t>Open Networking Foundation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F93528" w14:textId="77777777" w:rsidR="00430EF8" w:rsidRDefault="00430EF8" w:rsidP="005752F2">
      <w:pPr>
        <w:spacing w:after="0"/>
      </w:pPr>
      <w:r>
        <w:separator/>
      </w:r>
    </w:p>
  </w:footnote>
  <w:footnote w:type="continuationSeparator" w:id="0">
    <w:p w14:paraId="34DF88DC" w14:textId="77777777" w:rsidR="00430EF8" w:rsidRDefault="00430EF8" w:rsidP="005752F2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50A6F" w14:textId="08BC84B9" w:rsidR="00776346" w:rsidRPr="00194CC3" w:rsidRDefault="00776346" w:rsidP="005752F2">
    <w:pPr>
      <w:pStyle w:val="Header"/>
    </w:pPr>
    <w:r>
      <w:t>TR-512.A.1</w:t>
    </w:r>
    <w:r w:rsidR="00CB7162">
      <w:t>5</w:t>
    </w:r>
    <w:r>
      <w:t xml:space="preserve"> </w:t>
    </w:r>
    <w:r w:rsidRPr="00FA1B7A">
      <w:t>C</w:t>
    </w:r>
    <w:r>
      <w:t xml:space="preserve">ore Information Model – Appendix – </w:t>
    </w:r>
    <w:r w:rsidR="00CB7162">
      <w:t>Controller Lifecycle and Security</w:t>
    </w:r>
    <w:r w:rsidRPr="00194CC3">
      <w:tab/>
      <w:t xml:space="preserve">Version </w:t>
    </w:r>
    <w:r>
      <w:t>1.</w:t>
    </w:r>
    <w:r w:rsidR="00CB7162">
      <w:t>6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5C38549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E"/>
    <w:multiLevelType w:val="singleLevel"/>
    <w:tmpl w:val="FDF2C8A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2" w15:restartNumberingAfterBreak="0">
    <w:nsid w:val="FFFFFF7F"/>
    <w:multiLevelType w:val="singleLevel"/>
    <w:tmpl w:val="571068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3" w15:restartNumberingAfterBreak="0">
    <w:nsid w:val="FFFFFF88"/>
    <w:multiLevelType w:val="singleLevel"/>
    <w:tmpl w:val="F25A030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86947A0"/>
    <w:multiLevelType w:val="hybridMultilevel"/>
    <w:tmpl w:val="0AB40A72"/>
    <w:lvl w:ilvl="0" w:tplc="F9BADDB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0002D22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DB029484"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31AA9BC0"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C5804D4E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3E84D69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026D04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994C9CD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26644AE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5" w15:restartNumberingAfterBreak="0">
    <w:nsid w:val="141640A1"/>
    <w:multiLevelType w:val="hybridMultilevel"/>
    <w:tmpl w:val="3D184958"/>
    <w:lvl w:ilvl="0" w:tplc="0A70DBF0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155CC4DA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73249202"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060A9DE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36FCC1BA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CD2BB5E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97EA5B8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A008F7B2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52CE2FA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6" w15:restartNumberingAfterBreak="0">
    <w:nsid w:val="15522313"/>
    <w:multiLevelType w:val="hybridMultilevel"/>
    <w:tmpl w:val="82F0C7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A11B34"/>
    <w:multiLevelType w:val="hybridMultilevel"/>
    <w:tmpl w:val="8116CF0C"/>
    <w:lvl w:ilvl="0" w:tplc="8CC8584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522380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AAB222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F82C58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AB805E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A4E8E8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506107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4642F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9DA6ED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D27117C"/>
    <w:multiLevelType w:val="hybridMultilevel"/>
    <w:tmpl w:val="FAD8EA22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0925A1"/>
    <w:multiLevelType w:val="hybridMultilevel"/>
    <w:tmpl w:val="80607062"/>
    <w:lvl w:ilvl="0" w:tplc="02421FC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D5598E"/>
    <w:multiLevelType w:val="hybridMultilevel"/>
    <w:tmpl w:val="C6761718"/>
    <w:lvl w:ilvl="0" w:tplc="57AA7CE8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3DBA9644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2372301A"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ACAEF9D8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5EB8308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FF0637F4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E4949FE0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C89CAB48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5F049BC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1" w15:restartNumberingAfterBreak="0">
    <w:nsid w:val="31CB7E73"/>
    <w:multiLevelType w:val="hybridMultilevel"/>
    <w:tmpl w:val="D116C0AC"/>
    <w:lvl w:ilvl="0" w:tplc="2AC07A9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BE707880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6D364F48"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D11C9FAE"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EF630EC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3A1C9650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1A14D9A6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6F046750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03BC93B8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2" w15:restartNumberingAfterBreak="0">
    <w:nsid w:val="376A2DE3"/>
    <w:multiLevelType w:val="multilevel"/>
    <w:tmpl w:val="89E0FDFA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75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1148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37822B9D"/>
    <w:multiLevelType w:val="hybridMultilevel"/>
    <w:tmpl w:val="A2AAC134"/>
    <w:lvl w:ilvl="0" w:tplc="70B67CDC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7A1ADC9A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C6CAC74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5EF45144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0FE62A92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EDCCE0C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30B60BB4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4FFA8DD4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87AC56F6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14" w15:restartNumberingAfterBreak="0">
    <w:nsid w:val="3B9C12F2"/>
    <w:multiLevelType w:val="hybridMultilevel"/>
    <w:tmpl w:val="7D825D6E"/>
    <w:lvl w:ilvl="0" w:tplc="1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326946"/>
    <w:multiLevelType w:val="hybridMultilevel"/>
    <w:tmpl w:val="8764B148"/>
    <w:lvl w:ilvl="0" w:tplc="357E789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4B3427A"/>
    <w:multiLevelType w:val="hybridMultilevel"/>
    <w:tmpl w:val="0B9EED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97478F"/>
    <w:multiLevelType w:val="hybridMultilevel"/>
    <w:tmpl w:val="1DBC25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3F577B"/>
    <w:multiLevelType w:val="hybridMultilevel"/>
    <w:tmpl w:val="856A9CD4"/>
    <w:lvl w:ilvl="0" w:tplc="08D2AC9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AEEB99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10E630"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5E4A4C"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A4AEFB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99E13C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66CB6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DC81D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488F7B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6972B23"/>
    <w:multiLevelType w:val="hybridMultilevel"/>
    <w:tmpl w:val="2780CD56"/>
    <w:lvl w:ilvl="0" w:tplc="F5F2E8E2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C9AC5642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33062B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E80D93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3FCF9A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D5CC53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84DE9CF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9AE41C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A4CC968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0" w15:restartNumberingAfterBreak="0">
    <w:nsid w:val="596D7A25"/>
    <w:multiLevelType w:val="hybridMultilevel"/>
    <w:tmpl w:val="60225B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30218E"/>
    <w:multiLevelType w:val="hybridMultilevel"/>
    <w:tmpl w:val="E17264B0"/>
    <w:lvl w:ilvl="0" w:tplc="39807272">
      <w:start w:val="1"/>
      <w:numFmt w:val="bullet"/>
      <w:lvlText w:val="•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  <w:lvl w:ilvl="1" w:tplc="0372AC9E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CA547CCC"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3" w:tplc="08B0AFB0"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4" w:tplc="6B0C0246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5" w:tplc="98E4F586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6" w:tplc="C8E449E2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7" w:tplc="EABE18F6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8" w:tplc="D9F4020C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</w:abstractNum>
  <w:abstractNum w:abstractNumId="22" w15:restartNumberingAfterBreak="0">
    <w:nsid w:val="600566C1"/>
    <w:multiLevelType w:val="hybridMultilevel"/>
    <w:tmpl w:val="B0E019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DC1102"/>
    <w:multiLevelType w:val="multilevel"/>
    <w:tmpl w:val="7376E87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pStyle w:val="List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2">
      <w:start w:val="1"/>
      <w:numFmt w:val="bullet"/>
      <w:lvlText w:val="○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</w:rPr>
    </w:lvl>
    <w:lvl w:ilvl="3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24" w15:restartNumberingAfterBreak="0">
    <w:nsid w:val="69A53391"/>
    <w:multiLevelType w:val="hybridMultilevel"/>
    <w:tmpl w:val="EBCC76A2"/>
    <w:lvl w:ilvl="0" w:tplc="10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C9AC5642">
      <w:numFmt w:val="bullet"/>
      <w:lvlText w:val="•"/>
      <w:lvlJc w:val="left"/>
      <w:pPr>
        <w:tabs>
          <w:tab w:val="num" w:pos="1080"/>
        </w:tabs>
        <w:ind w:left="1080" w:hanging="360"/>
      </w:pPr>
      <w:rPr>
        <w:rFonts w:ascii="Arial" w:hAnsi="Arial" w:hint="default"/>
      </w:rPr>
    </w:lvl>
    <w:lvl w:ilvl="2" w:tplc="833062B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5E80D93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D3FCF9A6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D5CC532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84DE9CF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89AE41C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A4CC968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5" w15:restartNumberingAfterBreak="0">
    <w:nsid w:val="6A686778"/>
    <w:multiLevelType w:val="hybridMultilevel"/>
    <w:tmpl w:val="E1AC383C"/>
    <w:lvl w:ilvl="0" w:tplc="3514B998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1A1238"/>
    <w:multiLevelType w:val="hybridMultilevel"/>
    <w:tmpl w:val="3F680AC6"/>
    <w:lvl w:ilvl="0" w:tplc="08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23"/>
  </w:num>
  <w:num w:numId="3">
    <w:abstractNumId w:val="9"/>
  </w:num>
  <w:num w:numId="4">
    <w:abstractNumId w:val="16"/>
  </w:num>
  <w:num w:numId="5">
    <w:abstractNumId w:val="15"/>
  </w:num>
  <w:num w:numId="6">
    <w:abstractNumId w:val="8"/>
  </w:num>
  <w:num w:numId="7">
    <w:abstractNumId w:val="17"/>
  </w:num>
  <w:num w:numId="8">
    <w:abstractNumId w:val="22"/>
  </w:num>
  <w:num w:numId="9">
    <w:abstractNumId w:val="26"/>
  </w:num>
  <w:num w:numId="10">
    <w:abstractNumId w:val="4"/>
  </w:num>
  <w:num w:numId="11">
    <w:abstractNumId w:val="10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9"/>
  </w:num>
  <w:num w:numId="17">
    <w:abstractNumId w:val="24"/>
  </w:num>
  <w:num w:numId="18">
    <w:abstractNumId w:val="14"/>
  </w:num>
  <w:num w:numId="19">
    <w:abstractNumId w:val="11"/>
  </w:num>
  <w:num w:numId="20">
    <w:abstractNumId w:val="13"/>
  </w:num>
  <w:num w:numId="21">
    <w:abstractNumId w:val="21"/>
  </w:num>
  <w:num w:numId="22">
    <w:abstractNumId w:val="5"/>
  </w:num>
  <w:num w:numId="23">
    <w:abstractNumId w:val="7"/>
  </w:num>
  <w:num w:numId="24">
    <w:abstractNumId w:val="18"/>
  </w:num>
  <w:num w:numId="25">
    <w:abstractNumId w:val="6"/>
  </w:num>
  <w:num w:numId="26">
    <w:abstractNumId w:val="25"/>
  </w:num>
  <w:num w:numId="27">
    <w:abstractNumId w:val="20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embedSystem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673"/>
    <w:rsid w:val="00000BE1"/>
    <w:rsid w:val="000028BD"/>
    <w:rsid w:val="00004DBE"/>
    <w:rsid w:val="00006200"/>
    <w:rsid w:val="00011257"/>
    <w:rsid w:val="00011394"/>
    <w:rsid w:val="00012180"/>
    <w:rsid w:val="0001381E"/>
    <w:rsid w:val="00017615"/>
    <w:rsid w:val="00020A26"/>
    <w:rsid w:val="0002280E"/>
    <w:rsid w:val="000237EE"/>
    <w:rsid w:val="0002781D"/>
    <w:rsid w:val="0003067B"/>
    <w:rsid w:val="00033793"/>
    <w:rsid w:val="00034797"/>
    <w:rsid w:val="0003550D"/>
    <w:rsid w:val="00035DF4"/>
    <w:rsid w:val="000401B0"/>
    <w:rsid w:val="00040FD5"/>
    <w:rsid w:val="00043CBB"/>
    <w:rsid w:val="00043D80"/>
    <w:rsid w:val="00045228"/>
    <w:rsid w:val="000470E5"/>
    <w:rsid w:val="00047C20"/>
    <w:rsid w:val="00050451"/>
    <w:rsid w:val="0005277E"/>
    <w:rsid w:val="00052BBA"/>
    <w:rsid w:val="00054567"/>
    <w:rsid w:val="0005695A"/>
    <w:rsid w:val="0006074B"/>
    <w:rsid w:val="000623BA"/>
    <w:rsid w:val="00063661"/>
    <w:rsid w:val="00070070"/>
    <w:rsid w:val="000713FE"/>
    <w:rsid w:val="000714C5"/>
    <w:rsid w:val="00071924"/>
    <w:rsid w:val="00071FE8"/>
    <w:rsid w:val="000746A3"/>
    <w:rsid w:val="000768A1"/>
    <w:rsid w:val="000831EC"/>
    <w:rsid w:val="000840DB"/>
    <w:rsid w:val="00095B46"/>
    <w:rsid w:val="00095D7C"/>
    <w:rsid w:val="000A238A"/>
    <w:rsid w:val="000A73DF"/>
    <w:rsid w:val="000A7AD9"/>
    <w:rsid w:val="000B0445"/>
    <w:rsid w:val="000B0C78"/>
    <w:rsid w:val="000B301C"/>
    <w:rsid w:val="000B3E73"/>
    <w:rsid w:val="000B5048"/>
    <w:rsid w:val="000B539C"/>
    <w:rsid w:val="000B5462"/>
    <w:rsid w:val="000B5873"/>
    <w:rsid w:val="000C5047"/>
    <w:rsid w:val="000C6583"/>
    <w:rsid w:val="000D0594"/>
    <w:rsid w:val="000D1A27"/>
    <w:rsid w:val="000D2606"/>
    <w:rsid w:val="000D333F"/>
    <w:rsid w:val="000D3C36"/>
    <w:rsid w:val="000D5C8A"/>
    <w:rsid w:val="000D618F"/>
    <w:rsid w:val="000E1A0B"/>
    <w:rsid w:val="000E367D"/>
    <w:rsid w:val="000E3DEC"/>
    <w:rsid w:val="000E4BCF"/>
    <w:rsid w:val="000E4F4E"/>
    <w:rsid w:val="000E6B4B"/>
    <w:rsid w:val="000F56C8"/>
    <w:rsid w:val="000F5DFF"/>
    <w:rsid w:val="000F62FF"/>
    <w:rsid w:val="000F7652"/>
    <w:rsid w:val="000F7D12"/>
    <w:rsid w:val="0010188E"/>
    <w:rsid w:val="001031EF"/>
    <w:rsid w:val="00104D37"/>
    <w:rsid w:val="00105D30"/>
    <w:rsid w:val="00105DF7"/>
    <w:rsid w:val="00107BE5"/>
    <w:rsid w:val="00107D21"/>
    <w:rsid w:val="0011116C"/>
    <w:rsid w:val="00112B83"/>
    <w:rsid w:val="0012007D"/>
    <w:rsid w:val="0012082A"/>
    <w:rsid w:val="00122B1B"/>
    <w:rsid w:val="00123693"/>
    <w:rsid w:val="0012438D"/>
    <w:rsid w:val="001243B4"/>
    <w:rsid w:val="00125F85"/>
    <w:rsid w:val="00126B4E"/>
    <w:rsid w:val="00127365"/>
    <w:rsid w:val="00130E5C"/>
    <w:rsid w:val="001318F1"/>
    <w:rsid w:val="00131A17"/>
    <w:rsid w:val="001334BE"/>
    <w:rsid w:val="0013448B"/>
    <w:rsid w:val="00134B1C"/>
    <w:rsid w:val="0013546B"/>
    <w:rsid w:val="00136409"/>
    <w:rsid w:val="001364E2"/>
    <w:rsid w:val="001438BD"/>
    <w:rsid w:val="001440C0"/>
    <w:rsid w:val="001450D2"/>
    <w:rsid w:val="00147809"/>
    <w:rsid w:val="001508C8"/>
    <w:rsid w:val="00151B89"/>
    <w:rsid w:val="00152125"/>
    <w:rsid w:val="001531A1"/>
    <w:rsid w:val="001566A1"/>
    <w:rsid w:val="00157B45"/>
    <w:rsid w:val="001609F5"/>
    <w:rsid w:val="00164BD0"/>
    <w:rsid w:val="00166AAA"/>
    <w:rsid w:val="00174557"/>
    <w:rsid w:val="001770C6"/>
    <w:rsid w:val="00177975"/>
    <w:rsid w:val="0018097C"/>
    <w:rsid w:val="001821D8"/>
    <w:rsid w:val="001873A5"/>
    <w:rsid w:val="00187D83"/>
    <w:rsid w:val="00191BDB"/>
    <w:rsid w:val="00194473"/>
    <w:rsid w:val="0019476F"/>
    <w:rsid w:val="00194B43"/>
    <w:rsid w:val="00196008"/>
    <w:rsid w:val="001A037A"/>
    <w:rsid w:val="001A03CE"/>
    <w:rsid w:val="001A06C3"/>
    <w:rsid w:val="001A1677"/>
    <w:rsid w:val="001A4081"/>
    <w:rsid w:val="001A5392"/>
    <w:rsid w:val="001B7216"/>
    <w:rsid w:val="001B7B14"/>
    <w:rsid w:val="001C0259"/>
    <w:rsid w:val="001C047B"/>
    <w:rsid w:val="001C3083"/>
    <w:rsid w:val="001C4DF1"/>
    <w:rsid w:val="001C7C67"/>
    <w:rsid w:val="001D02BB"/>
    <w:rsid w:val="001D1C3F"/>
    <w:rsid w:val="001E0314"/>
    <w:rsid w:val="001E046F"/>
    <w:rsid w:val="001E0618"/>
    <w:rsid w:val="001E2B56"/>
    <w:rsid w:val="001E3FD8"/>
    <w:rsid w:val="001E5F01"/>
    <w:rsid w:val="001E63BF"/>
    <w:rsid w:val="001E7DDD"/>
    <w:rsid w:val="001F07E0"/>
    <w:rsid w:val="001F20E8"/>
    <w:rsid w:val="001F2DC5"/>
    <w:rsid w:val="001F460C"/>
    <w:rsid w:val="001F6C40"/>
    <w:rsid w:val="0020010C"/>
    <w:rsid w:val="00202539"/>
    <w:rsid w:val="0020366E"/>
    <w:rsid w:val="00203DCE"/>
    <w:rsid w:val="00205DEA"/>
    <w:rsid w:val="00206DC1"/>
    <w:rsid w:val="00206FBB"/>
    <w:rsid w:val="002115D4"/>
    <w:rsid w:val="00211CF9"/>
    <w:rsid w:val="00213D3B"/>
    <w:rsid w:val="00214580"/>
    <w:rsid w:val="00214D96"/>
    <w:rsid w:val="00221E8D"/>
    <w:rsid w:val="002221DC"/>
    <w:rsid w:val="00223FB3"/>
    <w:rsid w:val="00224739"/>
    <w:rsid w:val="00225D39"/>
    <w:rsid w:val="00227335"/>
    <w:rsid w:val="0023412B"/>
    <w:rsid w:val="0023688A"/>
    <w:rsid w:val="002401E8"/>
    <w:rsid w:val="002405E5"/>
    <w:rsid w:val="00243981"/>
    <w:rsid w:val="00244385"/>
    <w:rsid w:val="0024580B"/>
    <w:rsid w:val="0024710C"/>
    <w:rsid w:val="00250D0B"/>
    <w:rsid w:val="002524BB"/>
    <w:rsid w:val="00252A38"/>
    <w:rsid w:val="00253CA1"/>
    <w:rsid w:val="002554BE"/>
    <w:rsid w:val="00256F14"/>
    <w:rsid w:val="002574DA"/>
    <w:rsid w:val="002601AC"/>
    <w:rsid w:val="00262F96"/>
    <w:rsid w:val="002662A5"/>
    <w:rsid w:val="00266A83"/>
    <w:rsid w:val="00270B72"/>
    <w:rsid w:val="00271DCF"/>
    <w:rsid w:val="00274726"/>
    <w:rsid w:val="002808BE"/>
    <w:rsid w:val="00282B51"/>
    <w:rsid w:val="00287CE2"/>
    <w:rsid w:val="00287F11"/>
    <w:rsid w:val="0029019F"/>
    <w:rsid w:val="002913FF"/>
    <w:rsid w:val="0029575B"/>
    <w:rsid w:val="002968A9"/>
    <w:rsid w:val="00297DF8"/>
    <w:rsid w:val="002B146D"/>
    <w:rsid w:val="002B32AB"/>
    <w:rsid w:val="002B421E"/>
    <w:rsid w:val="002B5989"/>
    <w:rsid w:val="002B5C21"/>
    <w:rsid w:val="002B7F82"/>
    <w:rsid w:val="002C1401"/>
    <w:rsid w:val="002C2AFE"/>
    <w:rsid w:val="002C2DF2"/>
    <w:rsid w:val="002C5BF4"/>
    <w:rsid w:val="002C7758"/>
    <w:rsid w:val="002D0B58"/>
    <w:rsid w:val="002D14EE"/>
    <w:rsid w:val="002D3FB7"/>
    <w:rsid w:val="002D43E0"/>
    <w:rsid w:val="002D5D65"/>
    <w:rsid w:val="002D663C"/>
    <w:rsid w:val="002D7019"/>
    <w:rsid w:val="002D77C8"/>
    <w:rsid w:val="002E1219"/>
    <w:rsid w:val="002E15D5"/>
    <w:rsid w:val="002E3EB2"/>
    <w:rsid w:val="002E689C"/>
    <w:rsid w:val="002F11DA"/>
    <w:rsid w:val="002F1639"/>
    <w:rsid w:val="002F17BB"/>
    <w:rsid w:val="002F2029"/>
    <w:rsid w:val="002F2EB2"/>
    <w:rsid w:val="002F7534"/>
    <w:rsid w:val="002F7664"/>
    <w:rsid w:val="0030329D"/>
    <w:rsid w:val="0030335E"/>
    <w:rsid w:val="0030596E"/>
    <w:rsid w:val="003072B3"/>
    <w:rsid w:val="003074B9"/>
    <w:rsid w:val="003074E6"/>
    <w:rsid w:val="00310536"/>
    <w:rsid w:val="00310BA8"/>
    <w:rsid w:val="003110A2"/>
    <w:rsid w:val="00315D31"/>
    <w:rsid w:val="00316EE9"/>
    <w:rsid w:val="00320BA5"/>
    <w:rsid w:val="00321C40"/>
    <w:rsid w:val="00323C22"/>
    <w:rsid w:val="00325908"/>
    <w:rsid w:val="0033134F"/>
    <w:rsid w:val="003315B6"/>
    <w:rsid w:val="003346BE"/>
    <w:rsid w:val="00334D5D"/>
    <w:rsid w:val="00342686"/>
    <w:rsid w:val="003437CD"/>
    <w:rsid w:val="003458AC"/>
    <w:rsid w:val="0034656B"/>
    <w:rsid w:val="003469CC"/>
    <w:rsid w:val="0035038F"/>
    <w:rsid w:val="00350974"/>
    <w:rsid w:val="0035133E"/>
    <w:rsid w:val="00362D87"/>
    <w:rsid w:val="00362E39"/>
    <w:rsid w:val="00365A80"/>
    <w:rsid w:val="0037113F"/>
    <w:rsid w:val="003718B5"/>
    <w:rsid w:val="003750A7"/>
    <w:rsid w:val="003758B7"/>
    <w:rsid w:val="00376E1C"/>
    <w:rsid w:val="0038117F"/>
    <w:rsid w:val="00382B1A"/>
    <w:rsid w:val="0038303D"/>
    <w:rsid w:val="00384423"/>
    <w:rsid w:val="00391027"/>
    <w:rsid w:val="00393BEF"/>
    <w:rsid w:val="003975B7"/>
    <w:rsid w:val="003A1FC1"/>
    <w:rsid w:val="003A2B74"/>
    <w:rsid w:val="003A36A9"/>
    <w:rsid w:val="003A6573"/>
    <w:rsid w:val="003B1ED8"/>
    <w:rsid w:val="003B3770"/>
    <w:rsid w:val="003C0326"/>
    <w:rsid w:val="003C0D85"/>
    <w:rsid w:val="003C1335"/>
    <w:rsid w:val="003C3676"/>
    <w:rsid w:val="003C3DB4"/>
    <w:rsid w:val="003C725A"/>
    <w:rsid w:val="003D1859"/>
    <w:rsid w:val="003D240D"/>
    <w:rsid w:val="003D39B1"/>
    <w:rsid w:val="003D416C"/>
    <w:rsid w:val="003E1E1F"/>
    <w:rsid w:val="003E3750"/>
    <w:rsid w:val="003E79C8"/>
    <w:rsid w:val="003F0C7C"/>
    <w:rsid w:val="003F2A4E"/>
    <w:rsid w:val="003F5A31"/>
    <w:rsid w:val="003F6638"/>
    <w:rsid w:val="003F75A7"/>
    <w:rsid w:val="003F7D40"/>
    <w:rsid w:val="004008EE"/>
    <w:rsid w:val="00401A7B"/>
    <w:rsid w:val="004059AB"/>
    <w:rsid w:val="00412947"/>
    <w:rsid w:val="0041595F"/>
    <w:rsid w:val="00416094"/>
    <w:rsid w:val="00417A4B"/>
    <w:rsid w:val="0042017E"/>
    <w:rsid w:val="00420289"/>
    <w:rsid w:val="00421DC7"/>
    <w:rsid w:val="004252B8"/>
    <w:rsid w:val="0042763D"/>
    <w:rsid w:val="00430CE7"/>
    <w:rsid w:val="00430EF8"/>
    <w:rsid w:val="00433919"/>
    <w:rsid w:val="00434877"/>
    <w:rsid w:val="00434ADC"/>
    <w:rsid w:val="00435921"/>
    <w:rsid w:val="00436F5A"/>
    <w:rsid w:val="00437E48"/>
    <w:rsid w:val="004417D1"/>
    <w:rsid w:val="00441F85"/>
    <w:rsid w:val="004433F8"/>
    <w:rsid w:val="00444D0E"/>
    <w:rsid w:val="0044507D"/>
    <w:rsid w:val="0044510E"/>
    <w:rsid w:val="0044567E"/>
    <w:rsid w:val="0044748B"/>
    <w:rsid w:val="00450A75"/>
    <w:rsid w:val="00452673"/>
    <w:rsid w:val="00461F6F"/>
    <w:rsid w:val="00462AC6"/>
    <w:rsid w:val="00462FEE"/>
    <w:rsid w:val="0046308B"/>
    <w:rsid w:val="00465F6A"/>
    <w:rsid w:val="00466165"/>
    <w:rsid w:val="00467E74"/>
    <w:rsid w:val="00471FFB"/>
    <w:rsid w:val="00480636"/>
    <w:rsid w:val="00481FF5"/>
    <w:rsid w:val="004820AE"/>
    <w:rsid w:val="00484267"/>
    <w:rsid w:val="00486990"/>
    <w:rsid w:val="00495C3B"/>
    <w:rsid w:val="0049790E"/>
    <w:rsid w:val="004A1D87"/>
    <w:rsid w:val="004A2A96"/>
    <w:rsid w:val="004A5949"/>
    <w:rsid w:val="004B2BE1"/>
    <w:rsid w:val="004B6ABC"/>
    <w:rsid w:val="004B7996"/>
    <w:rsid w:val="004C032E"/>
    <w:rsid w:val="004C0625"/>
    <w:rsid w:val="004C0E90"/>
    <w:rsid w:val="004C16E2"/>
    <w:rsid w:val="004C4138"/>
    <w:rsid w:val="004C429C"/>
    <w:rsid w:val="004C5309"/>
    <w:rsid w:val="004C5553"/>
    <w:rsid w:val="004D01EE"/>
    <w:rsid w:val="004D14A2"/>
    <w:rsid w:val="004D1993"/>
    <w:rsid w:val="004D35B9"/>
    <w:rsid w:val="004D3741"/>
    <w:rsid w:val="004D4357"/>
    <w:rsid w:val="004D4C0A"/>
    <w:rsid w:val="004D4CAD"/>
    <w:rsid w:val="004D71EB"/>
    <w:rsid w:val="004E21C1"/>
    <w:rsid w:val="004E2D24"/>
    <w:rsid w:val="004E581F"/>
    <w:rsid w:val="004E7052"/>
    <w:rsid w:val="004F003B"/>
    <w:rsid w:val="004F231C"/>
    <w:rsid w:val="004F30E7"/>
    <w:rsid w:val="004F662C"/>
    <w:rsid w:val="00500895"/>
    <w:rsid w:val="005029CE"/>
    <w:rsid w:val="00502DB7"/>
    <w:rsid w:val="005030CD"/>
    <w:rsid w:val="00503179"/>
    <w:rsid w:val="00504044"/>
    <w:rsid w:val="0050521E"/>
    <w:rsid w:val="00510B6E"/>
    <w:rsid w:val="00510E08"/>
    <w:rsid w:val="00514E1E"/>
    <w:rsid w:val="00515B18"/>
    <w:rsid w:val="00516625"/>
    <w:rsid w:val="00516AF2"/>
    <w:rsid w:val="00517DA6"/>
    <w:rsid w:val="00517EC1"/>
    <w:rsid w:val="005225F4"/>
    <w:rsid w:val="00522799"/>
    <w:rsid w:val="00527E66"/>
    <w:rsid w:val="00530021"/>
    <w:rsid w:val="00531F36"/>
    <w:rsid w:val="00532162"/>
    <w:rsid w:val="00532BD2"/>
    <w:rsid w:val="00533155"/>
    <w:rsid w:val="00533675"/>
    <w:rsid w:val="00541C07"/>
    <w:rsid w:val="00542751"/>
    <w:rsid w:val="0054337A"/>
    <w:rsid w:val="005434AB"/>
    <w:rsid w:val="00544523"/>
    <w:rsid w:val="0054506B"/>
    <w:rsid w:val="00546111"/>
    <w:rsid w:val="0054709A"/>
    <w:rsid w:val="0055156F"/>
    <w:rsid w:val="00551631"/>
    <w:rsid w:val="00555939"/>
    <w:rsid w:val="00556A56"/>
    <w:rsid w:val="00557B35"/>
    <w:rsid w:val="00560B7F"/>
    <w:rsid w:val="00563203"/>
    <w:rsid w:val="005634E7"/>
    <w:rsid w:val="00565561"/>
    <w:rsid w:val="00567861"/>
    <w:rsid w:val="00567E3D"/>
    <w:rsid w:val="00570EA3"/>
    <w:rsid w:val="00572246"/>
    <w:rsid w:val="00572CA1"/>
    <w:rsid w:val="00574F25"/>
    <w:rsid w:val="005752F2"/>
    <w:rsid w:val="005766D1"/>
    <w:rsid w:val="005774F5"/>
    <w:rsid w:val="005833D3"/>
    <w:rsid w:val="00583657"/>
    <w:rsid w:val="005901AA"/>
    <w:rsid w:val="005908E1"/>
    <w:rsid w:val="00592960"/>
    <w:rsid w:val="005938AD"/>
    <w:rsid w:val="00596AAD"/>
    <w:rsid w:val="005971D6"/>
    <w:rsid w:val="00597F40"/>
    <w:rsid w:val="005A0D28"/>
    <w:rsid w:val="005A307A"/>
    <w:rsid w:val="005B273E"/>
    <w:rsid w:val="005B2FDA"/>
    <w:rsid w:val="005B3197"/>
    <w:rsid w:val="005B66C3"/>
    <w:rsid w:val="005C0053"/>
    <w:rsid w:val="005C0B26"/>
    <w:rsid w:val="005C58CD"/>
    <w:rsid w:val="005C58EB"/>
    <w:rsid w:val="005D0F57"/>
    <w:rsid w:val="005D2A6B"/>
    <w:rsid w:val="005D4DE1"/>
    <w:rsid w:val="005D5EBD"/>
    <w:rsid w:val="005E30D2"/>
    <w:rsid w:val="005E5976"/>
    <w:rsid w:val="005F16F8"/>
    <w:rsid w:val="005F1A9B"/>
    <w:rsid w:val="005F3C82"/>
    <w:rsid w:val="005F7936"/>
    <w:rsid w:val="005F7DC6"/>
    <w:rsid w:val="00602013"/>
    <w:rsid w:val="0060227D"/>
    <w:rsid w:val="00604193"/>
    <w:rsid w:val="00604D1E"/>
    <w:rsid w:val="0060759E"/>
    <w:rsid w:val="00615D63"/>
    <w:rsid w:val="00616E64"/>
    <w:rsid w:val="0061722E"/>
    <w:rsid w:val="00617454"/>
    <w:rsid w:val="00617A69"/>
    <w:rsid w:val="0062046D"/>
    <w:rsid w:val="00623401"/>
    <w:rsid w:val="00623E9B"/>
    <w:rsid w:val="00624E31"/>
    <w:rsid w:val="0062676D"/>
    <w:rsid w:val="006308AF"/>
    <w:rsid w:val="00632388"/>
    <w:rsid w:val="00635998"/>
    <w:rsid w:val="00637408"/>
    <w:rsid w:val="00644141"/>
    <w:rsid w:val="006461CB"/>
    <w:rsid w:val="0064621A"/>
    <w:rsid w:val="00646FCA"/>
    <w:rsid w:val="00647E35"/>
    <w:rsid w:val="00650B7B"/>
    <w:rsid w:val="00653F66"/>
    <w:rsid w:val="00656D57"/>
    <w:rsid w:val="00656DF0"/>
    <w:rsid w:val="006573D8"/>
    <w:rsid w:val="00660AA6"/>
    <w:rsid w:val="00662A5F"/>
    <w:rsid w:val="00662EC6"/>
    <w:rsid w:val="00663089"/>
    <w:rsid w:val="00664B13"/>
    <w:rsid w:val="006665C5"/>
    <w:rsid w:val="00666ABC"/>
    <w:rsid w:val="00666E53"/>
    <w:rsid w:val="00670674"/>
    <w:rsid w:val="00671D1C"/>
    <w:rsid w:val="00671FE7"/>
    <w:rsid w:val="00672605"/>
    <w:rsid w:val="00672660"/>
    <w:rsid w:val="006726AD"/>
    <w:rsid w:val="00673F4E"/>
    <w:rsid w:val="006747E5"/>
    <w:rsid w:val="006761ED"/>
    <w:rsid w:val="006765E5"/>
    <w:rsid w:val="00677A29"/>
    <w:rsid w:val="00680695"/>
    <w:rsid w:val="0068163C"/>
    <w:rsid w:val="00682916"/>
    <w:rsid w:val="006838B3"/>
    <w:rsid w:val="00683AFE"/>
    <w:rsid w:val="006840BB"/>
    <w:rsid w:val="00685B6A"/>
    <w:rsid w:val="006921DC"/>
    <w:rsid w:val="0069516E"/>
    <w:rsid w:val="006A2BC7"/>
    <w:rsid w:val="006A2C8E"/>
    <w:rsid w:val="006A68D4"/>
    <w:rsid w:val="006A7319"/>
    <w:rsid w:val="006A76FA"/>
    <w:rsid w:val="006B1C2B"/>
    <w:rsid w:val="006B2C90"/>
    <w:rsid w:val="006B6E0C"/>
    <w:rsid w:val="006B6F33"/>
    <w:rsid w:val="006C20DF"/>
    <w:rsid w:val="006C2FB3"/>
    <w:rsid w:val="006C3197"/>
    <w:rsid w:val="006C468B"/>
    <w:rsid w:val="006C4EE0"/>
    <w:rsid w:val="006C6552"/>
    <w:rsid w:val="006C6C70"/>
    <w:rsid w:val="006D28B6"/>
    <w:rsid w:val="006D2F23"/>
    <w:rsid w:val="006D4DF2"/>
    <w:rsid w:val="006D591F"/>
    <w:rsid w:val="006E3E03"/>
    <w:rsid w:val="006E3EB2"/>
    <w:rsid w:val="006E465B"/>
    <w:rsid w:val="006E5523"/>
    <w:rsid w:val="006E72A0"/>
    <w:rsid w:val="006E7A00"/>
    <w:rsid w:val="006F1D5E"/>
    <w:rsid w:val="006F1D97"/>
    <w:rsid w:val="006F32D7"/>
    <w:rsid w:val="006F38C3"/>
    <w:rsid w:val="006F5445"/>
    <w:rsid w:val="006F674A"/>
    <w:rsid w:val="006F727C"/>
    <w:rsid w:val="006F790D"/>
    <w:rsid w:val="006F7D1B"/>
    <w:rsid w:val="00701A07"/>
    <w:rsid w:val="00701EFA"/>
    <w:rsid w:val="007023DC"/>
    <w:rsid w:val="007059DC"/>
    <w:rsid w:val="00705F08"/>
    <w:rsid w:val="00706888"/>
    <w:rsid w:val="007069A7"/>
    <w:rsid w:val="007106A9"/>
    <w:rsid w:val="00713F1D"/>
    <w:rsid w:val="00717279"/>
    <w:rsid w:val="00730690"/>
    <w:rsid w:val="00732AD3"/>
    <w:rsid w:val="00732E50"/>
    <w:rsid w:val="00733836"/>
    <w:rsid w:val="00733E92"/>
    <w:rsid w:val="007349B2"/>
    <w:rsid w:val="00734A9A"/>
    <w:rsid w:val="00737358"/>
    <w:rsid w:val="00737B8C"/>
    <w:rsid w:val="00746789"/>
    <w:rsid w:val="0074755B"/>
    <w:rsid w:val="00747A6D"/>
    <w:rsid w:val="00750BF2"/>
    <w:rsid w:val="0075119E"/>
    <w:rsid w:val="00752D3D"/>
    <w:rsid w:val="0075682C"/>
    <w:rsid w:val="0075687B"/>
    <w:rsid w:val="00756E94"/>
    <w:rsid w:val="007641DE"/>
    <w:rsid w:val="007649C3"/>
    <w:rsid w:val="007649C4"/>
    <w:rsid w:val="007658BF"/>
    <w:rsid w:val="00767923"/>
    <w:rsid w:val="0077078B"/>
    <w:rsid w:val="0077271D"/>
    <w:rsid w:val="00776346"/>
    <w:rsid w:val="007768D3"/>
    <w:rsid w:val="00780067"/>
    <w:rsid w:val="00780BF4"/>
    <w:rsid w:val="00783AD8"/>
    <w:rsid w:val="00784EC3"/>
    <w:rsid w:val="007864D5"/>
    <w:rsid w:val="00786BF1"/>
    <w:rsid w:val="00786CC8"/>
    <w:rsid w:val="0079102B"/>
    <w:rsid w:val="007938A6"/>
    <w:rsid w:val="00794322"/>
    <w:rsid w:val="007961B8"/>
    <w:rsid w:val="0079683D"/>
    <w:rsid w:val="007A024B"/>
    <w:rsid w:val="007A09FA"/>
    <w:rsid w:val="007A0F2E"/>
    <w:rsid w:val="007A2295"/>
    <w:rsid w:val="007A39AD"/>
    <w:rsid w:val="007A3FA2"/>
    <w:rsid w:val="007B0060"/>
    <w:rsid w:val="007B1CF9"/>
    <w:rsid w:val="007B53EA"/>
    <w:rsid w:val="007B5A83"/>
    <w:rsid w:val="007B73DF"/>
    <w:rsid w:val="007B7763"/>
    <w:rsid w:val="007C1F49"/>
    <w:rsid w:val="007C2BBA"/>
    <w:rsid w:val="007C3BF5"/>
    <w:rsid w:val="007C52D8"/>
    <w:rsid w:val="007C6FCA"/>
    <w:rsid w:val="007C740A"/>
    <w:rsid w:val="007D0657"/>
    <w:rsid w:val="007E0A64"/>
    <w:rsid w:val="007E10A8"/>
    <w:rsid w:val="007E1D75"/>
    <w:rsid w:val="007E2FE0"/>
    <w:rsid w:val="007E513D"/>
    <w:rsid w:val="007E6CD0"/>
    <w:rsid w:val="007E786B"/>
    <w:rsid w:val="007F2622"/>
    <w:rsid w:val="007F2CB3"/>
    <w:rsid w:val="007F40B6"/>
    <w:rsid w:val="007F4508"/>
    <w:rsid w:val="007F4F9C"/>
    <w:rsid w:val="007F554C"/>
    <w:rsid w:val="007F68BF"/>
    <w:rsid w:val="00800758"/>
    <w:rsid w:val="00811416"/>
    <w:rsid w:val="00812ECB"/>
    <w:rsid w:val="00814ADA"/>
    <w:rsid w:val="008201C9"/>
    <w:rsid w:val="0082052A"/>
    <w:rsid w:val="00825DAD"/>
    <w:rsid w:val="00826A62"/>
    <w:rsid w:val="008305B2"/>
    <w:rsid w:val="008305FF"/>
    <w:rsid w:val="0083579A"/>
    <w:rsid w:val="0083590D"/>
    <w:rsid w:val="008401C1"/>
    <w:rsid w:val="0084249D"/>
    <w:rsid w:val="00854231"/>
    <w:rsid w:val="00854556"/>
    <w:rsid w:val="0086055F"/>
    <w:rsid w:val="0087095C"/>
    <w:rsid w:val="008720CE"/>
    <w:rsid w:val="00873D3F"/>
    <w:rsid w:val="00874A4A"/>
    <w:rsid w:val="008772DC"/>
    <w:rsid w:val="00877D3D"/>
    <w:rsid w:val="008808D8"/>
    <w:rsid w:val="00882647"/>
    <w:rsid w:val="00883330"/>
    <w:rsid w:val="00884EAB"/>
    <w:rsid w:val="0088645E"/>
    <w:rsid w:val="0089036E"/>
    <w:rsid w:val="00890B4C"/>
    <w:rsid w:val="008968C3"/>
    <w:rsid w:val="008A263B"/>
    <w:rsid w:val="008A4DEE"/>
    <w:rsid w:val="008B184C"/>
    <w:rsid w:val="008B185A"/>
    <w:rsid w:val="008B3BCB"/>
    <w:rsid w:val="008B42FC"/>
    <w:rsid w:val="008B50F9"/>
    <w:rsid w:val="008C1BBA"/>
    <w:rsid w:val="008C31E5"/>
    <w:rsid w:val="008C6166"/>
    <w:rsid w:val="008C6F7B"/>
    <w:rsid w:val="008C7C98"/>
    <w:rsid w:val="008D0607"/>
    <w:rsid w:val="008D19D9"/>
    <w:rsid w:val="008D26D5"/>
    <w:rsid w:val="008D3D1B"/>
    <w:rsid w:val="008D4410"/>
    <w:rsid w:val="008D47C2"/>
    <w:rsid w:val="008D564C"/>
    <w:rsid w:val="008D7118"/>
    <w:rsid w:val="008D786F"/>
    <w:rsid w:val="008D7EF0"/>
    <w:rsid w:val="008E1A0A"/>
    <w:rsid w:val="008E2FFC"/>
    <w:rsid w:val="008E61FE"/>
    <w:rsid w:val="008F42ED"/>
    <w:rsid w:val="008F7104"/>
    <w:rsid w:val="008F7318"/>
    <w:rsid w:val="008F76FF"/>
    <w:rsid w:val="0090021F"/>
    <w:rsid w:val="00901520"/>
    <w:rsid w:val="00904A1B"/>
    <w:rsid w:val="00906F3F"/>
    <w:rsid w:val="0090748D"/>
    <w:rsid w:val="00912BEF"/>
    <w:rsid w:val="009147E5"/>
    <w:rsid w:val="009171DA"/>
    <w:rsid w:val="00917A48"/>
    <w:rsid w:val="0092265B"/>
    <w:rsid w:val="00922AFF"/>
    <w:rsid w:val="009268A5"/>
    <w:rsid w:val="00934935"/>
    <w:rsid w:val="0093737B"/>
    <w:rsid w:val="009379B8"/>
    <w:rsid w:val="00940BCA"/>
    <w:rsid w:val="0094183D"/>
    <w:rsid w:val="00942ED2"/>
    <w:rsid w:val="00944978"/>
    <w:rsid w:val="0095140C"/>
    <w:rsid w:val="0095331B"/>
    <w:rsid w:val="00957E63"/>
    <w:rsid w:val="00960678"/>
    <w:rsid w:val="00960D22"/>
    <w:rsid w:val="0096130F"/>
    <w:rsid w:val="00961766"/>
    <w:rsid w:val="00966CEB"/>
    <w:rsid w:val="00970534"/>
    <w:rsid w:val="00971896"/>
    <w:rsid w:val="00971E6E"/>
    <w:rsid w:val="00972883"/>
    <w:rsid w:val="00973062"/>
    <w:rsid w:val="0097554E"/>
    <w:rsid w:val="0098019F"/>
    <w:rsid w:val="00980926"/>
    <w:rsid w:val="0098136B"/>
    <w:rsid w:val="0098206B"/>
    <w:rsid w:val="00982273"/>
    <w:rsid w:val="009831CB"/>
    <w:rsid w:val="00984442"/>
    <w:rsid w:val="00985A3E"/>
    <w:rsid w:val="00985AE8"/>
    <w:rsid w:val="00992CE3"/>
    <w:rsid w:val="009A1686"/>
    <w:rsid w:val="009A2840"/>
    <w:rsid w:val="009A3476"/>
    <w:rsid w:val="009A35AA"/>
    <w:rsid w:val="009A4062"/>
    <w:rsid w:val="009A60FF"/>
    <w:rsid w:val="009B1E9F"/>
    <w:rsid w:val="009B39FA"/>
    <w:rsid w:val="009C0E9D"/>
    <w:rsid w:val="009C1EB3"/>
    <w:rsid w:val="009C56B6"/>
    <w:rsid w:val="009C60CB"/>
    <w:rsid w:val="009C60F0"/>
    <w:rsid w:val="009D007F"/>
    <w:rsid w:val="009D04D7"/>
    <w:rsid w:val="009D18A3"/>
    <w:rsid w:val="009D537C"/>
    <w:rsid w:val="009E3A6E"/>
    <w:rsid w:val="009E564C"/>
    <w:rsid w:val="009E620B"/>
    <w:rsid w:val="009E6335"/>
    <w:rsid w:val="009F0C63"/>
    <w:rsid w:val="009F1055"/>
    <w:rsid w:val="009F1182"/>
    <w:rsid w:val="009F1D04"/>
    <w:rsid w:val="009F6BD1"/>
    <w:rsid w:val="009F7878"/>
    <w:rsid w:val="00A00279"/>
    <w:rsid w:val="00A0328E"/>
    <w:rsid w:val="00A03320"/>
    <w:rsid w:val="00A057E0"/>
    <w:rsid w:val="00A05C02"/>
    <w:rsid w:val="00A077E8"/>
    <w:rsid w:val="00A11517"/>
    <w:rsid w:val="00A17103"/>
    <w:rsid w:val="00A22822"/>
    <w:rsid w:val="00A2459B"/>
    <w:rsid w:val="00A27E17"/>
    <w:rsid w:val="00A3096F"/>
    <w:rsid w:val="00A36C91"/>
    <w:rsid w:val="00A37655"/>
    <w:rsid w:val="00A379E8"/>
    <w:rsid w:val="00A37AF3"/>
    <w:rsid w:val="00A42267"/>
    <w:rsid w:val="00A4446B"/>
    <w:rsid w:val="00A51754"/>
    <w:rsid w:val="00A56099"/>
    <w:rsid w:val="00A60941"/>
    <w:rsid w:val="00A610E3"/>
    <w:rsid w:val="00A63D98"/>
    <w:rsid w:val="00A669DA"/>
    <w:rsid w:val="00A67086"/>
    <w:rsid w:val="00A67894"/>
    <w:rsid w:val="00A7316F"/>
    <w:rsid w:val="00A746BB"/>
    <w:rsid w:val="00A80367"/>
    <w:rsid w:val="00A83FEE"/>
    <w:rsid w:val="00A84E1C"/>
    <w:rsid w:val="00A85D0F"/>
    <w:rsid w:val="00A86413"/>
    <w:rsid w:val="00A86A7E"/>
    <w:rsid w:val="00A86FED"/>
    <w:rsid w:val="00A8783E"/>
    <w:rsid w:val="00A90D4B"/>
    <w:rsid w:val="00AA14F1"/>
    <w:rsid w:val="00AA3837"/>
    <w:rsid w:val="00AA523F"/>
    <w:rsid w:val="00AA571A"/>
    <w:rsid w:val="00AB11BA"/>
    <w:rsid w:val="00AB1A8D"/>
    <w:rsid w:val="00AB2132"/>
    <w:rsid w:val="00AB485B"/>
    <w:rsid w:val="00AB5B20"/>
    <w:rsid w:val="00AB78CF"/>
    <w:rsid w:val="00AC0087"/>
    <w:rsid w:val="00AC0188"/>
    <w:rsid w:val="00AC02BB"/>
    <w:rsid w:val="00AC0618"/>
    <w:rsid w:val="00AC0CFD"/>
    <w:rsid w:val="00AC1885"/>
    <w:rsid w:val="00AC51B5"/>
    <w:rsid w:val="00AC5408"/>
    <w:rsid w:val="00AC55F3"/>
    <w:rsid w:val="00AC6614"/>
    <w:rsid w:val="00AC72F1"/>
    <w:rsid w:val="00AC78F7"/>
    <w:rsid w:val="00AC7AA5"/>
    <w:rsid w:val="00AD74AA"/>
    <w:rsid w:val="00AD78C4"/>
    <w:rsid w:val="00AD78CF"/>
    <w:rsid w:val="00AE1134"/>
    <w:rsid w:val="00AE1E94"/>
    <w:rsid w:val="00AE1EA9"/>
    <w:rsid w:val="00AE389A"/>
    <w:rsid w:val="00AE5300"/>
    <w:rsid w:val="00AE5680"/>
    <w:rsid w:val="00AE58F4"/>
    <w:rsid w:val="00AE5E7D"/>
    <w:rsid w:val="00AE7CAD"/>
    <w:rsid w:val="00AF17BF"/>
    <w:rsid w:val="00AF2397"/>
    <w:rsid w:val="00AF4C85"/>
    <w:rsid w:val="00AF656F"/>
    <w:rsid w:val="00AF6CAF"/>
    <w:rsid w:val="00AF712F"/>
    <w:rsid w:val="00AF7D15"/>
    <w:rsid w:val="00B01BEE"/>
    <w:rsid w:val="00B01D60"/>
    <w:rsid w:val="00B040E3"/>
    <w:rsid w:val="00B04577"/>
    <w:rsid w:val="00B07ADA"/>
    <w:rsid w:val="00B16A2A"/>
    <w:rsid w:val="00B20271"/>
    <w:rsid w:val="00B20DE9"/>
    <w:rsid w:val="00B255DA"/>
    <w:rsid w:val="00B27D38"/>
    <w:rsid w:val="00B309D3"/>
    <w:rsid w:val="00B31A6B"/>
    <w:rsid w:val="00B33BF8"/>
    <w:rsid w:val="00B36703"/>
    <w:rsid w:val="00B51A95"/>
    <w:rsid w:val="00B53BBB"/>
    <w:rsid w:val="00B54B35"/>
    <w:rsid w:val="00B56729"/>
    <w:rsid w:val="00B60983"/>
    <w:rsid w:val="00B62761"/>
    <w:rsid w:val="00B66C73"/>
    <w:rsid w:val="00B66D4A"/>
    <w:rsid w:val="00B67968"/>
    <w:rsid w:val="00B67B32"/>
    <w:rsid w:val="00B717D6"/>
    <w:rsid w:val="00B72746"/>
    <w:rsid w:val="00B72C1B"/>
    <w:rsid w:val="00B73080"/>
    <w:rsid w:val="00B7396F"/>
    <w:rsid w:val="00B73B08"/>
    <w:rsid w:val="00B75061"/>
    <w:rsid w:val="00B76B13"/>
    <w:rsid w:val="00B777B9"/>
    <w:rsid w:val="00B81B40"/>
    <w:rsid w:val="00B82781"/>
    <w:rsid w:val="00B82F6E"/>
    <w:rsid w:val="00B846D4"/>
    <w:rsid w:val="00B8524A"/>
    <w:rsid w:val="00B857CC"/>
    <w:rsid w:val="00B91940"/>
    <w:rsid w:val="00B9412A"/>
    <w:rsid w:val="00B96A50"/>
    <w:rsid w:val="00B96F4B"/>
    <w:rsid w:val="00BA032A"/>
    <w:rsid w:val="00BA1071"/>
    <w:rsid w:val="00BA4D4B"/>
    <w:rsid w:val="00BA6038"/>
    <w:rsid w:val="00BB1936"/>
    <w:rsid w:val="00BB6347"/>
    <w:rsid w:val="00BB6ACC"/>
    <w:rsid w:val="00BC0CD0"/>
    <w:rsid w:val="00BC5288"/>
    <w:rsid w:val="00BC7437"/>
    <w:rsid w:val="00BD306A"/>
    <w:rsid w:val="00BE300C"/>
    <w:rsid w:val="00BE3837"/>
    <w:rsid w:val="00BF3471"/>
    <w:rsid w:val="00BF4547"/>
    <w:rsid w:val="00BF6FFD"/>
    <w:rsid w:val="00C00F9B"/>
    <w:rsid w:val="00C010DD"/>
    <w:rsid w:val="00C02E37"/>
    <w:rsid w:val="00C05ADB"/>
    <w:rsid w:val="00C07DE8"/>
    <w:rsid w:val="00C1331D"/>
    <w:rsid w:val="00C14C31"/>
    <w:rsid w:val="00C16B7B"/>
    <w:rsid w:val="00C22534"/>
    <w:rsid w:val="00C2432D"/>
    <w:rsid w:val="00C2455A"/>
    <w:rsid w:val="00C27C3B"/>
    <w:rsid w:val="00C31686"/>
    <w:rsid w:val="00C31EEB"/>
    <w:rsid w:val="00C342AC"/>
    <w:rsid w:val="00C35AD7"/>
    <w:rsid w:val="00C365C8"/>
    <w:rsid w:val="00C36E6C"/>
    <w:rsid w:val="00C36FDB"/>
    <w:rsid w:val="00C409D1"/>
    <w:rsid w:val="00C41403"/>
    <w:rsid w:val="00C418C6"/>
    <w:rsid w:val="00C430A5"/>
    <w:rsid w:val="00C43E73"/>
    <w:rsid w:val="00C5017E"/>
    <w:rsid w:val="00C51B66"/>
    <w:rsid w:val="00C5276D"/>
    <w:rsid w:val="00C52A5E"/>
    <w:rsid w:val="00C53913"/>
    <w:rsid w:val="00C53D7C"/>
    <w:rsid w:val="00C53E97"/>
    <w:rsid w:val="00C54BEE"/>
    <w:rsid w:val="00C60262"/>
    <w:rsid w:val="00C62966"/>
    <w:rsid w:val="00C65326"/>
    <w:rsid w:val="00C701F2"/>
    <w:rsid w:val="00C70B1C"/>
    <w:rsid w:val="00C73228"/>
    <w:rsid w:val="00C7368D"/>
    <w:rsid w:val="00C76766"/>
    <w:rsid w:val="00C76F71"/>
    <w:rsid w:val="00C77E69"/>
    <w:rsid w:val="00C801B3"/>
    <w:rsid w:val="00C802F2"/>
    <w:rsid w:val="00C80D35"/>
    <w:rsid w:val="00C815FA"/>
    <w:rsid w:val="00C81720"/>
    <w:rsid w:val="00C833B7"/>
    <w:rsid w:val="00C83449"/>
    <w:rsid w:val="00C84C3D"/>
    <w:rsid w:val="00C85FC8"/>
    <w:rsid w:val="00C90030"/>
    <w:rsid w:val="00C9175E"/>
    <w:rsid w:val="00C932CF"/>
    <w:rsid w:val="00C934DC"/>
    <w:rsid w:val="00C96F17"/>
    <w:rsid w:val="00CA2644"/>
    <w:rsid w:val="00CA2837"/>
    <w:rsid w:val="00CA3253"/>
    <w:rsid w:val="00CA7315"/>
    <w:rsid w:val="00CB095F"/>
    <w:rsid w:val="00CB2757"/>
    <w:rsid w:val="00CB2B8C"/>
    <w:rsid w:val="00CB3387"/>
    <w:rsid w:val="00CB35CD"/>
    <w:rsid w:val="00CB38A2"/>
    <w:rsid w:val="00CB3A4E"/>
    <w:rsid w:val="00CB3B8A"/>
    <w:rsid w:val="00CB3C23"/>
    <w:rsid w:val="00CB3FA6"/>
    <w:rsid w:val="00CB5EE8"/>
    <w:rsid w:val="00CB7162"/>
    <w:rsid w:val="00CC1B7C"/>
    <w:rsid w:val="00CC364D"/>
    <w:rsid w:val="00CC4EA8"/>
    <w:rsid w:val="00CC71AA"/>
    <w:rsid w:val="00CC721F"/>
    <w:rsid w:val="00CD0A70"/>
    <w:rsid w:val="00CD1D12"/>
    <w:rsid w:val="00CD4BE6"/>
    <w:rsid w:val="00CD70A0"/>
    <w:rsid w:val="00CE060C"/>
    <w:rsid w:val="00CE0DAF"/>
    <w:rsid w:val="00CF0AB3"/>
    <w:rsid w:val="00CF13A0"/>
    <w:rsid w:val="00CF3A44"/>
    <w:rsid w:val="00CF4B67"/>
    <w:rsid w:val="00CF54E5"/>
    <w:rsid w:val="00CF61D4"/>
    <w:rsid w:val="00CF7242"/>
    <w:rsid w:val="00D0147A"/>
    <w:rsid w:val="00D03994"/>
    <w:rsid w:val="00D03E38"/>
    <w:rsid w:val="00D04076"/>
    <w:rsid w:val="00D12677"/>
    <w:rsid w:val="00D1300C"/>
    <w:rsid w:val="00D13750"/>
    <w:rsid w:val="00D1741B"/>
    <w:rsid w:val="00D17EF4"/>
    <w:rsid w:val="00D2163F"/>
    <w:rsid w:val="00D2184C"/>
    <w:rsid w:val="00D22B48"/>
    <w:rsid w:val="00D30C71"/>
    <w:rsid w:val="00D34366"/>
    <w:rsid w:val="00D35BA3"/>
    <w:rsid w:val="00D36322"/>
    <w:rsid w:val="00D3718D"/>
    <w:rsid w:val="00D41A2E"/>
    <w:rsid w:val="00D4301F"/>
    <w:rsid w:val="00D431FC"/>
    <w:rsid w:val="00D43248"/>
    <w:rsid w:val="00D43278"/>
    <w:rsid w:val="00D4552F"/>
    <w:rsid w:val="00D4719B"/>
    <w:rsid w:val="00D472E8"/>
    <w:rsid w:val="00D477BB"/>
    <w:rsid w:val="00D50B27"/>
    <w:rsid w:val="00D51EF8"/>
    <w:rsid w:val="00D54816"/>
    <w:rsid w:val="00D555CD"/>
    <w:rsid w:val="00D55D57"/>
    <w:rsid w:val="00D56415"/>
    <w:rsid w:val="00D5705C"/>
    <w:rsid w:val="00D62276"/>
    <w:rsid w:val="00D632E3"/>
    <w:rsid w:val="00D65A87"/>
    <w:rsid w:val="00D73E58"/>
    <w:rsid w:val="00D77165"/>
    <w:rsid w:val="00D77548"/>
    <w:rsid w:val="00D7758A"/>
    <w:rsid w:val="00D779C1"/>
    <w:rsid w:val="00D81397"/>
    <w:rsid w:val="00D83CC7"/>
    <w:rsid w:val="00D84DFB"/>
    <w:rsid w:val="00D84EA8"/>
    <w:rsid w:val="00D858B4"/>
    <w:rsid w:val="00D85CE5"/>
    <w:rsid w:val="00D8606D"/>
    <w:rsid w:val="00D961F1"/>
    <w:rsid w:val="00DA3333"/>
    <w:rsid w:val="00DA6A7D"/>
    <w:rsid w:val="00DB3110"/>
    <w:rsid w:val="00DB3553"/>
    <w:rsid w:val="00DB4ACC"/>
    <w:rsid w:val="00DB7008"/>
    <w:rsid w:val="00DC130D"/>
    <w:rsid w:val="00DC2FF7"/>
    <w:rsid w:val="00DC7033"/>
    <w:rsid w:val="00DD15F6"/>
    <w:rsid w:val="00DD7B05"/>
    <w:rsid w:val="00DE259A"/>
    <w:rsid w:val="00DE3A57"/>
    <w:rsid w:val="00DE3CD6"/>
    <w:rsid w:val="00DE61B0"/>
    <w:rsid w:val="00DE653A"/>
    <w:rsid w:val="00DE7B90"/>
    <w:rsid w:val="00DF1F86"/>
    <w:rsid w:val="00DF5E2E"/>
    <w:rsid w:val="00DF6724"/>
    <w:rsid w:val="00E006C2"/>
    <w:rsid w:val="00E10502"/>
    <w:rsid w:val="00E1298E"/>
    <w:rsid w:val="00E12FF4"/>
    <w:rsid w:val="00E13570"/>
    <w:rsid w:val="00E15BFD"/>
    <w:rsid w:val="00E203B8"/>
    <w:rsid w:val="00E25668"/>
    <w:rsid w:val="00E31F8A"/>
    <w:rsid w:val="00E401A9"/>
    <w:rsid w:val="00E40570"/>
    <w:rsid w:val="00E42BCF"/>
    <w:rsid w:val="00E43F0E"/>
    <w:rsid w:val="00E47CEE"/>
    <w:rsid w:val="00E523BD"/>
    <w:rsid w:val="00E53244"/>
    <w:rsid w:val="00E5651A"/>
    <w:rsid w:val="00E578D5"/>
    <w:rsid w:val="00E70576"/>
    <w:rsid w:val="00E73C23"/>
    <w:rsid w:val="00E74638"/>
    <w:rsid w:val="00E773F1"/>
    <w:rsid w:val="00E80D69"/>
    <w:rsid w:val="00E84E21"/>
    <w:rsid w:val="00E84F29"/>
    <w:rsid w:val="00E86E74"/>
    <w:rsid w:val="00E87D92"/>
    <w:rsid w:val="00E90FB7"/>
    <w:rsid w:val="00E9139A"/>
    <w:rsid w:val="00E95614"/>
    <w:rsid w:val="00E96CE8"/>
    <w:rsid w:val="00EA1F21"/>
    <w:rsid w:val="00EA2088"/>
    <w:rsid w:val="00EA5CC2"/>
    <w:rsid w:val="00EA651D"/>
    <w:rsid w:val="00EA696B"/>
    <w:rsid w:val="00EA75EE"/>
    <w:rsid w:val="00EB043B"/>
    <w:rsid w:val="00EB3F80"/>
    <w:rsid w:val="00EB4881"/>
    <w:rsid w:val="00EC00BD"/>
    <w:rsid w:val="00EC20DD"/>
    <w:rsid w:val="00EC262C"/>
    <w:rsid w:val="00EC296C"/>
    <w:rsid w:val="00EC44C6"/>
    <w:rsid w:val="00EC5940"/>
    <w:rsid w:val="00EC61BF"/>
    <w:rsid w:val="00EC648D"/>
    <w:rsid w:val="00ED017E"/>
    <w:rsid w:val="00ED13DC"/>
    <w:rsid w:val="00ED1FE6"/>
    <w:rsid w:val="00ED2DD3"/>
    <w:rsid w:val="00ED390E"/>
    <w:rsid w:val="00EE0D46"/>
    <w:rsid w:val="00EE2E2F"/>
    <w:rsid w:val="00EE652B"/>
    <w:rsid w:val="00EE711F"/>
    <w:rsid w:val="00EF1DAA"/>
    <w:rsid w:val="00EF4E33"/>
    <w:rsid w:val="00F02FF6"/>
    <w:rsid w:val="00F032C3"/>
    <w:rsid w:val="00F0406E"/>
    <w:rsid w:val="00F054B7"/>
    <w:rsid w:val="00F05A76"/>
    <w:rsid w:val="00F05F00"/>
    <w:rsid w:val="00F10DCA"/>
    <w:rsid w:val="00F12B74"/>
    <w:rsid w:val="00F13A96"/>
    <w:rsid w:val="00F2213D"/>
    <w:rsid w:val="00F23001"/>
    <w:rsid w:val="00F23A42"/>
    <w:rsid w:val="00F23F86"/>
    <w:rsid w:val="00F26EFA"/>
    <w:rsid w:val="00F279B4"/>
    <w:rsid w:val="00F32318"/>
    <w:rsid w:val="00F37F8F"/>
    <w:rsid w:val="00F411A8"/>
    <w:rsid w:val="00F41F84"/>
    <w:rsid w:val="00F42FE6"/>
    <w:rsid w:val="00F45CC3"/>
    <w:rsid w:val="00F4609D"/>
    <w:rsid w:val="00F50BBA"/>
    <w:rsid w:val="00F50BC5"/>
    <w:rsid w:val="00F514A2"/>
    <w:rsid w:val="00F532E3"/>
    <w:rsid w:val="00F54AA6"/>
    <w:rsid w:val="00F60796"/>
    <w:rsid w:val="00F618E4"/>
    <w:rsid w:val="00F640A0"/>
    <w:rsid w:val="00F679E7"/>
    <w:rsid w:val="00F73030"/>
    <w:rsid w:val="00F73426"/>
    <w:rsid w:val="00F75661"/>
    <w:rsid w:val="00F77FC5"/>
    <w:rsid w:val="00F80324"/>
    <w:rsid w:val="00F80D0A"/>
    <w:rsid w:val="00F80F95"/>
    <w:rsid w:val="00F81A01"/>
    <w:rsid w:val="00F85E3B"/>
    <w:rsid w:val="00F86470"/>
    <w:rsid w:val="00F87193"/>
    <w:rsid w:val="00F9001A"/>
    <w:rsid w:val="00F909E3"/>
    <w:rsid w:val="00F91F80"/>
    <w:rsid w:val="00F9214F"/>
    <w:rsid w:val="00F927AF"/>
    <w:rsid w:val="00F942DB"/>
    <w:rsid w:val="00F97149"/>
    <w:rsid w:val="00FA1B7A"/>
    <w:rsid w:val="00FA4A75"/>
    <w:rsid w:val="00FA68CB"/>
    <w:rsid w:val="00FA7234"/>
    <w:rsid w:val="00FA724B"/>
    <w:rsid w:val="00FB200F"/>
    <w:rsid w:val="00FB4734"/>
    <w:rsid w:val="00FB78C3"/>
    <w:rsid w:val="00FC2117"/>
    <w:rsid w:val="00FC50BD"/>
    <w:rsid w:val="00FC5E6E"/>
    <w:rsid w:val="00FD057A"/>
    <w:rsid w:val="00FD6362"/>
    <w:rsid w:val="00FE055C"/>
    <w:rsid w:val="00FE0B4F"/>
    <w:rsid w:val="00FE21FD"/>
    <w:rsid w:val="00FE6208"/>
    <w:rsid w:val="00FF48F7"/>
    <w:rsid w:val="00FF783D"/>
  </w:rsids>
  <m:mathPr>
    <m:mathFont m:val="Cambria Math"/>
    <m:brkBin m:val="before"/>
    <m:brkBinSub m:val="--"/>
    <m:smallFrac/>
    <m:dispDef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23DB568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nhideWhenUsed="1"/>
    <w:lsdException w:name="table of authorities" w:semiHidden="1" w:unhideWhenUsed="1"/>
    <w:lsdException w:name="macro" w:semiHidden="1" w:uiPriority="0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iPriority="0" w:unhideWhenUsed="1"/>
    <w:lsdException w:name="List Bullet 5" w:semiHidden="1" w:uiPriority="0" w:unhideWhenUsed="1"/>
    <w:lsdException w:name="List Number 2" w:semiHidden="1" w:unhideWhenUsed="1"/>
    <w:lsdException w:name="List Number 3" w:semiHidden="1" w:unhideWhenUsed="1"/>
    <w:lsdException w:name="List Number 4" w:semiHidden="1" w:uiPriority="0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 w:qFormat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42BB"/>
    <w:pPr>
      <w:spacing w:after="160"/>
    </w:pPr>
    <w:rPr>
      <w:rFonts w:ascii="Times New Roman" w:hAnsi="Times New Roman"/>
      <w:color w:val="141313" w:themeColor="text1"/>
      <w:sz w:val="24"/>
      <w:szCs w:val="18"/>
    </w:rPr>
  </w:style>
  <w:style w:type="paragraph" w:styleId="Heading1">
    <w:name w:val="heading 1"/>
    <w:next w:val="Normal"/>
    <w:link w:val="Heading1Char"/>
    <w:uiPriority w:val="9"/>
    <w:qFormat/>
    <w:rsid w:val="00C518C9"/>
    <w:pPr>
      <w:keepNext/>
      <w:keepLines/>
      <w:numPr>
        <w:numId w:val="1"/>
      </w:numPr>
      <w:spacing w:before="440" w:after="120" w:line="440" w:lineRule="exact"/>
      <w:outlineLvl w:val="0"/>
    </w:pPr>
    <w:rPr>
      <w:rFonts w:asciiTheme="majorHAnsi" w:eastAsiaTheme="majorEastAsia" w:hAnsiTheme="majorHAnsi" w:cstheme="majorBidi"/>
      <w:b/>
      <w:bCs/>
      <w:color w:val="141313" w:themeColor="text1"/>
      <w:sz w:val="32"/>
      <w:szCs w:val="32"/>
    </w:rPr>
  </w:style>
  <w:style w:type="paragraph" w:styleId="Heading2">
    <w:name w:val="heading 2"/>
    <w:next w:val="Normal"/>
    <w:link w:val="Heading2Char"/>
    <w:uiPriority w:val="9"/>
    <w:unhideWhenUsed/>
    <w:qFormat/>
    <w:rsid w:val="009A7F5A"/>
    <w:pPr>
      <w:keepNext/>
      <w:keepLines/>
      <w:numPr>
        <w:ilvl w:val="1"/>
        <w:numId w:val="1"/>
      </w:numPr>
      <w:spacing w:before="360" w:after="120"/>
      <w:ind w:left="576"/>
      <w:outlineLvl w:val="1"/>
    </w:pPr>
    <w:rPr>
      <w:rFonts w:asciiTheme="majorHAnsi" w:eastAsiaTheme="majorEastAsia" w:hAnsiTheme="majorHAnsi" w:cstheme="majorBidi"/>
      <w:b/>
      <w:bCs/>
      <w:color w:val="141313" w:themeColor="text1"/>
      <w:sz w:val="24"/>
      <w:szCs w:val="24"/>
    </w:rPr>
  </w:style>
  <w:style w:type="paragraph" w:styleId="Heading3">
    <w:name w:val="heading 3"/>
    <w:next w:val="Normal"/>
    <w:link w:val="Heading3Char"/>
    <w:uiPriority w:val="9"/>
    <w:unhideWhenUsed/>
    <w:qFormat/>
    <w:rsid w:val="00686F18"/>
    <w:pPr>
      <w:keepNext/>
      <w:keepLines/>
      <w:numPr>
        <w:ilvl w:val="2"/>
        <w:numId w:val="1"/>
      </w:numPr>
      <w:spacing w:before="280" w:after="120"/>
      <w:outlineLvl w:val="2"/>
    </w:pPr>
    <w:rPr>
      <w:rFonts w:asciiTheme="majorHAnsi" w:eastAsiaTheme="majorEastAsia" w:hAnsiTheme="majorHAnsi" w:cstheme="majorBidi"/>
      <w:b/>
      <w:bCs/>
      <w:color w:val="141313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6F4B"/>
    <w:pPr>
      <w:keepNext/>
      <w:keepLines/>
      <w:numPr>
        <w:ilvl w:val="3"/>
        <w:numId w:val="1"/>
      </w:numPr>
      <w:spacing w:before="200" w:after="0"/>
      <w:ind w:left="864"/>
      <w:outlineLvl w:val="3"/>
    </w:pPr>
    <w:rPr>
      <w:rFonts w:asciiTheme="majorHAnsi" w:eastAsiaTheme="majorEastAsia" w:hAnsiTheme="majorHAnsi" w:cstheme="majorBidi"/>
      <w:b/>
      <w:bCs/>
      <w:iCs/>
      <w:color w:val="auto"/>
      <w:sz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C2E07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004F5A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C2E07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4F5A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C2E07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504C4C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8C2E07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504C4C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8C2E07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504C4C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18C9"/>
    <w:rPr>
      <w:rFonts w:asciiTheme="majorHAnsi" w:eastAsiaTheme="majorEastAsia" w:hAnsiTheme="majorHAnsi" w:cstheme="majorBidi"/>
      <w:b/>
      <w:bCs/>
      <w:color w:val="141313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7F5A"/>
    <w:rPr>
      <w:rFonts w:asciiTheme="majorHAnsi" w:eastAsiaTheme="majorEastAsia" w:hAnsiTheme="majorHAnsi" w:cstheme="majorBidi"/>
      <w:b/>
      <w:bCs/>
      <w:color w:val="141313" w:themeColor="text1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686F18"/>
    <w:rPr>
      <w:rFonts w:asciiTheme="majorHAnsi" w:eastAsiaTheme="majorEastAsia" w:hAnsiTheme="majorHAnsi" w:cstheme="majorBidi"/>
      <w:b/>
      <w:bCs/>
      <w:color w:val="141313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B96F4B"/>
    <w:rPr>
      <w:rFonts w:asciiTheme="majorHAnsi" w:eastAsiaTheme="majorEastAsia" w:hAnsiTheme="majorHAnsi" w:cstheme="majorBidi"/>
      <w:b/>
      <w:bCs/>
      <w:iCs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rsid w:val="008C2E07"/>
    <w:rPr>
      <w:rFonts w:asciiTheme="majorHAnsi" w:eastAsiaTheme="majorEastAsia" w:hAnsiTheme="majorHAnsi" w:cstheme="majorBidi"/>
      <w:color w:val="004F5A" w:themeColor="accent1" w:themeShade="7F"/>
      <w:sz w:val="24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rsid w:val="008C2E07"/>
    <w:rPr>
      <w:rFonts w:asciiTheme="majorHAnsi" w:eastAsiaTheme="majorEastAsia" w:hAnsiTheme="majorHAnsi" w:cstheme="majorBidi"/>
      <w:i/>
      <w:iCs/>
      <w:color w:val="004F5A" w:themeColor="accent1" w:themeShade="7F"/>
      <w:sz w:val="24"/>
      <w:szCs w:val="18"/>
    </w:rPr>
  </w:style>
  <w:style w:type="character" w:customStyle="1" w:styleId="Heading7Char">
    <w:name w:val="Heading 7 Char"/>
    <w:basedOn w:val="DefaultParagraphFont"/>
    <w:link w:val="Heading7"/>
    <w:uiPriority w:val="9"/>
    <w:rsid w:val="008C2E07"/>
    <w:rPr>
      <w:rFonts w:asciiTheme="majorHAnsi" w:eastAsiaTheme="majorEastAsia" w:hAnsiTheme="majorHAnsi" w:cstheme="majorBidi"/>
      <w:i/>
      <w:iCs/>
      <w:color w:val="504C4C" w:themeColor="text1" w:themeTint="BF"/>
      <w:sz w:val="24"/>
      <w:szCs w:val="18"/>
    </w:rPr>
  </w:style>
  <w:style w:type="character" w:customStyle="1" w:styleId="Heading8Char">
    <w:name w:val="Heading 8 Char"/>
    <w:basedOn w:val="DefaultParagraphFont"/>
    <w:link w:val="Heading8"/>
    <w:uiPriority w:val="9"/>
    <w:rsid w:val="008C2E07"/>
    <w:rPr>
      <w:rFonts w:asciiTheme="majorHAnsi" w:eastAsiaTheme="majorEastAsia" w:hAnsiTheme="majorHAnsi" w:cstheme="majorBidi"/>
      <w:color w:val="504C4C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rsid w:val="008C2E07"/>
    <w:rPr>
      <w:rFonts w:asciiTheme="majorHAnsi" w:eastAsiaTheme="majorEastAsia" w:hAnsiTheme="majorHAnsi" w:cstheme="majorBidi"/>
      <w:i/>
      <w:iCs/>
      <w:color w:val="504C4C" w:themeColor="text1" w:themeTint="BF"/>
    </w:rPr>
  </w:style>
  <w:style w:type="paragraph" w:styleId="BalloonText">
    <w:name w:val="Balloon Text"/>
    <w:basedOn w:val="Normal"/>
    <w:link w:val="BalloonTextChar1"/>
    <w:uiPriority w:val="99"/>
    <w:unhideWhenUsed/>
    <w:rsid w:val="00194CC3"/>
    <w:pPr>
      <w:spacing w:after="0"/>
    </w:pPr>
    <w:rPr>
      <w:rFonts w:ascii="Lucida Grande" w:hAnsi="Lucida Grande" w:cs="Lucida Grande"/>
    </w:rPr>
  </w:style>
  <w:style w:type="character" w:customStyle="1" w:styleId="BalloonTextChar1">
    <w:name w:val="Balloon Text Char1"/>
    <w:basedOn w:val="DefaultParagraphFont"/>
    <w:link w:val="BalloonText"/>
    <w:uiPriority w:val="99"/>
    <w:rsid w:val="00194CC3"/>
    <w:rPr>
      <w:rFonts w:ascii="Lucida Grande" w:hAnsi="Lucida Grande" w:cs="Lucida Grande"/>
      <w:color w:val="141313" w:themeColor="text1"/>
      <w:sz w:val="18"/>
      <w:szCs w:val="18"/>
    </w:rPr>
  </w:style>
  <w:style w:type="character" w:customStyle="1" w:styleId="BalloonTextChar">
    <w:name w:val="Balloon Text Char"/>
    <w:basedOn w:val="DefaultParagraphFont"/>
    <w:uiPriority w:val="99"/>
    <w:rsid w:val="005A45B8"/>
    <w:rPr>
      <w:rFonts w:ascii="Lucida Grande" w:hAnsi="Lucida Grande" w:cs="Lucida Grande"/>
      <w:sz w:val="18"/>
      <w:szCs w:val="18"/>
    </w:rPr>
  </w:style>
  <w:style w:type="paragraph" w:styleId="MacroText">
    <w:name w:val="macro"/>
    <w:link w:val="MacroTextChar"/>
    <w:rsid w:val="00F54436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color w:val="504C4C" w:themeColor="text1" w:themeTint="BF"/>
      <w:sz w:val="16"/>
    </w:rPr>
  </w:style>
  <w:style w:type="character" w:customStyle="1" w:styleId="MacroTextChar">
    <w:name w:val="Macro Text Char"/>
    <w:basedOn w:val="DefaultParagraphFont"/>
    <w:link w:val="MacroText"/>
    <w:rsid w:val="00F54436"/>
    <w:rPr>
      <w:rFonts w:ascii="Courier" w:hAnsi="Courier"/>
      <w:color w:val="504C4C" w:themeColor="text1" w:themeTint="BF"/>
      <w:sz w:val="16"/>
    </w:rPr>
  </w:style>
  <w:style w:type="paragraph" w:styleId="Title">
    <w:name w:val="Title"/>
    <w:next w:val="Normal"/>
    <w:link w:val="TitleChar"/>
    <w:uiPriority w:val="10"/>
    <w:qFormat/>
    <w:rsid w:val="00513ED9"/>
    <w:pPr>
      <w:spacing w:after="300"/>
      <w:contextualSpacing/>
    </w:pPr>
    <w:rPr>
      <w:rFonts w:asciiTheme="majorHAnsi" w:eastAsiaTheme="majorEastAsia" w:hAnsiTheme="majorHAnsi" w:cstheme="majorBidi"/>
      <w:color w:val="141313" w:themeColor="text1"/>
      <w:spacing w:val="5"/>
      <w:kern w:val="28"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0"/>
    <w:rsid w:val="00513ED9"/>
    <w:rPr>
      <w:rFonts w:asciiTheme="majorHAnsi" w:eastAsiaTheme="majorEastAsia" w:hAnsiTheme="majorHAnsi" w:cstheme="majorBidi"/>
      <w:color w:val="141313" w:themeColor="text1"/>
      <w:spacing w:val="5"/>
      <w:kern w:val="28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FB2274"/>
    <w:pPr>
      <w:tabs>
        <w:tab w:val="center" w:pos="4320"/>
        <w:tab w:val="right" w:pos="9360"/>
      </w:tabs>
      <w:spacing w:after="0"/>
    </w:pPr>
    <w:rPr>
      <w:rFonts w:asciiTheme="minorHAnsi" w:hAnsiTheme="minorHAnsi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FB2274"/>
    <w:rPr>
      <w:color w:val="141313" w:themeColor="text1"/>
      <w:sz w:val="16"/>
      <w:szCs w:val="18"/>
    </w:rPr>
  </w:style>
  <w:style w:type="paragraph" w:styleId="Footer">
    <w:name w:val="footer"/>
    <w:basedOn w:val="Normal"/>
    <w:link w:val="FooterChar"/>
    <w:uiPriority w:val="99"/>
    <w:unhideWhenUsed/>
    <w:rsid w:val="00FB2274"/>
    <w:pPr>
      <w:tabs>
        <w:tab w:val="center" w:pos="4320"/>
        <w:tab w:val="right" w:pos="9360"/>
      </w:tabs>
      <w:spacing w:after="0"/>
    </w:pPr>
    <w:rPr>
      <w:rFonts w:asciiTheme="minorHAnsi" w:hAnsiTheme="minorHAnsi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FB2274"/>
    <w:rPr>
      <w:color w:val="141313" w:themeColor="text1"/>
      <w:sz w:val="16"/>
      <w:szCs w:val="18"/>
    </w:rPr>
  </w:style>
  <w:style w:type="character" w:styleId="Hyperlink">
    <w:name w:val="Hyperlink"/>
    <w:aliases w:val="超级链接"/>
    <w:basedOn w:val="DefaultParagraphFont"/>
    <w:uiPriority w:val="99"/>
    <w:unhideWhenUsed/>
    <w:rsid w:val="00893099"/>
    <w:rPr>
      <w:color w:val="00899F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C518C9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AC55F3"/>
    <w:rPr>
      <w:rFonts w:ascii="Times New Roman" w:hAnsi="Times New Roman"/>
      <w:color w:val="141313" w:themeColor="text1"/>
      <w:sz w:val="24"/>
      <w:szCs w:val="18"/>
    </w:rPr>
  </w:style>
  <w:style w:type="paragraph" w:styleId="Caption">
    <w:name w:val="caption"/>
    <w:aliases w:val="Caption below"/>
    <w:basedOn w:val="Normal"/>
    <w:next w:val="Normal"/>
    <w:unhideWhenUsed/>
    <w:qFormat/>
    <w:rsid w:val="00056851"/>
    <w:pPr>
      <w:spacing w:before="120" w:after="240"/>
      <w:jc w:val="center"/>
    </w:pPr>
    <w:rPr>
      <w:rFonts w:asciiTheme="minorHAnsi" w:hAnsiTheme="minorHAnsi"/>
      <w:sz w:val="20"/>
      <w:szCs w:val="16"/>
    </w:rPr>
  </w:style>
  <w:style w:type="paragraph" w:styleId="PlainText">
    <w:name w:val="Plain Text"/>
    <w:basedOn w:val="Normal"/>
    <w:link w:val="PlainTextChar"/>
    <w:uiPriority w:val="99"/>
    <w:unhideWhenUsed/>
    <w:qFormat/>
    <w:rsid w:val="007F42BB"/>
    <w:pPr>
      <w:spacing w:after="0"/>
    </w:pPr>
    <w:rPr>
      <w:rFonts w:ascii="Courier" w:hAnsi="Courier"/>
      <w:sz w:val="18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7F42BB"/>
    <w:rPr>
      <w:rFonts w:ascii="Courier" w:hAnsi="Courier"/>
      <w:color w:val="141313" w:themeColor="text1"/>
      <w:sz w:val="18"/>
      <w:szCs w:val="21"/>
    </w:rPr>
  </w:style>
  <w:style w:type="table" w:styleId="TableGrid">
    <w:name w:val="Table Grid"/>
    <w:basedOn w:val="TableNormal"/>
    <w:uiPriority w:val="39"/>
    <w:rsid w:val="00EB1C43"/>
    <w:rPr>
      <w:sz w:val="18"/>
      <w:szCs w:val="18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rPr>
      <w:tblHeader/>
      <w:jc w:val="center"/>
    </w:trPr>
    <w:tcPr>
      <w:shd w:val="clear" w:color="auto" w:fill="auto"/>
      <w:vAlign w:val="center"/>
    </w:tcPr>
  </w:style>
  <w:style w:type="paragraph" w:styleId="TOC1">
    <w:name w:val="toc 1"/>
    <w:basedOn w:val="Normal"/>
    <w:next w:val="Normal"/>
    <w:autoRedefine/>
    <w:uiPriority w:val="39"/>
    <w:unhideWhenUsed/>
    <w:qFormat/>
    <w:rsid w:val="00EA5109"/>
    <w:pPr>
      <w:spacing w:before="120" w:after="0" w:line="440" w:lineRule="exact"/>
    </w:pPr>
    <w:rPr>
      <w:rFonts w:asciiTheme="minorHAnsi" w:hAnsiTheme="minorHAnsi" w:cstheme="minorHAnsi"/>
      <w:b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40AE3"/>
    <w:pPr>
      <w:tabs>
        <w:tab w:val="left" w:pos="897"/>
        <w:tab w:val="right" w:leader="dot" w:pos="9350"/>
      </w:tabs>
      <w:spacing w:before="60" w:after="0"/>
      <w:ind w:left="432"/>
    </w:pPr>
    <w:rPr>
      <w:rFonts w:asciiTheme="minorHAnsi" w:hAnsiTheme="minorHAnsi" w:cstheme="minorHAnsi"/>
      <w:sz w:val="20"/>
      <w:szCs w:val="22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040AE3"/>
    <w:pPr>
      <w:tabs>
        <w:tab w:val="left" w:pos="1464"/>
        <w:tab w:val="right" w:leader="dot" w:pos="9350"/>
      </w:tabs>
      <w:spacing w:before="60" w:after="0"/>
      <w:ind w:left="864"/>
    </w:pPr>
    <w:rPr>
      <w:rFonts w:asciiTheme="minorHAnsi" w:hAnsiTheme="minorHAnsi" w:cstheme="minorHAnsi"/>
      <w:sz w:val="20"/>
      <w:szCs w:val="22"/>
    </w:rPr>
  </w:style>
  <w:style w:type="paragraph" w:styleId="TableofFigures">
    <w:name w:val="table of figures"/>
    <w:aliases w:val="List of Figures,Tables"/>
    <w:basedOn w:val="Normal"/>
    <w:next w:val="Normal"/>
    <w:uiPriority w:val="99"/>
    <w:unhideWhenUsed/>
    <w:qFormat/>
    <w:rsid w:val="00040AE3"/>
    <w:pPr>
      <w:spacing w:before="60"/>
      <w:ind w:left="360" w:hanging="360"/>
    </w:pPr>
    <w:rPr>
      <w:rFonts w:asciiTheme="minorHAnsi" w:hAnsiTheme="minorHAnsi"/>
      <w:sz w:val="20"/>
    </w:rPr>
  </w:style>
  <w:style w:type="paragraph" w:styleId="TOCHeading">
    <w:name w:val="TOC Heading"/>
    <w:next w:val="Normal"/>
    <w:uiPriority w:val="39"/>
    <w:unhideWhenUsed/>
    <w:qFormat/>
    <w:rsid w:val="00EA5109"/>
    <w:pPr>
      <w:spacing w:after="12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styleId="Strong">
    <w:name w:val="Strong"/>
    <w:basedOn w:val="DefaultParagraphFont"/>
    <w:uiPriority w:val="22"/>
    <w:qFormat/>
    <w:rsid w:val="0030303C"/>
    <w:rPr>
      <w:b/>
      <w:bCs/>
    </w:rPr>
  </w:style>
  <w:style w:type="character" w:styleId="Emphasis">
    <w:name w:val="Emphasis"/>
    <w:basedOn w:val="DefaultParagraphFont"/>
    <w:uiPriority w:val="20"/>
    <w:qFormat/>
    <w:rsid w:val="0030303C"/>
    <w:rPr>
      <w:i/>
      <w:iCs/>
    </w:rPr>
  </w:style>
  <w:style w:type="paragraph" w:styleId="BodyText">
    <w:name w:val="Body Text"/>
    <w:basedOn w:val="Normal"/>
    <w:link w:val="BodyTextChar"/>
    <w:uiPriority w:val="99"/>
    <w:unhideWhenUsed/>
    <w:rsid w:val="00EB1C4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EB1C43"/>
    <w:rPr>
      <w:rFonts w:ascii="Georgia" w:hAnsi="Georgia"/>
      <w:color w:val="141313" w:themeColor="text1"/>
      <w:sz w:val="18"/>
      <w:szCs w:val="18"/>
    </w:rPr>
  </w:style>
  <w:style w:type="paragraph" w:styleId="BodyText2">
    <w:name w:val="Body Text 2"/>
    <w:basedOn w:val="Normal"/>
    <w:link w:val="BodyText2Char"/>
    <w:uiPriority w:val="99"/>
    <w:unhideWhenUsed/>
    <w:rsid w:val="00EB1C43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EB1C43"/>
    <w:rPr>
      <w:rFonts w:ascii="Georgia" w:hAnsi="Georgia"/>
      <w:color w:val="141313" w:themeColor="text1"/>
      <w:sz w:val="18"/>
      <w:szCs w:val="18"/>
    </w:rPr>
  </w:style>
  <w:style w:type="paragraph" w:styleId="BodyText3">
    <w:name w:val="Body Text 3"/>
    <w:basedOn w:val="Normal"/>
    <w:link w:val="BodyText3Char"/>
    <w:uiPriority w:val="99"/>
    <w:unhideWhenUsed/>
    <w:rsid w:val="00EB1C43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EB1C43"/>
    <w:rPr>
      <w:rFonts w:ascii="Georgia" w:hAnsi="Georgia"/>
      <w:color w:val="141313" w:themeColor="text1"/>
      <w:sz w:val="16"/>
      <w:szCs w:val="16"/>
    </w:rPr>
  </w:style>
  <w:style w:type="paragraph" w:styleId="BlockText">
    <w:name w:val="Block Text"/>
    <w:basedOn w:val="Normal"/>
    <w:uiPriority w:val="99"/>
    <w:unhideWhenUsed/>
    <w:rsid w:val="00EB1C43"/>
    <w:pPr>
      <w:pBdr>
        <w:top w:val="single" w:sz="2" w:space="10" w:color="00A0B6" w:themeColor="accent1" w:shadow="1" w:frame="1"/>
        <w:left w:val="single" w:sz="2" w:space="10" w:color="00A0B6" w:themeColor="accent1" w:shadow="1" w:frame="1"/>
        <w:bottom w:val="single" w:sz="2" w:space="10" w:color="00A0B6" w:themeColor="accent1" w:shadow="1" w:frame="1"/>
        <w:right w:val="single" w:sz="2" w:space="10" w:color="00A0B6" w:themeColor="accent1" w:shadow="1" w:frame="1"/>
      </w:pBdr>
      <w:ind w:left="1152" w:right="1152"/>
    </w:pPr>
    <w:rPr>
      <w:rFonts w:asciiTheme="minorHAnsi" w:hAnsiTheme="minorHAnsi"/>
      <w:i/>
      <w:iCs/>
      <w:color w:val="00A0B6" w:themeColor="accent1"/>
    </w:rPr>
  </w:style>
  <w:style w:type="paragraph" w:styleId="NoSpacing">
    <w:name w:val="No Spacing"/>
    <w:aliases w:val="Table Text"/>
    <w:uiPriority w:val="1"/>
    <w:qFormat/>
    <w:rsid w:val="00CB6716"/>
    <w:rPr>
      <w:rFonts w:ascii="Times New Roman" w:hAnsi="Times New Roman"/>
      <w:color w:val="141313" w:themeColor="text1"/>
      <w:sz w:val="22"/>
      <w:szCs w:val="18"/>
    </w:rPr>
  </w:style>
  <w:style w:type="paragraph" w:customStyle="1" w:styleId="TableCaption">
    <w:name w:val="Table Caption"/>
    <w:basedOn w:val="Caption"/>
    <w:qFormat/>
    <w:rsid w:val="00524B91"/>
    <w:pPr>
      <w:keepNext/>
      <w:spacing w:before="360"/>
    </w:pPr>
  </w:style>
  <w:style w:type="paragraph" w:customStyle="1" w:styleId="FigureCaption">
    <w:name w:val="Figure Caption"/>
    <w:basedOn w:val="Caption"/>
    <w:qFormat/>
    <w:rsid w:val="00502DB7"/>
    <w:rPr>
      <w:b/>
    </w:rPr>
  </w:style>
  <w:style w:type="character" w:styleId="FollowedHyperlink">
    <w:name w:val="FollowedHyperlink"/>
    <w:basedOn w:val="DefaultParagraphFont"/>
    <w:uiPriority w:val="99"/>
    <w:unhideWhenUsed/>
    <w:rsid w:val="00EC648D"/>
    <w:rPr>
      <w:color w:val="595959" w:themeColor="followedHyperlink"/>
      <w:u w:val="single"/>
    </w:rPr>
  </w:style>
  <w:style w:type="paragraph" w:customStyle="1" w:styleId="Hyperlink1">
    <w:name w:val="Hyperlink1"/>
    <w:basedOn w:val="Normal"/>
    <w:qFormat/>
    <w:rsid w:val="00EC648D"/>
    <w:pPr>
      <w:spacing w:after="0"/>
    </w:pPr>
    <w:rPr>
      <w:color w:val="00A0B6" w:themeColor="accent1"/>
    </w:rPr>
  </w:style>
  <w:style w:type="paragraph" w:styleId="DocumentMap">
    <w:name w:val="Document Map"/>
    <w:basedOn w:val="Normal"/>
    <w:link w:val="DocumentMapChar"/>
    <w:uiPriority w:val="99"/>
    <w:unhideWhenUsed/>
    <w:rsid w:val="00452673"/>
    <w:pPr>
      <w:spacing w:after="0"/>
    </w:pPr>
    <w:rPr>
      <w:rFonts w:ascii="Lucida Grande" w:hAnsi="Lucida Grande" w:cs="Lucida Grande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rsid w:val="00452673"/>
    <w:rPr>
      <w:rFonts w:ascii="Lucida Grande" w:hAnsi="Lucida Grande" w:cs="Lucida Grande"/>
      <w:color w:val="141313" w:themeColor="text1"/>
      <w:sz w:val="24"/>
      <w:szCs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F61D4"/>
    <w:pPr>
      <w:spacing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F61D4"/>
    <w:rPr>
      <w:rFonts w:ascii="Times New Roman" w:hAnsi="Times New Roman"/>
      <w:color w:val="141313" w:themeColor="text1"/>
    </w:rPr>
  </w:style>
  <w:style w:type="character" w:styleId="FootnoteReference">
    <w:name w:val="footnote reference"/>
    <w:basedOn w:val="DefaultParagraphFont"/>
    <w:uiPriority w:val="99"/>
    <w:semiHidden/>
    <w:unhideWhenUsed/>
    <w:rsid w:val="00CF61D4"/>
    <w:rPr>
      <w:vertAlign w:val="superscript"/>
    </w:rPr>
  </w:style>
  <w:style w:type="character" w:styleId="CommentReference">
    <w:name w:val="annotation reference"/>
    <w:basedOn w:val="DefaultParagraphFont"/>
    <w:unhideWhenUsed/>
    <w:rsid w:val="00DF1F86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DF1F8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F1F86"/>
    <w:rPr>
      <w:rFonts w:ascii="Times New Roman" w:hAnsi="Times New Roman"/>
      <w:color w:val="141313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unhideWhenUsed/>
    <w:rsid w:val="00DF1F8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rsid w:val="00DF1F86"/>
    <w:rPr>
      <w:rFonts w:ascii="Times New Roman" w:hAnsi="Times New Roman"/>
      <w:b/>
      <w:bCs/>
      <w:color w:val="141313" w:themeColor="text1"/>
    </w:rPr>
  </w:style>
  <w:style w:type="paragraph" w:customStyle="1" w:styleId="Tablehead">
    <w:name w:val="Table_head"/>
    <w:basedOn w:val="Normal"/>
    <w:next w:val="Tabletext"/>
    <w:rsid w:val="008F7104"/>
    <w:pPr>
      <w:keepNext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="80" w:after="80"/>
      <w:jc w:val="center"/>
      <w:textAlignment w:val="baseline"/>
    </w:pPr>
    <w:rPr>
      <w:rFonts w:eastAsia="Times New Roman" w:cs="Times New Roman"/>
      <w:b/>
      <w:color w:val="auto"/>
      <w:sz w:val="22"/>
      <w:szCs w:val="20"/>
      <w:lang w:val="en-GB" w:eastAsia="en-US"/>
    </w:rPr>
  </w:style>
  <w:style w:type="paragraph" w:customStyle="1" w:styleId="Tabletext">
    <w:name w:val="Table_text"/>
    <w:basedOn w:val="Normal"/>
    <w:rsid w:val="008F7104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="40" w:after="40"/>
      <w:textAlignment w:val="baseline"/>
    </w:pPr>
    <w:rPr>
      <w:rFonts w:eastAsia="Times New Roman" w:cs="Times New Roman"/>
      <w:color w:val="auto"/>
      <w:sz w:val="22"/>
      <w:szCs w:val="20"/>
      <w:lang w:val="en-GB" w:eastAsia="en-US"/>
    </w:rPr>
  </w:style>
  <w:style w:type="paragraph" w:customStyle="1" w:styleId="TableNoTitle">
    <w:name w:val="Table_NoTitle"/>
    <w:basedOn w:val="Normal"/>
    <w:next w:val="Tablehead"/>
    <w:rsid w:val="008F7104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120"/>
      <w:jc w:val="center"/>
      <w:textAlignment w:val="baseline"/>
    </w:pPr>
    <w:rPr>
      <w:rFonts w:eastAsia="Times New Roman" w:cs="Times New Roman"/>
      <w:b/>
      <w:color w:val="auto"/>
      <w:szCs w:val="20"/>
      <w:lang w:val="en-GB" w:eastAsia="en-US"/>
    </w:rPr>
  </w:style>
  <w:style w:type="paragraph" w:styleId="ListBullet">
    <w:name w:val="List Bullet"/>
    <w:basedOn w:val="Normal"/>
    <w:rsid w:val="00350974"/>
    <w:pPr>
      <w:numPr>
        <w:numId w:val="2"/>
      </w:numPr>
      <w:spacing w:before="120" w:after="0"/>
    </w:pPr>
    <w:rPr>
      <w:rFonts w:ascii="Arial" w:eastAsia="Times New Roman" w:hAnsi="Arial" w:cs="Times New Roman"/>
      <w:color w:val="auto"/>
      <w:sz w:val="20"/>
      <w:szCs w:val="24"/>
      <w:lang w:eastAsia="en-US"/>
    </w:rPr>
  </w:style>
  <w:style w:type="paragraph" w:styleId="ListBullet2">
    <w:name w:val="List Bullet 2"/>
    <w:basedOn w:val="Normal"/>
    <w:rsid w:val="00350974"/>
    <w:pPr>
      <w:tabs>
        <w:tab w:val="num" w:pos="720"/>
      </w:tabs>
      <w:spacing w:before="120" w:after="0"/>
      <w:ind w:left="720" w:hanging="360"/>
    </w:pPr>
    <w:rPr>
      <w:rFonts w:ascii="Arial" w:eastAsia="Times New Roman" w:hAnsi="Arial" w:cs="Times New Roman"/>
      <w:color w:val="auto"/>
      <w:sz w:val="20"/>
      <w:szCs w:val="24"/>
      <w:lang w:eastAsia="en-US"/>
    </w:rPr>
  </w:style>
  <w:style w:type="paragraph" w:styleId="ListBullet3">
    <w:name w:val="List Bullet 3"/>
    <w:basedOn w:val="Normal"/>
    <w:rsid w:val="00350974"/>
    <w:pPr>
      <w:tabs>
        <w:tab w:val="num" w:pos="1080"/>
      </w:tabs>
      <w:spacing w:before="120" w:after="0"/>
      <w:ind w:left="1080" w:hanging="360"/>
    </w:pPr>
    <w:rPr>
      <w:rFonts w:ascii="Arial" w:eastAsia="Times New Roman" w:hAnsi="Arial" w:cs="Times New Roman"/>
      <w:color w:val="auto"/>
      <w:sz w:val="20"/>
      <w:szCs w:val="24"/>
      <w:lang w:eastAsia="en-US"/>
    </w:rPr>
  </w:style>
  <w:style w:type="paragraph" w:styleId="ListBullet4">
    <w:name w:val="List Bullet 4"/>
    <w:basedOn w:val="Normal"/>
    <w:rsid w:val="00350974"/>
    <w:pPr>
      <w:tabs>
        <w:tab w:val="num" w:pos="1440"/>
      </w:tabs>
      <w:spacing w:before="120" w:after="0"/>
      <w:ind w:left="1440" w:hanging="360"/>
    </w:pPr>
    <w:rPr>
      <w:rFonts w:ascii="Arial" w:eastAsia="Times New Roman" w:hAnsi="Arial" w:cs="Times New Roman"/>
      <w:color w:val="auto"/>
      <w:sz w:val="20"/>
      <w:szCs w:val="24"/>
      <w:lang w:eastAsia="en-US"/>
    </w:rPr>
  </w:style>
  <w:style w:type="paragraph" w:styleId="ListBullet5">
    <w:name w:val="List Bullet 5"/>
    <w:basedOn w:val="Normal"/>
    <w:rsid w:val="00350974"/>
    <w:pPr>
      <w:tabs>
        <w:tab w:val="num" w:pos="1800"/>
      </w:tabs>
      <w:spacing w:before="120" w:after="0"/>
      <w:ind w:left="1800" w:hanging="360"/>
    </w:pPr>
    <w:rPr>
      <w:rFonts w:ascii="Arial" w:eastAsia="Times New Roman" w:hAnsi="Arial" w:cs="Times New Roman"/>
      <w:color w:val="auto"/>
      <w:sz w:val="20"/>
      <w:szCs w:val="24"/>
      <w:lang w:eastAsia="en-US"/>
    </w:rPr>
  </w:style>
  <w:style w:type="paragraph" w:styleId="TOC4">
    <w:name w:val="toc 4"/>
    <w:basedOn w:val="Normal"/>
    <w:next w:val="Normal"/>
    <w:autoRedefine/>
    <w:uiPriority w:val="39"/>
    <w:unhideWhenUsed/>
    <w:rsid w:val="00AF4C85"/>
    <w:pPr>
      <w:tabs>
        <w:tab w:val="left" w:pos="2127"/>
        <w:tab w:val="right" w:leader="dot" w:pos="9350"/>
      </w:tabs>
      <w:spacing w:after="100" w:line="276" w:lineRule="auto"/>
      <w:ind w:left="1134"/>
    </w:pPr>
    <w:rPr>
      <w:rFonts w:asciiTheme="minorHAnsi" w:hAnsiTheme="minorHAnsi"/>
      <w:noProof/>
      <w:color w:val="auto"/>
      <w:sz w:val="20"/>
      <w:szCs w:val="22"/>
      <w:lang w:val="de-DE" w:eastAsia="de-DE"/>
    </w:rPr>
  </w:style>
  <w:style w:type="paragraph" w:styleId="TOC5">
    <w:name w:val="toc 5"/>
    <w:basedOn w:val="Normal"/>
    <w:next w:val="Normal"/>
    <w:autoRedefine/>
    <w:uiPriority w:val="39"/>
    <w:unhideWhenUsed/>
    <w:rsid w:val="00530021"/>
    <w:pPr>
      <w:spacing w:after="100" w:line="276" w:lineRule="auto"/>
      <w:ind w:left="880"/>
    </w:pPr>
    <w:rPr>
      <w:rFonts w:asciiTheme="minorHAnsi" w:hAnsiTheme="minorHAnsi"/>
      <w:color w:val="auto"/>
      <w:sz w:val="22"/>
      <w:szCs w:val="22"/>
      <w:lang w:val="de-DE" w:eastAsia="de-DE"/>
    </w:rPr>
  </w:style>
  <w:style w:type="paragraph" w:styleId="TOC6">
    <w:name w:val="toc 6"/>
    <w:basedOn w:val="Normal"/>
    <w:next w:val="Normal"/>
    <w:autoRedefine/>
    <w:uiPriority w:val="39"/>
    <w:unhideWhenUsed/>
    <w:rsid w:val="00530021"/>
    <w:pPr>
      <w:spacing w:after="100" w:line="276" w:lineRule="auto"/>
      <w:ind w:left="1100"/>
    </w:pPr>
    <w:rPr>
      <w:rFonts w:asciiTheme="minorHAnsi" w:hAnsiTheme="minorHAnsi"/>
      <w:color w:val="auto"/>
      <w:sz w:val="22"/>
      <w:szCs w:val="22"/>
      <w:lang w:val="de-DE" w:eastAsia="de-DE"/>
    </w:rPr>
  </w:style>
  <w:style w:type="paragraph" w:styleId="TOC7">
    <w:name w:val="toc 7"/>
    <w:basedOn w:val="Normal"/>
    <w:next w:val="Normal"/>
    <w:autoRedefine/>
    <w:uiPriority w:val="39"/>
    <w:unhideWhenUsed/>
    <w:rsid w:val="00530021"/>
    <w:pPr>
      <w:spacing w:after="100" w:line="276" w:lineRule="auto"/>
      <w:ind w:left="1320"/>
    </w:pPr>
    <w:rPr>
      <w:rFonts w:asciiTheme="minorHAnsi" w:hAnsiTheme="minorHAnsi"/>
      <w:color w:val="auto"/>
      <w:sz w:val="22"/>
      <w:szCs w:val="22"/>
      <w:lang w:val="de-DE" w:eastAsia="de-DE"/>
    </w:rPr>
  </w:style>
  <w:style w:type="paragraph" w:styleId="TOC8">
    <w:name w:val="toc 8"/>
    <w:basedOn w:val="Normal"/>
    <w:next w:val="Normal"/>
    <w:autoRedefine/>
    <w:uiPriority w:val="39"/>
    <w:unhideWhenUsed/>
    <w:rsid w:val="00530021"/>
    <w:pPr>
      <w:spacing w:after="100" w:line="276" w:lineRule="auto"/>
      <w:ind w:left="1540"/>
    </w:pPr>
    <w:rPr>
      <w:rFonts w:asciiTheme="minorHAnsi" w:hAnsiTheme="minorHAnsi"/>
      <w:color w:val="auto"/>
      <w:sz w:val="22"/>
      <w:szCs w:val="22"/>
      <w:lang w:val="de-DE" w:eastAsia="de-DE"/>
    </w:rPr>
  </w:style>
  <w:style w:type="paragraph" w:styleId="TOC9">
    <w:name w:val="toc 9"/>
    <w:basedOn w:val="Normal"/>
    <w:next w:val="Normal"/>
    <w:autoRedefine/>
    <w:uiPriority w:val="39"/>
    <w:unhideWhenUsed/>
    <w:rsid w:val="00530021"/>
    <w:pPr>
      <w:spacing w:after="100" w:line="276" w:lineRule="auto"/>
      <w:ind w:left="1760"/>
    </w:pPr>
    <w:rPr>
      <w:rFonts w:asciiTheme="minorHAnsi" w:hAnsiTheme="minorHAnsi"/>
      <w:color w:val="auto"/>
      <w:sz w:val="22"/>
      <w:szCs w:val="22"/>
      <w:lang w:val="de-DE" w:eastAsia="de-DE"/>
    </w:rPr>
  </w:style>
  <w:style w:type="paragraph" w:customStyle="1" w:styleId="AnnexNotitle">
    <w:name w:val="Annex_No &amp; title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character" w:customStyle="1" w:styleId="Appdef">
    <w:name w:val="App_def"/>
    <w:rsid w:val="00AC55F3"/>
    <w:rPr>
      <w:rFonts w:ascii="Times New Roman" w:hAnsi="Times New Roman"/>
      <w:b/>
    </w:rPr>
  </w:style>
  <w:style w:type="character" w:customStyle="1" w:styleId="Appref">
    <w:name w:val="App_ref"/>
    <w:basedOn w:val="DefaultParagraphFont"/>
    <w:rsid w:val="00AC55F3"/>
  </w:style>
  <w:style w:type="paragraph" w:customStyle="1" w:styleId="AppendixNotitle">
    <w:name w:val="Appendix_No &amp; title"/>
    <w:basedOn w:val="AnnexNotitle"/>
    <w:next w:val="Normal"/>
    <w:rsid w:val="00AC55F3"/>
  </w:style>
  <w:style w:type="character" w:customStyle="1" w:styleId="Artdef">
    <w:name w:val="Art_def"/>
    <w:rsid w:val="00AC55F3"/>
    <w:rPr>
      <w:rFonts w:ascii="Times New Roman" w:hAnsi="Times New Roman"/>
      <w:b/>
    </w:rPr>
  </w:style>
  <w:style w:type="paragraph" w:customStyle="1" w:styleId="Artheading">
    <w:name w:val="Art_heading"/>
    <w:basedOn w:val="Normal"/>
    <w:next w:val="Normal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ArtNo">
    <w:name w:val="Art_No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caps/>
      <w:color w:val="auto"/>
      <w:sz w:val="28"/>
      <w:szCs w:val="20"/>
      <w:lang w:val="en-GB" w:eastAsia="en-US"/>
    </w:rPr>
  </w:style>
  <w:style w:type="character" w:customStyle="1" w:styleId="Artref">
    <w:name w:val="Art_ref"/>
    <w:basedOn w:val="DefaultParagraphFont"/>
    <w:rsid w:val="00AC55F3"/>
  </w:style>
  <w:style w:type="paragraph" w:customStyle="1" w:styleId="Arttitle">
    <w:name w:val="Art_title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ASN1">
    <w:name w:val="ASN.1"/>
    <w:basedOn w:val="Normal"/>
    <w:rsid w:val="00AC55F3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  <w:overflowPunct w:val="0"/>
      <w:autoSpaceDE w:val="0"/>
      <w:autoSpaceDN w:val="0"/>
      <w:adjustRightInd w:val="0"/>
      <w:spacing w:after="0"/>
      <w:textAlignment w:val="baseline"/>
    </w:pPr>
    <w:rPr>
      <w:rFonts w:ascii="Courier New" w:hAnsi="Courier New" w:cs="Times New Roman"/>
      <w:b/>
      <w:noProof/>
      <w:color w:val="auto"/>
      <w:sz w:val="20"/>
      <w:szCs w:val="20"/>
      <w:lang w:val="en-GB" w:eastAsia="en-US"/>
    </w:rPr>
  </w:style>
  <w:style w:type="paragraph" w:customStyle="1" w:styleId="Call">
    <w:name w:val="Call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60" w:after="0"/>
      <w:ind w:left="794"/>
      <w:textAlignment w:val="baseline"/>
    </w:pPr>
    <w:rPr>
      <w:rFonts w:cs="Times New Roman"/>
      <w:i/>
      <w:color w:val="auto"/>
      <w:szCs w:val="20"/>
      <w:lang w:val="en-GB" w:eastAsia="en-US"/>
    </w:rPr>
  </w:style>
  <w:style w:type="paragraph" w:customStyle="1" w:styleId="ChapNo">
    <w:name w:val="Chap_No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b/>
      <w:caps/>
      <w:color w:val="auto"/>
      <w:sz w:val="28"/>
      <w:szCs w:val="20"/>
      <w:lang w:val="en-GB" w:eastAsia="en-US"/>
    </w:rPr>
  </w:style>
  <w:style w:type="paragraph" w:customStyle="1" w:styleId="Chaptitle">
    <w:name w:val="Chap_title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enumlev1">
    <w:name w:val="enumlev1"/>
    <w:basedOn w:val="Normal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80" w:after="0"/>
      <w:ind w:left="794" w:hanging="794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enumlev2">
    <w:name w:val="enumlev2"/>
    <w:basedOn w:val="enumlev1"/>
    <w:rsid w:val="00AC55F3"/>
    <w:pPr>
      <w:ind w:left="1191" w:hanging="397"/>
    </w:pPr>
  </w:style>
  <w:style w:type="paragraph" w:customStyle="1" w:styleId="enumlev3">
    <w:name w:val="enumlev3"/>
    <w:basedOn w:val="enumlev2"/>
    <w:rsid w:val="00AC55F3"/>
    <w:pPr>
      <w:ind w:left="1588"/>
    </w:pPr>
  </w:style>
  <w:style w:type="paragraph" w:customStyle="1" w:styleId="Equation">
    <w:name w:val="Equation"/>
    <w:basedOn w:val="Normal"/>
    <w:rsid w:val="00AC55F3"/>
    <w:pPr>
      <w:tabs>
        <w:tab w:val="left" w:pos="794"/>
        <w:tab w:val="center" w:pos="4820"/>
        <w:tab w:val="right" w:pos="9639"/>
      </w:tabs>
      <w:overflowPunct w:val="0"/>
      <w:autoSpaceDE w:val="0"/>
      <w:autoSpaceDN w:val="0"/>
      <w:adjustRightInd w:val="0"/>
      <w:spacing w:before="120" w:after="0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Equationlegend">
    <w:name w:val="Equation_legend"/>
    <w:basedOn w:val="Normal"/>
    <w:rsid w:val="00AC55F3"/>
    <w:pPr>
      <w:tabs>
        <w:tab w:val="right" w:pos="1814"/>
        <w:tab w:val="left" w:pos="1985"/>
      </w:tabs>
      <w:overflowPunct w:val="0"/>
      <w:autoSpaceDE w:val="0"/>
      <w:autoSpaceDN w:val="0"/>
      <w:adjustRightInd w:val="0"/>
      <w:spacing w:before="80" w:after="0"/>
      <w:ind w:left="1985" w:hanging="1985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Figure">
    <w:name w:val="Figure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Figurelegend">
    <w:name w:val="Figure_legend"/>
    <w:basedOn w:val="Normal"/>
    <w:rsid w:val="00AC55F3"/>
    <w:pPr>
      <w:keepNext/>
      <w:keepLines/>
      <w:overflowPunct w:val="0"/>
      <w:autoSpaceDE w:val="0"/>
      <w:autoSpaceDN w:val="0"/>
      <w:adjustRightInd w:val="0"/>
      <w:spacing w:before="20" w:after="20"/>
      <w:textAlignment w:val="baseline"/>
    </w:pPr>
    <w:rPr>
      <w:rFonts w:cs="Times New Roman"/>
      <w:color w:val="auto"/>
      <w:sz w:val="18"/>
      <w:szCs w:val="20"/>
      <w:lang w:val="en-GB" w:eastAsia="en-US"/>
    </w:rPr>
  </w:style>
  <w:style w:type="paragraph" w:customStyle="1" w:styleId="FigureNotitle">
    <w:name w:val="Figure_No &amp; title"/>
    <w:basedOn w:val="Normal"/>
    <w:next w:val="Normal"/>
    <w:rsid w:val="00AC55F3"/>
    <w:pPr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FigureNoBR">
    <w:name w:val="Figure_No_BR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120"/>
      <w:jc w:val="center"/>
      <w:textAlignment w:val="baseline"/>
    </w:pPr>
    <w:rPr>
      <w:rFonts w:cs="Times New Roman"/>
      <w:caps/>
      <w:color w:val="auto"/>
      <w:szCs w:val="20"/>
      <w:lang w:val="en-GB" w:eastAsia="en-US"/>
    </w:rPr>
  </w:style>
  <w:style w:type="paragraph" w:customStyle="1" w:styleId="TabletitleBR">
    <w:name w:val="Table_title_BR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after="120"/>
      <w:jc w:val="center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FiguretitleBR">
    <w:name w:val="Figure_title_BR"/>
    <w:basedOn w:val="TabletitleBR"/>
    <w:next w:val="Normal"/>
    <w:rsid w:val="00AC55F3"/>
    <w:pPr>
      <w:keepNext w:val="0"/>
      <w:spacing w:after="480"/>
    </w:pPr>
  </w:style>
  <w:style w:type="paragraph" w:customStyle="1" w:styleId="Figurewithouttitle">
    <w:name w:val="Figure_without_title"/>
    <w:basedOn w:val="Normal"/>
    <w:next w:val="Normal"/>
    <w:rsid w:val="00AC55F3"/>
    <w:pPr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120"/>
      <w:jc w:val="center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FirstFooter">
    <w:name w:val="FirstFooter"/>
    <w:basedOn w:val="Footer"/>
    <w:rsid w:val="00AC55F3"/>
    <w:pPr>
      <w:tabs>
        <w:tab w:val="clear" w:pos="4320"/>
        <w:tab w:val="clear" w:pos="9360"/>
      </w:tabs>
      <w:spacing w:before="40"/>
    </w:pPr>
    <w:rPr>
      <w:rFonts w:ascii="Times New Roman" w:hAnsi="Times New Roman" w:cs="Times New Roman"/>
      <w:color w:val="auto"/>
      <w:szCs w:val="20"/>
      <w:lang w:val="en-GB" w:eastAsia="en-US"/>
    </w:rPr>
  </w:style>
  <w:style w:type="paragraph" w:customStyle="1" w:styleId="FooterQP">
    <w:name w:val="Footer_QP"/>
    <w:basedOn w:val="Normal"/>
    <w:rsid w:val="00AC55F3"/>
    <w:pPr>
      <w:tabs>
        <w:tab w:val="left" w:pos="907"/>
        <w:tab w:val="right" w:pos="8789"/>
        <w:tab w:val="right" w:pos="9639"/>
      </w:tabs>
      <w:overflowPunct w:val="0"/>
      <w:autoSpaceDE w:val="0"/>
      <w:autoSpaceDN w:val="0"/>
      <w:adjustRightInd w:val="0"/>
      <w:spacing w:after="0"/>
      <w:textAlignment w:val="baseline"/>
    </w:pPr>
    <w:rPr>
      <w:rFonts w:cs="Times New Roman"/>
      <w:b/>
      <w:color w:val="auto"/>
      <w:sz w:val="22"/>
      <w:szCs w:val="20"/>
      <w:lang w:val="en-GB" w:eastAsia="en-US"/>
    </w:rPr>
  </w:style>
  <w:style w:type="paragraph" w:customStyle="1" w:styleId="Note">
    <w:name w:val="Note"/>
    <w:basedOn w:val="Normal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80" w:after="0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Formal">
    <w:name w:val="Formal"/>
    <w:basedOn w:val="ASN1"/>
    <w:rsid w:val="00AC55F3"/>
    <w:rPr>
      <w:b w:val="0"/>
    </w:rPr>
  </w:style>
  <w:style w:type="paragraph" w:customStyle="1" w:styleId="Headingb">
    <w:name w:val="Heading_b"/>
    <w:basedOn w:val="Normal"/>
    <w:next w:val="Normal"/>
    <w:rsid w:val="00AC55F3"/>
    <w:pPr>
      <w:keepNext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60" w:after="0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Headingi">
    <w:name w:val="Heading_i"/>
    <w:basedOn w:val="Normal"/>
    <w:next w:val="Normal"/>
    <w:rsid w:val="00AC55F3"/>
    <w:pPr>
      <w:keepNext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60" w:after="0"/>
      <w:textAlignment w:val="baseline"/>
    </w:pPr>
    <w:rPr>
      <w:rFonts w:cs="Times New Roman"/>
      <w:i/>
      <w:color w:val="auto"/>
      <w:szCs w:val="20"/>
      <w:lang w:val="en-GB" w:eastAsia="en-US"/>
    </w:rPr>
  </w:style>
  <w:style w:type="paragraph" w:customStyle="1" w:styleId="Normalaftertitle">
    <w:name w:val="Normal_after_title"/>
    <w:basedOn w:val="Normal"/>
    <w:next w:val="Normal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0"/>
      <w:textAlignment w:val="baseline"/>
    </w:pPr>
    <w:rPr>
      <w:rFonts w:cs="Times New Roman"/>
      <w:color w:val="auto"/>
      <w:szCs w:val="20"/>
      <w:lang w:val="en-GB" w:eastAsia="en-US"/>
    </w:rPr>
  </w:style>
  <w:style w:type="character" w:styleId="PageNumber">
    <w:name w:val="page number"/>
    <w:basedOn w:val="DefaultParagraphFont"/>
    <w:rsid w:val="00AC55F3"/>
  </w:style>
  <w:style w:type="paragraph" w:customStyle="1" w:styleId="PartNo">
    <w:name w:val="Part_No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80"/>
      <w:jc w:val="center"/>
      <w:textAlignment w:val="baseline"/>
    </w:pPr>
    <w:rPr>
      <w:rFonts w:cs="Times New Roman"/>
      <w:caps/>
      <w:color w:val="auto"/>
      <w:sz w:val="28"/>
      <w:szCs w:val="20"/>
      <w:lang w:val="en-GB" w:eastAsia="en-US"/>
    </w:rPr>
  </w:style>
  <w:style w:type="paragraph" w:customStyle="1" w:styleId="Partref">
    <w:name w:val="Part_ref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80" w:after="0"/>
      <w:jc w:val="center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Parttitle">
    <w:name w:val="Part_title"/>
    <w:basedOn w:val="Normal"/>
    <w:next w:val="Normalaftertitle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240" w:after="28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Recdate">
    <w:name w:val="Rec_date"/>
    <w:basedOn w:val="Normal"/>
    <w:next w:val="Normalaftertitle"/>
    <w:rsid w:val="00AC55F3"/>
    <w:pPr>
      <w:keepNext/>
      <w:keepLines/>
      <w:overflowPunct w:val="0"/>
      <w:autoSpaceDE w:val="0"/>
      <w:autoSpaceDN w:val="0"/>
      <w:adjustRightInd w:val="0"/>
      <w:spacing w:before="120" w:after="0"/>
      <w:jc w:val="right"/>
      <w:textAlignment w:val="baseline"/>
    </w:pPr>
    <w:rPr>
      <w:rFonts w:cs="Times New Roman"/>
      <w:i/>
      <w:color w:val="auto"/>
      <w:sz w:val="22"/>
      <w:szCs w:val="20"/>
      <w:lang w:val="en-GB" w:eastAsia="en-US"/>
    </w:rPr>
  </w:style>
  <w:style w:type="paragraph" w:customStyle="1" w:styleId="Questiondate">
    <w:name w:val="Question_date"/>
    <w:basedOn w:val="Recdate"/>
    <w:next w:val="Normalaftertitle"/>
    <w:rsid w:val="00AC55F3"/>
  </w:style>
  <w:style w:type="paragraph" w:customStyle="1" w:styleId="RecNo">
    <w:name w:val="Rec_No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after="0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QuestionNo">
    <w:name w:val="Question_No"/>
    <w:basedOn w:val="RecNo"/>
    <w:next w:val="Normal"/>
    <w:rsid w:val="00AC55F3"/>
  </w:style>
  <w:style w:type="paragraph" w:customStyle="1" w:styleId="RecNoBR">
    <w:name w:val="Rec_No_BR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caps/>
      <w:color w:val="auto"/>
      <w:sz w:val="28"/>
      <w:szCs w:val="20"/>
      <w:lang w:val="en-GB" w:eastAsia="en-US"/>
    </w:rPr>
  </w:style>
  <w:style w:type="paragraph" w:customStyle="1" w:styleId="QuestionNoBR">
    <w:name w:val="Question_No_BR"/>
    <w:basedOn w:val="RecNoBR"/>
    <w:next w:val="Normal"/>
    <w:rsid w:val="00AC55F3"/>
  </w:style>
  <w:style w:type="paragraph" w:customStyle="1" w:styleId="Recref">
    <w:name w:val="Rec_ref"/>
    <w:basedOn w:val="Normal"/>
    <w:next w:val="Recdate"/>
    <w:rsid w:val="00AC55F3"/>
    <w:pPr>
      <w:keepNext/>
      <w:keepLines/>
      <w:overflowPunct w:val="0"/>
      <w:autoSpaceDE w:val="0"/>
      <w:autoSpaceDN w:val="0"/>
      <w:adjustRightInd w:val="0"/>
      <w:spacing w:before="120" w:after="0"/>
      <w:jc w:val="center"/>
      <w:textAlignment w:val="baseline"/>
    </w:pPr>
    <w:rPr>
      <w:rFonts w:cs="Times New Roman"/>
      <w:i/>
      <w:color w:val="auto"/>
      <w:szCs w:val="20"/>
      <w:lang w:val="en-GB" w:eastAsia="en-US"/>
    </w:rPr>
  </w:style>
  <w:style w:type="paragraph" w:customStyle="1" w:styleId="Questionref">
    <w:name w:val="Question_ref"/>
    <w:basedOn w:val="Recref"/>
    <w:next w:val="Questiondate"/>
    <w:rsid w:val="00AC55F3"/>
  </w:style>
  <w:style w:type="paragraph" w:customStyle="1" w:styleId="Rectitle">
    <w:name w:val="Rec_title"/>
    <w:basedOn w:val="Normal"/>
    <w:next w:val="Normalaftertitle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Questiontitle">
    <w:name w:val="Question_title"/>
    <w:basedOn w:val="Rectitle"/>
    <w:next w:val="Questionref"/>
    <w:rsid w:val="00AC55F3"/>
  </w:style>
  <w:style w:type="character" w:customStyle="1" w:styleId="Recdef">
    <w:name w:val="Rec_def"/>
    <w:rsid w:val="00AC55F3"/>
    <w:rPr>
      <w:b/>
    </w:rPr>
  </w:style>
  <w:style w:type="paragraph" w:customStyle="1" w:styleId="Reftext">
    <w:name w:val="Ref_text"/>
    <w:basedOn w:val="Normal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20" w:after="0"/>
      <w:ind w:left="794" w:hanging="794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Reftitle">
    <w:name w:val="Ref_title"/>
    <w:basedOn w:val="Normal"/>
    <w:next w:val="Reftext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0"/>
      <w:jc w:val="center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Repdate">
    <w:name w:val="Rep_date"/>
    <w:basedOn w:val="Recdate"/>
    <w:next w:val="Normalaftertitle"/>
    <w:rsid w:val="00AC55F3"/>
  </w:style>
  <w:style w:type="paragraph" w:customStyle="1" w:styleId="RepNo">
    <w:name w:val="Rep_No"/>
    <w:basedOn w:val="RecNo"/>
    <w:next w:val="Normal"/>
    <w:rsid w:val="00AC55F3"/>
  </w:style>
  <w:style w:type="paragraph" w:customStyle="1" w:styleId="RepNoBR">
    <w:name w:val="Rep_No_BR"/>
    <w:basedOn w:val="RecNoBR"/>
    <w:next w:val="Normal"/>
    <w:rsid w:val="00AC55F3"/>
  </w:style>
  <w:style w:type="paragraph" w:customStyle="1" w:styleId="Repref">
    <w:name w:val="Rep_ref"/>
    <w:basedOn w:val="Recref"/>
    <w:next w:val="Repdate"/>
    <w:rsid w:val="00AC55F3"/>
  </w:style>
  <w:style w:type="paragraph" w:customStyle="1" w:styleId="Reptitle">
    <w:name w:val="Rep_title"/>
    <w:basedOn w:val="Rectitle"/>
    <w:next w:val="Repref"/>
    <w:rsid w:val="00AC55F3"/>
  </w:style>
  <w:style w:type="paragraph" w:customStyle="1" w:styleId="Resdate">
    <w:name w:val="Res_date"/>
    <w:basedOn w:val="Recdate"/>
    <w:next w:val="Normalaftertitle"/>
    <w:rsid w:val="00AC55F3"/>
  </w:style>
  <w:style w:type="character" w:customStyle="1" w:styleId="Resdef">
    <w:name w:val="Res_def"/>
    <w:rsid w:val="00AC55F3"/>
    <w:rPr>
      <w:rFonts w:ascii="Times New Roman" w:hAnsi="Times New Roman"/>
      <w:b/>
    </w:rPr>
  </w:style>
  <w:style w:type="paragraph" w:customStyle="1" w:styleId="ResNo">
    <w:name w:val="Res_No"/>
    <w:basedOn w:val="RecNo"/>
    <w:next w:val="Normal"/>
    <w:rsid w:val="00AC55F3"/>
  </w:style>
  <w:style w:type="paragraph" w:customStyle="1" w:styleId="ResNoBR">
    <w:name w:val="Res_No_BR"/>
    <w:basedOn w:val="RecNoBR"/>
    <w:next w:val="Normal"/>
    <w:rsid w:val="00AC55F3"/>
  </w:style>
  <w:style w:type="paragraph" w:customStyle="1" w:styleId="Resref">
    <w:name w:val="Res_ref"/>
    <w:basedOn w:val="Recref"/>
    <w:next w:val="Resdate"/>
    <w:rsid w:val="00AC55F3"/>
  </w:style>
  <w:style w:type="paragraph" w:customStyle="1" w:styleId="Restitle">
    <w:name w:val="Res_title"/>
    <w:basedOn w:val="Rectitle"/>
    <w:next w:val="Resref"/>
    <w:rsid w:val="00AC55F3"/>
  </w:style>
  <w:style w:type="paragraph" w:customStyle="1" w:styleId="Section1">
    <w:name w:val="Section_1"/>
    <w:basedOn w:val="Normal"/>
    <w:next w:val="Normal"/>
    <w:rsid w:val="00AC55F3"/>
    <w:pPr>
      <w:overflowPunct w:val="0"/>
      <w:autoSpaceDE w:val="0"/>
      <w:autoSpaceDN w:val="0"/>
      <w:adjustRightInd w:val="0"/>
      <w:spacing w:before="624" w:after="0"/>
      <w:jc w:val="center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Section2">
    <w:name w:val="Section_2"/>
    <w:basedOn w:val="Normal"/>
    <w:next w:val="Normal"/>
    <w:rsid w:val="00AC55F3"/>
    <w:pPr>
      <w:overflowPunct w:val="0"/>
      <w:autoSpaceDE w:val="0"/>
      <w:autoSpaceDN w:val="0"/>
      <w:adjustRightInd w:val="0"/>
      <w:spacing w:before="240" w:after="0"/>
      <w:jc w:val="center"/>
      <w:textAlignment w:val="baseline"/>
    </w:pPr>
    <w:rPr>
      <w:rFonts w:cs="Times New Roman"/>
      <w:i/>
      <w:color w:val="auto"/>
      <w:szCs w:val="20"/>
      <w:lang w:val="en-GB" w:eastAsia="en-US"/>
    </w:rPr>
  </w:style>
  <w:style w:type="paragraph" w:customStyle="1" w:styleId="SectionNo">
    <w:name w:val="Section_No"/>
    <w:basedOn w:val="Normal"/>
    <w:next w:val="Normal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80"/>
      <w:jc w:val="center"/>
      <w:textAlignment w:val="baseline"/>
    </w:pPr>
    <w:rPr>
      <w:rFonts w:cs="Times New Roman"/>
      <w:caps/>
      <w:color w:val="auto"/>
      <w:sz w:val="28"/>
      <w:szCs w:val="20"/>
      <w:lang w:val="en-GB" w:eastAsia="en-US"/>
    </w:rPr>
  </w:style>
  <w:style w:type="paragraph" w:customStyle="1" w:styleId="Sectiontitle">
    <w:name w:val="Section_title"/>
    <w:basedOn w:val="Normal"/>
    <w:next w:val="Normalaftertitle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480" w:after="28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Source">
    <w:name w:val="Source"/>
    <w:basedOn w:val="Normal"/>
    <w:next w:val="Normalaftertitle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840" w:after="200"/>
      <w:jc w:val="center"/>
      <w:textAlignment w:val="baseline"/>
    </w:pPr>
    <w:rPr>
      <w:rFonts w:cs="Times New Roman"/>
      <w:b/>
      <w:color w:val="auto"/>
      <w:sz w:val="28"/>
      <w:szCs w:val="20"/>
      <w:lang w:val="en-GB" w:eastAsia="en-US"/>
    </w:rPr>
  </w:style>
  <w:style w:type="paragraph" w:customStyle="1" w:styleId="SpecialFooter">
    <w:name w:val="Special Footer"/>
    <w:basedOn w:val="Footer"/>
    <w:rsid w:val="00AC55F3"/>
    <w:pPr>
      <w:tabs>
        <w:tab w:val="clear" w:pos="4320"/>
        <w:tab w:val="clear" w:pos="9360"/>
        <w:tab w:val="left" w:pos="567"/>
        <w:tab w:val="left" w:pos="1134"/>
        <w:tab w:val="left" w:pos="1701"/>
        <w:tab w:val="left" w:pos="2268"/>
        <w:tab w:val="left" w:pos="2835"/>
        <w:tab w:val="left" w:pos="5954"/>
        <w:tab w:val="right" w:pos="9639"/>
      </w:tabs>
      <w:overflowPunct w:val="0"/>
      <w:autoSpaceDE w:val="0"/>
      <w:autoSpaceDN w:val="0"/>
      <w:adjustRightInd w:val="0"/>
      <w:jc w:val="both"/>
      <w:textAlignment w:val="baseline"/>
    </w:pPr>
    <w:rPr>
      <w:rFonts w:ascii="Times New Roman" w:hAnsi="Times New Roman" w:cs="Times New Roman"/>
      <w:color w:val="auto"/>
      <w:szCs w:val="20"/>
      <w:lang w:val="en-GB" w:eastAsia="en-US"/>
    </w:rPr>
  </w:style>
  <w:style w:type="character" w:customStyle="1" w:styleId="Tablefreq">
    <w:name w:val="Table_freq"/>
    <w:rsid w:val="00AC55F3"/>
    <w:rPr>
      <w:b/>
      <w:color w:val="auto"/>
    </w:rPr>
  </w:style>
  <w:style w:type="paragraph" w:customStyle="1" w:styleId="Tablelegend">
    <w:name w:val="Table_legend"/>
    <w:basedOn w:val="Normal"/>
    <w:rsid w:val="00AC55F3"/>
    <w:pPr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  <w:tab w:val="left" w:pos="3686"/>
        <w:tab w:val="left" w:pos="3969"/>
      </w:tabs>
      <w:overflowPunct w:val="0"/>
      <w:autoSpaceDE w:val="0"/>
      <w:autoSpaceDN w:val="0"/>
      <w:adjustRightInd w:val="0"/>
      <w:spacing w:before="120" w:after="40"/>
      <w:textAlignment w:val="baseline"/>
    </w:pPr>
    <w:rPr>
      <w:rFonts w:cs="Times New Roman"/>
      <w:color w:val="auto"/>
      <w:sz w:val="22"/>
      <w:szCs w:val="20"/>
      <w:lang w:val="en-GB" w:eastAsia="en-US"/>
    </w:rPr>
  </w:style>
  <w:style w:type="paragraph" w:customStyle="1" w:styleId="TableNotitle0">
    <w:name w:val="Table_No &amp; title"/>
    <w:basedOn w:val="Normal"/>
    <w:next w:val="Tablehead"/>
    <w:rsid w:val="00AC55F3"/>
    <w:pPr>
      <w:keepNext/>
      <w:keepLines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360" w:after="120"/>
      <w:jc w:val="center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TableNoBR">
    <w:name w:val="Table_No_BR"/>
    <w:basedOn w:val="Normal"/>
    <w:next w:val="TabletitleBR"/>
    <w:rsid w:val="00AC55F3"/>
    <w:pPr>
      <w:keepNext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560" w:after="120"/>
      <w:jc w:val="center"/>
      <w:textAlignment w:val="baseline"/>
    </w:pPr>
    <w:rPr>
      <w:rFonts w:cs="Times New Roman"/>
      <w:caps/>
      <w:color w:val="auto"/>
      <w:szCs w:val="20"/>
      <w:lang w:val="en-GB" w:eastAsia="en-US"/>
    </w:rPr>
  </w:style>
  <w:style w:type="paragraph" w:customStyle="1" w:styleId="Tableref">
    <w:name w:val="Table_ref"/>
    <w:basedOn w:val="Normal"/>
    <w:next w:val="TabletitleBR"/>
    <w:rsid w:val="00AC55F3"/>
    <w:pPr>
      <w:keepNext/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after="120"/>
      <w:jc w:val="center"/>
      <w:textAlignment w:val="baseline"/>
    </w:pPr>
    <w:rPr>
      <w:rFonts w:cs="Times New Roman"/>
      <w:color w:val="auto"/>
      <w:szCs w:val="20"/>
      <w:lang w:val="en-GB" w:eastAsia="en-US"/>
    </w:rPr>
  </w:style>
  <w:style w:type="paragraph" w:customStyle="1" w:styleId="Title1">
    <w:name w:val="Title 1"/>
    <w:basedOn w:val="Source"/>
    <w:next w:val="Normal"/>
    <w:rsid w:val="00AC55F3"/>
    <w:pPr>
      <w:tabs>
        <w:tab w:val="clear" w:pos="794"/>
        <w:tab w:val="clear" w:pos="1191"/>
        <w:tab w:val="clear" w:pos="1588"/>
        <w:tab w:val="clear" w:pos="1985"/>
        <w:tab w:val="left" w:pos="567"/>
        <w:tab w:val="left" w:pos="1134"/>
        <w:tab w:val="left" w:pos="1701"/>
        <w:tab w:val="left" w:pos="2268"/>
        <w:tab w:val="left" w:pos="2835"/>
      </w:tabs>
      <w:spacing w:before="240" w:after="0"/>
    </w:pPr>
    <w:rPr>
      <w:b w:val="0"/>
      <w:caps/>
    </w:rPr>
  </w:style>
  <w:style w:type="paragraph" w:customStyle="1" w:styleId="Title2">
    <w:name w:val="Title 2"/>
    <w:basedOn w:val="Title1"/>
    <w:next w:val="Normal"/>
    <w:rsid w:val="00AC55F3"/>
  </w:style>
  <w:style w:type="paragraph" w:customStyle="1" w:styleId="Title3">
    <w:name w:val="Title 3"/>
    <w:basedOn w:val="Title2"/>
    <w:next w:val="Normal"/>
    <w:rsid w:val="00AC55F3"/>
    <w:rPr>
      <w:caps w:val="0"/>
    </w:rPr>
  </w:style>
  <w:style w:type="paragraph" w:customStyle="1" w:styleId="Title4">
    <w:name w:val="Title 4"/>
    <w:basedOn w:val="Title3"/>
    <w:next w:val="Heading1"/>
    <w:rsid w:val="00AC55F3"/>
    <w:rPr>
      <w:b/>
    </w:rPr>
  </w:style>
  <w:style w:type="paragraph" w:customStyle="1" w:styleId="toc0">
    <w:name w:val="toc 0"/>
    <w:basedOn w:val="Normal"/>
    <w:next w:val="TOC1"/>
    <w:rsid w:val="00AC55F3"/>
    <w:pPr>
      <w:tabs>
        <w:tab w:val="right" w:pos="9639"/>
      </w:tabs>
      <w:overflowPunct w:val="0"/>
      <w:autoSpaceDE w:val="0"/>
      <w:autoSpaceDN w:val="0"/>
      <w:adjustRightInd w:val="0"/>
      <w:spacing w:before="120" w:after="0"/>
      <w:textAlignment w:val="baseline"/>
    </w:pPr>
    <w:rPr>
      <w:rFonts w:cs="Times New Roman"/>
      <w:b/>
      <w:color w:val="auto"/>
      <w:szCs w:val="20"/>
      <w:lang w:val="en-GB" w:eastAsia="en-US"/>
    </w:rPr>
  </w:style>
  <w:style w:type="paragraph" w:customStyle="1" w:styleId="Hyperlink11">
    <w:name w:val="Hyperlink11"/>
    <w:basedOn w:val="Normal"/>
    <w:qFormat/>
    <w:rsid w:val="00AC55F3"/>
    <w:pPr>
      <w:spacing w:after="0"/>
    </w:pPr>
    <w:rPr>
      <w:color w:val="00A0B6" w:themeColor="accent1"/>
    </w:rPr>
  </w:style>
  <w:style w:type="paragraph" w:customStyle="1" w:styleId="Docnumber">
    <w:name w:val="Docnumber"/>
    <w:basedOn w:val="Normal"/>
    <w:link w:val="DocnumberChar"/>
    <w:rsid w:val="00AC55F3"/>
    <w:pPr>
      <w:tabs>
        <w:tab w:val="left" w:pos="794"/>
        <w:tab w:val="left" w:pos="1191"/>
        <w:tab w:val="left" w:pos="1588"/>
        <w:tab w:val="left" w:pos="1985"/>
      </w:tabs>
      <w:overflowPunct w:val="0"/>
      <w:autoSpaceDE w:val="0"/>
      <w:autoSpaceDN w:val="0"/>
      <w:adjustRightInd w:val="0"/>
      <w:spacing w:before="120" w:after="0"/>
      <w:jc w:val="right"/>
      <w:textAlignment w:val="baseline"/>
    </w:pPr>
    <w:rPr>
      <w:rFonts w:cs="Times New Roman"/>
      <w:b/>
      <w:bCs/>
      <w:color w:val="auto"/>
      <w:sz w:val="40"/>
      <w:szCs w:val="20"/>
      <w:lang w:val="en-GB" w:eastAsia="en-US"/>
    </w:rPr>
  </w:style>
  <w:style w:type="character" w:customStyle="1" w:styleId="DocnumberChar">
    <w:name w:val="Docnumber Char"/>
    <w:basedOn w:val="DefaultParagraphFont"/>
    <w:link w:val="Docnumber"/>
    <w:rsid w:val="00AC55F3"/>
    <w:rPr>
      <w:rFonts w:ascii="Times New Roman" w:hAnsi="Times New Roman" w:cs="Times New Roman"/>
      <w:b/>
      <w:bCs/>
      <w:sz w:val="40"/>
      <w:lang w:val="en-GB" w:eastAsia="en-US"/>
    </w:rPr>
  </w:style>
  <w:style w:type="paragraph" w:styleId="ListNumber4">
    <w:name w:val="List Number 4"/>
    <w:basedOn w:val="Normal"/>
    <w:semiHidden/>
    <w:rsid w:val="004417D1"/>
    <w:pPr>
      <w:tabs>
        <w:tab w:val="left" w:pos="432"/>
        <w:tab w:val="left" w:pos="864"/>
        <w:tab w:val="left" w:pos="1296"/>
        <w:tab w:val="num" w:pos="1440"/>
        <w:tab w:val="left" w:pos="1728"/>
        <w:tab w:val="left" w:pos="2160"/>
        <w:tab w:val="left" w:pos="2592"/>
        <w:tab w:val="left" w:pos="3024"/>
        <w:tab w:val="left" w:pos="3456"/>
        <w:tab w:val="left" w:pos="3888"/>
        <w:tab w:val="left" w:pos="4320"/>
        <w:tab w:val="left" w:pos="4752"/>
        <w:tab w:val="left" w:pos="5184"/>
        <w:tab w:val="left" w:pos="5616"/>
        <w:tab w:val="left" w:pos="6048"/>
        <w:tab w:val="left" w:pos="6480"/>
        <w:tab w:val="left" w:pos="6912"/>
        <w:tab w:val="left" w:pos="7344"/>
        <w:tab w:val="left" w:pos="7776"/>
        <w:tab w:val="left" w:pos="8208"/>
        <w:tab w:val="left" w:pos="8640"/>
        <w:tab w:val="left" w:pos="9072"/>
        <w:tab w:val="left" w:pos="9504"/>
        <w:tab w:val="left" w:pos="9936"/>
      </w:tabs>
      <w:spacing w:after="240"/>
      <w:ind w:left="1440" w:hanging="360"/>
    </w:pPr>
    <w:rPr>
      <w:rFonts w:ascii="Courier New" w:eastAsia="Batang" w:hAnsi="Courier New" w:cs="Courier New"/>
      <w:color w:val="auto"/>
      <w:szCs w:val="24"/>
      <w:lang w:eastAsia="en-US"/>
    </w:rPr>
  </w:style>
  <w:style w:type="paragraph" w:styleId="Revision">
    <w:name w:val="Revision"/>
    <w:hidden/>
    <w:uiPriority w:val="99"/>
    <w:semiHidden/>
    <w:rsid w:val="00F85E3B"/>
    <w:rPr>
      <w:rFonts w:ascii="Times New Roman" w:hAnsi="Times New Roman"/>
      <w:color w:val="141313" w:themeColor="text1"/>
      <w:sz w:val="24"/>
      <w:szCs w:val="18"/>
    </w:rPr>
  </w:style>
  <w:style w:type="paragraph" w:customStyle="1" w:styleId="Default">
    <w:name w:val="Default"/>
    <w:rsid w:val="00107D21"/>
    <w:pPr>
      <w:autoSpaceDE w:val="0"/>
      <w:autoSpaceDN w:val="0"/>
      <w:adjustRightInd w:val="0"/>
    </w:pPr>
    <w:rPr>
      <w:rFonts w:ascii="Courier New" w:eastAsiaTheme="minorHAnsi" w:hAnsi="Courier New" w:cs="Courier New"/>
      <w:color w:val="000000"/>
      <w:sz w:val="24"/>
      <w:szCs w:val="24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942ED2"/>
    <w:pPr>
      <w:spacing w:before="100" w:beforeAutospacing="1" w:after="100" w:afterAutospacing="1"/>
    </w:pPr>
    <w:rPr>
      <w:rFonts w:eastAsia="Times New Roman" w:cs="Times New Roman"/>
      <w:color w:val="auto"/>
      <w:szCs w:val="24"/>
      <w:lang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3844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6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7707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227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3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95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0337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77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073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5442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545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9815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5224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70138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2106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429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1248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06533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52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10397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463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7820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500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867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9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8514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90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3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6189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0595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03322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42368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264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0187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3731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87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904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84839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58703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3344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094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416462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3998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1938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9190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00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3840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3112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6046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0660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672469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5540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990788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46315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092427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61349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248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38657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62228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76981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358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731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0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9786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4756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6441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83485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963270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6894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772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33773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8885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89853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0719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9098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86419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5131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86217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0366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1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6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4966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7136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6165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335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09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9505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79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875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143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10162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3159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03677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44603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06433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8831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89272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02676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688936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84811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0785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76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9422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315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6306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0647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6303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009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909673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5289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4562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3604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04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68639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39385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1482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0176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8159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997058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11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163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31689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66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7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4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47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38328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6560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036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58187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61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1224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3170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8787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016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591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0571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9856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560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42329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876445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1001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77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2722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32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6996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67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1498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34963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26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27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136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4087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21508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5923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47555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89040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226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9839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98548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71635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770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1632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573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8806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25397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21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5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0913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4936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0119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6222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06747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1411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959934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96080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08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174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692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52607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0717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1959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602080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04975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8411">
          <w:marLeft w:val="21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4720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79869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61569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7521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03948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25963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93872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2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8497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6067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133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7992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93363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765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2240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1865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6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9772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0498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104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9302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2256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653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023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58301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7296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0648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75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508974">
          <w:marLeft w:val="53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774007">
          <w:marLeft w:val="533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83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61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1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3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6533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31476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43153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45959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9074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22862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453970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645667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394348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66283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863077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570945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9511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80223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210258">
          <w:marLeft w:val="994"/>
          <w:marRight w:val="0"/>
          <w:marTop w:val="84"/>
          <w:marBottom w:val="8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7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187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0072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31140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14023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511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780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99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7070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5906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0396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385148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2388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608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7959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196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29145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2304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1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8470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57537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989686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2754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685425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1187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44013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11885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76281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50636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3177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72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6780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842929">
          <w:marLeft w:val="252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3679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38943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84123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671">
          <w:marLeft w:val="180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emf"/><Relationship Id="rId21" Type="http://schemas.openxmlformats.org/officeDocument/2006/relationships/hyperlink" Target="https://wiki.opennetworking.org/download/attachments/266141701/oimt2021.ND.002_ControlModelAndSecurity.pptx?api=v2" TargetMode="External"/><Relationship Id="rId42" Type="http://schemas.openxmlformats.org/officeDocument/2006/relationships/package" Target="embeddings/Microsoft_PowerPoint_Slide9.sldx"/><Relationship Id="rId47" Type="http://schemas.openxmlformats.org/officeDocument/2006/relationships/image" Target="media/image16.png"/><Relationship Id="rId63" Type="http://schemas.openxmlformats.org/officeDocument/2006/relationships/image" Target="media/image26.emf"/><Relationship Id="rId68" Type="http://schemas.openxmlformats.org/officeDocument/2006/relationships/image" Target="media/image27.emf"/><Relationship Id="rId16" Type="http://schemas.openxmlformats.org/officeDocument/2006/relationships/hyperlink" Target="file:///C:\Users\ndavis\git\ONFInfoModel\OnfModel\CoreGendoc\TR-512.1_OnfCoreIm-Overview.pdf" TargetMode="External"/><Relationship Id="rId11" Type="http://schemas.openxmlformats.org/officeDocument/2006/relationships/comments" Target="comments.xml"/><Relationship Id="rId24" Type="http://schemas.openxmlformats.org/officeDocument/2006/relationships/image" Target="media/image3.emf"/><Relationship Id="rId32" Type="http://schemas.openxmlformats.org/officeDocument/2006/relationships/image" Target="media/image7.emf"/><Relationship Id="rId37" Type="http://schemas.openxmlformats.org/officeDocument/2006/relationships/image" Target="media/image10.emf"/><Relationship Id="rId40" Type="http://schemas.openxmlformats.org/officeDocument/2006/relationships/package" Target="embeddings/Microsoft_PowerPoint_Slide8.sldx"/><Relationship Id="rId45" Type="http://schemas.openxmlformats.org/officeDocument/2006/relationships/image" Target="media/image14.png"/><Relationship Id="rId53" Type="http://schemas.openxmlformats.org/officeDocument/2006/relationships/image" Target="media/image21.emf"/><Relationship Id="rId58" Type="http://schemas.openxmlformats.org/officeDocument/2006/relationships/package" Target="embeddings/Microsoft_PowerPoint_Slide14.sldx"/><Relationship Id="rId66" Type="http://schemas.openxmlformats.org/officeDocument/2006/relationships/hyperlink" Target="https://urldefense.com/v3/__https:/link.springer.com/chapter/10.1007/978-3-642-10772-6_23__;!!OSsGDw!YUNJ0X8zA3-lQ4em6Si29ISTgbvd86_CxS72s6RqOYWDSnYRKVzMfALcC_Ip$" TargetMode="External"/><Relationship Id="rId74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image" Target="media/image25.emf"/><Relationship Id="rId19" Type="http://schemas.openxmlformats.org/officeDocument/2006/relationships/hyperlink" Target="file:///C:\Users\ndavis\git\ONFInfoModel\OnfModel\CoreGendoc\ModelDescriptions\TR-512.A.1_OnfCoreIm-AppendixOverview.pdf" TargetMode="External"/><Relationship Id="rId14" Type="http://schemas.openxmlformats.org/officeDocument/2006/relationships/hyperlink" Target="file:///C:\Users\ndavis\git\ONFInfoModel\OnfModel\CoreGendoc\TR-512.1_OnfCoreIm-Overview.pdf" TargetMode="External"/><Relationship Id="rId22" Type="http://schemas.openxmlformats.org/officeDocument/2006/relationships/image" Target="media/image2.emf"/><Relationship Id="rId27" Type="http://schemas.openxmlformats.org/officeDocument/2006/relationships/package" Target="embeddings/Microsoft_PowerPoint_Slide2.sldx"/><Relationship Id="rId30" Type="http://schemas.openxmlformats.org/officeDocument/2006/relationships/image" Target="media/image6.emf"/><Relationship Id="rId35" Type="http://schemas.openxmlformats.org/officeDocument/2006/relationships/image" Target="media/image9.emf"/><Relationship Id="rId43" Type="http://schemas.openxmlformats.org/officeDocument/2006/relationships/image" Target="media/image13.emf"/><Relationship Id="rId48" Type="http://schemas.openxmlformats.org/officeDocument/2006/relationships/image" Target="media/image17.svg"/><Relationship Id="rId56" Type="http://schemas.openxmlformats.org/officeDocument/2006/relationships/package" Target="embeddings/Microsoft_PowerPoint_Slide13.sldx"/><Relationship Id="rId64" Type="http://schemas.openxmlformats.org/officeDocument/2006/relationships/package" Target="embeddings/Microsoft_PowerPoint_Slide17.sldx"/><Relationship Id="rId69" Type="http://schemas.openxmlformats.org/officeDocument/2006/relationships/package" Target="embeddings/Microsoft_PowerPoint_Slide18.sldx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20.emf"/><Relationship Id="rId72" Type="http://schemas.openxmlformats.org/officeDocument/2006/relationships/image" Target="media/image29.emf"/><Relationship Id="rId3" Type="http://schemas.openxmlformats.org/officeDocument/2006/relationships/styles" Target="styles.xml"/><Relationship Id="rId12" Type="http://schemas.microsoft.com/office/2011/relationships/commentsExtended" Target="commentsExtended.xml"/><Relationship Id="rId17" Type="http://schemas.openxmlformats.org/officeDocument/2006/relationships/hyperlink" Target="file:///C:\Users\ndavis\git\ONFInfoModel\OnfModel\CoreGendoc\TR-512.1_OnfCoreIm-Overview.pdf" TargetMode="External"/><Relationship Id="rId25" Type="http://schemas.openxmlformats.org/officeDocument/2006/relationships/package" Target="embeddings/Microsoft_PowerPoint_Slide1.sldx"/><Relationship Id="rId33" Type="http://schemas.openxmlformats.org/officeDocument/2006/relationships/package" Target="embeddings/Microsoft_PowerPoint_Slide5.sldx"/><Relationship Id="rId38" Type="http://schemas.openxmlformats.org/officeDocument/2006/relationships/package" Target="embeddings/Microsoft_PowerPoint_Slide7.sldx"/><Relationship Id="rId46" Type="http://schemas.openxmlformats.org/officeDocument/2006/relationships/image" Target="media/image15.svg"/><Relationship Id="rId59" Type="http://schemas.openxmlformats.org/officeDocument/2006/relationships/image" Target="media/image24.emf"/><Relationship Id="rId67" Type="http://schemas.openxmlformats.org/officeDocument/2006/relationships/hyperlink" Target="https://urldefense.com/v3/__https:/www.researchgate.net/publication/221366972_Role-Based_Access_Control_RBAC_in_Java_via_proxy_objects_using_annotations__;!!OSsGDw!YUNJ0X8zA3-lQ4em6Si29ISTgbvd86_CxS72s6RqOYWDSnYRKVzMfLzVRIz8$" TargetMode="External"/><Relationship Id="rId20" Type="http://schemas.openxmlformats.org/officeDocument/2006/relationships/hyperlink" Target="https://wiki.opennetworking.org/download/attachments/266141701/oimt2021.MB.003-Control-architecture-outline.pptx?api=v2" TargetMode="External"/><Relationship Id="rId41" Type="http://schemas.openxmlformats.org/officeDocument/2006/relationships/image" Target="media/image12.emf"/><Relationship Id="rId54" Type="http://schemas.openxmlformats.org/officeDocument/2006/relationships/package" Target="embeddings/Microsoft_PowerPoint_Slide12.sldx"/><Relationship Id="rId62" Type="http://schemas.openxmlformats.org/officeDocument/2006/relationships/package" Target="embeddings/Microsoft_PowerPoint_Slide16.sldx"/><Relationship Id="rId70" Type="http://schemas.openxmlformats.org/officeDocument/2006/relationships/image" Target="media/image28.emf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ndavis\git\ONFInfoModel\OnfModel\CoreGendoc\TR-512.1_OnfCoreIm-Overview.pdf" TargetMode="External"/><Relationship Id="rId23" Type="http://schemas.openxmlformats.org/officeDocument/2006/relationships/package" Target="embeddings/Microsoft_PowerPoint_Slide.sldx"/><Relationship Id="rId28" Type="http://schemas.openxmlformats.org/officeDocument/2006/relationships/image" Target="media/image5.emf"/><Relationship Id="rId36" Type="http://schemas.openxmlformats.org/officeDocument/2006/relationships/package" Target="embeddings/Microsoft_PowerPoint_Slide6.sldx"/><Relationship Id="rId49" Type="http://schemas.openxmlformats.org/officeDocument/2006/relationships/image" Target="media/image18.png"/><Relationship Id="rId57" Type="http://schemas.openxmlformats.org/officeDocument/2006/relationships/image" Target="media/image23.emf"/><Relationship Id="rId10" Type="http://schemas.openxmlformats.org/officeDocument/2006/relationships/hyperlink" Target="http://www.opennetworking.org" TargetMode="External"/><Relationship Id="rId31" Type="http://schemas.openxmlformats.org/officeDocument/2006/relationships/package" Target="embeddings/Microsoft_PowerPoint_Slide4.sldx"/><Relationship Id="rId44" Type="http://schemas.openxmlformats.org/officeDocument/2006/relationships/package" Target="embeddings/Microsoft_PowerPoint_Slide10.sldx"/><Relationship Id="rId52" Type="http://schemas.openxmlformats.org/officeDocument/2006/relationships/package" Target="embeddings/Microsoft_PowerPoint_Slide11.sldx"/><Relationship Id="rId60" Type="http://schemas.openxmlformats.org/officeDocument/2006/relationships/package" Target="embeddings/Microsoft_PowerPoint_Slide15.sldx"/><Relationship Id="rId65" Type="http://schemas.openxmlformats.org/officeDocument/2006/relationships/hyperlink" Target="https://urldefense.com/v3/__https:/www.researchgate.net/publication/29864510_Patterns_for_session-based_access_control__;!!OSsGDw!YUNJ0X8zA3-lQ4em6Si29ISTgbvd86_CxS72s6RqOYWDSnYRKVzMfNhO-sU3$" TargetMode="External"/><Relationship Id="rId73" Type="http://schemas.openxmlformats.org/officeDocument/2006/relationships/package" Target="embeddings/Microsoft_PowerPoint_Slide20.sldx"/><Relationship Id="rId4" Type="http://schemas.openxmlformats.org/officeDocument/2006/relationships/settings" Target="settings.xml"/><Relationship Id="rId9" Type="http://schemas.openxmlformats.org/officeDocument/2006/relationships/image" Target="cid:image003.png@01D47AB3.2CCAF460" TargetMode="External"/><Relationship Id="rId13" Type="http://schemas.microsoft.com/office/2016/09/relationships/commentsIds" Target="commentsIds.xml"/><Relationship Id="rId18" Type="http://schemas.openxmlformats.org/officeDocument/2006/relationships/hyperlink" Target="file:///C:\Users\ndavis\git\ONFInfoModel\OnfModel\CoreGendoc\TR-512.1_OnfCoreIm-Overview.pdf" TargetMode="External"/><Relationship Id="rId39" Type="http://schemas.openxmlformats.org/officeDocument/2006/relationships/image" Target="media/image11.emf"/><Relationship Id="rId34" Type="http://schemas.openxmlformats.org/officeDocument/2006/relationships/image" Target="media/image8.png"/><Relationship Id="rId50" Type="http://schemas.openxmlformats.org/officeDocument/2006/relationships/image" Target="media/image19.svg"/><Relationship Id="rId55" Type="http://schemas.openxmlformats.org/officeDocument/2006/relationships/image" Target="media/image22.emf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package" Target="embeddings/Microsoft_PowerPoint_Slide19.sldx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Slide3.sldx"/></Relationships>
</file>

<file path=word/theme/theme1.xml><?xml version="1.0" encoding="utf-8"?>
<a:theme xmlns:a="http://schemas.openxmlformats.org/drawingml/2006/main" name="ONF">
  <a:themeElements>
    <a:clrScheme name="ONF">
      <a:dk1>
        <a:srgbClr val="141313"/>
      </a:dk1>
      <a:lt1>
        <a:srgbClr val="FFFFFF"/>
      </a:lt1>
      <a:dk2>
        <a:srgbClr val="0A3161"/>
      </a:dk2>
      <a:lt2>
        <a:srgbClr val="EEECE1"/>
      </a:lt2>
      <a:accent1>
        <a:srgbClr val="00A0B6"/>
      </a:accent1>
      <a:accent2>
        <a:srgbClr val="D6DC21"/>
      </a:accent2>
      <a:accent3>
        <a:srgbClr val="0A3161"/>
      </a:accent3>
      <a:accent4>
        <a:srgbClr val="E2A429"/>
      </a:accent4>
      <a:accent5>
        <a:srgbClr val="5AAB35"/>
      </a:accent5>
      <a:accent6>
        <a:srgbClr val="A42723"/>
      </a:accent6>
      <a:hlink>
        <a:srgbClr val="00899F"/>
      </a:hlink>
      <a:folHlink>
        <a:srgbClr val="595959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D7A122C-657D-4400-A89D-1B71CCDA9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4777</Words>
  <Characters>27232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/>
  <cp:revision>1</cp:revision>
  <dcterms:created xsi:type="dcterms:W3CDTF">2021-07-30T21:18:00Z</dcterms:created>
  <dcterms:modified xsi:type="dcterms:W3CDTF">2021-07-30T21:18:00Z</dcterms:modified>
</cp:coreProperties>
</file>