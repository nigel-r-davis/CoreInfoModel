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806FBC" w14:textId="6FB903A7" w:rsidR="00D7333F" w:rsidRPr="00E07BC7" w:rsidRDefault="00D7333F" w:rsidP="00D7333F">
      <w:pPr>
        <w:rPr>
          <w:color w:val="7030A0"/>
          <w:lang w:val="en-GB"/>
        </w:rPr>
      </w:pPr>
      <w:r w:rsidRPr="00E07BC7">
        <w:rPr>
          <w:color w:val="7030A0"/>
          <w:lang w:val="en-GB"/>
        </w:rPr>
        <w:t>&lt;config&gt;</w:t>
      </w:r>
      <w:r w:rsidRPr="00E07BC7">
        <w:rPr>
          <w:color w:val="7030A0"/>
          <w:lang w:val="en-GB"/>
        </w:rPr>
        <w:br/>
        <w:t>&lt;output path=</w:t>
      </w:r>
      <w:r>
        <w:rPr>
          <w:color w:val="7030A0"/>
          <w:lang w:val="en-GB"/>
        </w:rPr>
        <w:t>’</w:t>
      </w:r>
      <w:r w:rsidR="00960E6D" w:rsidRPr="0035133E">
        <w:rPr>
          <w:color w:val="7030A0"/>
          <w:sz w:val="22"/>
          <w:lang w:val="en-GB"/>
        </w:rPr>
        <w:t>{path for output files}\</w:t>
      </w:r>
      <w:r w:rsidRPr="0030380F">
        <w:rPr>
          <w:color w:val="7030A0"/>
          <w:lang w:val="en-GB"/>
        </w:rPr>
        <w:t>ModelDescriptions</w:t>
      </w:r>
      <w:r>
        <w:rPr>
          <w:color w:val="7030A0"/>
          <w:lang w:val="en-GB"/>
        </w:rPr>
        <w:t>\TR-512.A.4</w:t>
      </w:r>
      <w:r w:rsidRPr="00F95D94">
        <w:rPr>
          <w:color w:val="7030A0"/>
          <w:lang w:val="en-GB"/>
        </w:rPr>
        <w:t>_OnfCoreIm</w:t>
      </w:r>
      <w:r>
        <w:rPr>
          <w:color w:val="7030A0"/>
          <w:lang w:val="en-GB"/>
        </w:rPr>
        <w:t>-</w:t>
      </w:r>
      <w:r w:rsidRPr="00ED63AE">
        <w:rPr>
          <w:color w:val="7030A0"/>
          <w:lang w:val="en-GB"/>
        </w:rPr>
        <w:t>Appendix-</w:t>
      </w:r>
      <w:r>
        <w:rPr>
          <w:color w:val="7030A0"/>
          <w:lang w:val="en-GB"/>
        </w:rPr>
        <w:t>AnalogueAndMediaExamples-L0</w:t>
      </w:r>
      <w:r w:rsidRPr="00E87AD8">
        <w:rPr>
          <w:color w:val="7030A0"/>
          <w:lang w:val="en-GB"/>
        </w:rPr>
        <w:t>.docx</w:t>
      </w:r>
      <w:r>
        <w:rPr>
          <w:color w:val="7030A0"/>
          <w:lang w:val="en-GB"/>
        </w:rPr>
        <w:t>' /&gt;</w:t>
      </w:r>
      <w:r w:rsidRPr="00E07BC7">
        <w:rPr>
          <w:color w:val="7030A0"/>
          <w:lang w:val="en-GB"/>
        </w:rPr>
        <w:br/>
        <w:t xml:space="preserve">&lt;/config&gt; </w:t>
      </w:r>
    </w:p>
    <w:p w14:paraId="054B41B0" w14:textId="69FF726A" w:rsidR="00D7333F" w:rsidRDefault="00D7333F" w:rsidP="00D7333F">
      <w:pPr>
        <w:rPr>
          <w:color w:val="7030A0"/>
          <w:lang w:val="en-GB"/>
        </w:rPr>
      </w:pPr>
      <w:r w:rsidRPr="00E07BC7">
        <w:rPr>
          <w:color w:val="7030A0"/>
          <w:lang w:val="en-GB"/>
        </w:rPr>
        <w:t>&lt;context model=’</w:t>
      </w:r>
      <w:r w:rsidR="00960E6D" w:rsidRPr="0035133E">
        <w:rPr>
          <w:color w:val="7030A0"/>
          <w:sz w:val="22"/>
          <w:lang w:val="en-GB"/>
        </w:rPr>
        <w:t xml:space="preserve">{path for </w:t>
      </w:r>
      <w:proofErr w:type="spellStart"/>
      <w:r w:rsidR="00960E6D" w:rsidRPr="0035133E">
        <w:rPr>
          <w:color w:val="7030A0"/>
          <w:sz w:val="22"/>
          <w:lang w:val="en-GB"/>
        </w:rPr>
        <w:t>CoreModel</w:t>
      </w:r>
      <w:proofErr w:type="spellEnd"/>
      <w:r w:rsidR="00960E6D" w:rsidRPr="0035133E">
        <w:rPr>
          <w:color w:val="7030A0"/>
          <w:sz w:val="22"/>
          <w:lang w:val="en-GB"/>
        </w:rPr>
        <w:t>}\</w:t>
      </w:r>
      <w:proofErr w:type="spellStart"/>
      <w:r>
        <w:rPr>
          <w:color w:val="7030A0"/>
          <w:lang w:val="en-GB"/>
        </w:rPr>
        <w:t>CoreModel</w:t>
      </w:r>
      <w:r w:rsidRPr="00644E0D">
        <w:rPr>
          <w:color w:val="7030A0"/>
          <w:lang w:val="en-GB"/>
        </w:rPr>
        <w:t>.</w:t>
      </w:r>
      <w:r>
        <w:rPr>
          <w:color w:val="7030A0"/>
          <w:lang w:val="en-GB"/>
        </w:rPr>
        <w:t>uml</w:t>
      </w:r>
      <w:proofErr w:type="spellEnd"/>
      <w:r w:rsidRPr="00E07BC7">
        <w:rPr>
          <w:color w:val="7030A0"/>
          <w:lang w:val="en-GB"/>
        </w:rPr>
        <w:t xml:space="preserve">' element=’{0}’ </w:t>
      </w:r>
      <w:proofErr w:type="spellStart"/>
      <w:r w:rsidRPr="00E07BC7">
        <w:rPr>
          <w:color w:val="7030A0"/>
          <w:lang w:val="en-GB"/>
        </w:rPr>
        <w:t>importedBundles</w:t>
      </w:r>
      <w:proofErr w:type="spellEnd"/>
      <w:r w:rsidRPr="00E07BC7">
        <w:rPr>
          <w:color w:val="7030A0"/>
          <w:lang w:val="en-GB"/>
        </w:rPr>
        <w:t>='</w:t>
      </w:r>
      <w:proofErr w:type="spellStart"/>
      <w:r w:rsidRPr="00E07BC7">
        <w:rPr>
          <w:color w:val="7030A0"/>
          <w:lang w:val="en-GB"/>
        </w:rPr>
        <w:t>gmf;papyrus</w:t>
      </w:r>
      <w:proofErr w:type="spellEnd"/>
      <w:r w:rsidRPr="00E07BC7">
        <w:rPr>
          <w:color w:val="7030A0"/>
          <w:lang w:val="en-GB"/>
        </w:rPr>
        <w:t xml:space="preserve">' </w:t>
      </w:r>
      <w:proofErr w:type="spellStart"/>
      <w:r w:rsidRPr="00E07BC7">
        <w:rPr>
          <w:color w:val="7030A0"/>
          <w:lang w:val="en-GB"/>
        </w:rPr>
        <w:t>searchMetamodels</w:t>
      </w:r>
      <w:proofErr w:type="spellEnd"/>
      <w:r w:rsidRPr="00E07BC7">
        <w:rPr>
          <w:color w:val="7030A0"/>
          <w:lang w:val="en-GB"/>
        </w:rPr>
        <w:t>='true'/&gt;</w:t>
      </w:r>
    </w:p>
    <w:p w14:paraId="3323ADDE" w14:textId="77777777" w:rsidR="00D7333F" w:rsidRDefault="00D7333F" w:rsidP="00D7333F">
      <w:pPr>
        <w:rPr>
          <w:color w:val="7030A0"/>
          <w:lang w:val="en-GB"/>
        </w:rPr>
      </w:pPr>
      <w:r w:rsidRPr="00644E0D">
        <w:rPr>
          <w:color w:val="7030A0"/>
          <w:lang w:val="en-GB"/>
        </w:rPr>
        <w:t>&lt;</w:t>
      </w:r>
      <w:proofErr w:type="spellStart"/>
      <w:r w:rsidRPr="00644E0D">
        <w:rPr>
          <w:color w:val="7030A0"/>
          <w:lang w:val="en-GB"/>
        </w:rPr>
        <w:t>gendoc</w:t>
      </w:r>
      <w:proofErr w:type="spellEnd"/>
      <w:r w:rsidRPr="00644E0D">
        <w:rPr>
          <w:color w:val="7030A0"/>
          <w:lang w:val="en-GB"/>
        </w:rPr>
        <w:t>&gt;&lt;drop/&gt;</w:t>
      </w:r>
    </w:p>
    <w:p w14:paraId="7AD1E893" w14:textId="77777777" w:rsidR="00D7333F" w:rsidRDefault="00D7333F" w:rsidP="00D7333F">
      <w:pPr>
        <w:rPr>
          <w:color w:val="7030A0"/>
          <w:lang w:val="en-GB"/>
        </w:rPr>
      </w:pPr>
      <w:r>
        <w:rPr>
          <w:color w:val="FF0000"/>
          <w:sz w:val="22"/>
          <w:lang w:val="en-GB"/>
        </w:rPr>
        <w:t>C</w:t>
      </w:r>
      <w:r w:rsidRPr="0035133E">
        <w:rPr>
          <w:color w:val="FF0000"/>
          <w:sz w:val="22"/>
          <w:lang w:val="en-GB"/>
        </w:rPr>
        <w:t>hange path substring</w:t>
      </w:r>
      <w:r>
        <w:rPr>
          <w:color w:val="FF0000"/>
          <w:sz w:val="22"/>
          <w:lang w:val="en-GB"/>
        </w:rPr>
        <w:t>s above</w:t>
      </w:r>
      <w:r w:rsidRPr="0035133E">
        <w:rPr>
          <w:color w:val="FF0000"/>
          <w:sz w:val="22"/>
          <w:lang w:val="en-GB"/>
        </w:rPr>
        <w:t xml:space="preserve"> from “</w:t>
      </w:r>
      <w:r w:rsidRPr="0035133E">
        <w:rPr>
          <w:color w:val="7030A0"/>
          <w:sz w:val="22"/>
          <w:lang w:val="en-GB"/>
        </w:rPr>
        <w:t>{path for output files}\</w:t>
      </w:r>
      <w:r w:rsidRPr="0035133E">
        <w:rPr>
          <w:color w:val="FF0000"/>
          <w:sz w:val="22"/>
          <w:lang w:val="en-GB"/>
        </w:rPr>
        <w:t>”</w:t>
      </w:r>
      <w:r>
        <w:rPr>
          <w:color w:val="FF0000"/>
          <w:sz w:val="22"/>
          <w:lang w:val="en-GB"/>
        </w:rPr>
        <w:t xml:space="preserve"> to your local path for the output files and </w:t>
      </w:r>
      <w:r w:rsidRPr="0035133E">
        <w:rPr>
          <w:color w:val="FF0000"/>
          <w:sz w:val="22"/>
          <w:lang w:val="en-GB"/>
        </w:rPr>
        <w:t>“</w:t>
      </w:r>
      <w:r w:rsidRPr="0035133E">
        <w:rPr>
          <w:color w:val="7030A0"/>
          <w:sz w:val="22"/>
          <w:lang w:val="en-GB"/>
        </w:rPr>
        <w:t xml:space="preserve">{path for </w:t>
      </w:r>
      <w:proofErr w:type="spellStart"/>
      <w:r w:rsidRPr="0035133E">
        <w:rPr>
          <w:color w:val="7030A0"/>
          <w:sz w:val="22"/>
          <w:lang w:val="en-GB"/>
        </w:rPr>
        <w:t>CoreModel</w:t>
      </w:r>
      <w:proofErr w:type="spellEnd"/>
      <w:r w:rsidRPr="0035133E">
        <w:rPr>
          <w:color w:val="7030A0"/>
          <w:sz w:val="22"/>
          <w:lang w:val="en-GB"/>
        </w:rPr>
        <w:t>}\</w:t>
      </w:r>
      <w:r w:rsidRPr="0035133E">
        <w:rPr>
          <w:color w:val="FF0000"/>
          <w:sz w:val="22"/>
          <w:lang w:val="en-GB"/>
        </w:rPr>
        <w:t>”</w:t>
      </w:r>
      <w:r>
        <w:rPr>
          <w:color w:val="FF0000"/>
          <w:sz w:val="22"/>
          <w:lang w:val="en-GB"/>
        </w:rPr>
        <w:t xml:space="preserve"> to your local path for the Core Model.</w:t>
      </w:r>
      <w:r w:rsidRPr="0035133E">
        <w:rPr>
          <w:color w:val="FF0000"/>
          <w:sz w:val="22"/>
          <w:lang w:val="en-GB"/>
        </w:rPr>
        <w:t xml:space="preserve"> &lt;drop/&gt;</w:t>
      </w:r>
    </w:p>
    <w:p w14:paraId="26EDD6DA" w14:textId="6648952A" w:rsidR="00D7333F" w:rsidRPr="0035133E" w:rsidRDefault="00B268BC" w:rsidP="00B268BC">
      <w:pPr>
        <w:jc w:val="center"/>
        <w:rPr>
          <w:color w:val="7A1C1A" w:themeColor="accent6" w:themeShade="BF"/>
          <w:sz w:val="22"/>
          <w:lang w:val="en-GB"/>
        </w:rPr>
      </w:pPr>
      <w:r>
        <w:rPr>
          <w:noProof/>
        </w:rPr>
        <w:drawing>
          <wp:inline distT="0" distB="0" distL="0" distR="0" wp14:anchorId="098F510A" wp14:editId="5A24ABDF">
            <wp:extent cx="1809750" cy="1247775"/>
            <wp:effectExtent l="0" t="0" r="0" b="9525"/>
            <wp:docPr id="21" name="Picture 21" descr="cid:image003.png@01D47AB3.2CCAF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image003.png@01D47AB3.2CCAF460"/>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1809750" cy="1247775"/>
                    </a:xfrm>
                    <a:prstGeom prst="rect">
                      <a:avLst/>
                    </a:prstGeom>
                    <a:noFill/>
                    <a:ln>
                      <a:noFill/>
                    </a:ln>
                  </pic:spPr>
                </pic:pic>
              </a:graphicData>
            </a:graphic>
          </wp:inline>
        </w:drawing>
      </w:r>
    </w:p>
    <w:p w14:paraId="0D584091" w14:textId="4299C8C4" w:rsidR="00D7333F" w:rsidRDefault="00D7333F" w:rsidP="00D7333F"/>
    <w:p w14:paraId="0DB1A636" w14:textId="77777777" w:rsidR="00D7333F" w:rsidRDefault="00D7333F" w:rsidP="00D7333F"/>
    <w:p w14:paraId="73422D8C" w14:textId="77777777" w:rsidR="00D7333F" w:rsidRDefault="00D7333F" w:rsidP="00D7333F"/>
    <w:p w14:paraId="4CDA3C16" w14:textId="77777777" w:rsidR="00D7333F" w:rsidRDefault="00D7333F" w:rsidP="00D7333F">
      <w:r>
        <w:rPr>
          <w:noProof/>
          <w:lang w:val="en-GB" w:eastAsia="en-GB"/>
        </w:rPr>
        <mc:AlternateContent>
          <mc:Choice Requires="wps">
            <w:drawing>
              <wp:anchor distT="0" distB="0" distL="114300" distR="114300" simplePos="0" relativeHeight="251659264" behindDoc="0" locked="0" layoutInCell="1" allowOverlap="1" wp14:anchorId="4CBF8D2A" wp14:editId="6B976AE8">
                <wp:simplePos x="0" y="0"/>
                <wp:positionH relativeFrom="column">
                  <wp:posOffset>2333625</wp:posOffset>
                </wp:positionH>
                <wp:positionV relativeFrom="paragraph">
                  <wp:posOffset>280671</wp:posOffset>
                </wp:positionV>
                <wp:extent cx="3657600" cy="2590800"/>
                <wp:effectExtent l="0" t="0" r="0" b="0"/>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0" cy="2590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15815B" w14:textId="77777777" w:rsidR="00AC6396" w:rsidRDefault="00AC6396" w:rsidP="00D7333F">
                            <w:pPr>
                              <w:pStyle w:val="Title"/>
                            </w:pPr>
                            <w:r w:rsidRPr="00FA1B7A">
                              <w:t>Core Information Model (</w:t>
                            </w:r>
                            <w:proofErr w:type="spellStart"/>
                            <w:r w:rsidRPr="00FA1B7A">
                              <w:t>CoreModel</w:t>
                            </w:r>
                            <w:proofErr w:type="spellEnd"/>
                            <w:r>
                              <w:t>)</w:t>
                            </w:r>
                          </w:p>
                          <w:p w14:paraId="0D103AF5" w14:textId="77777777" w:rsidR="00AC6396" w:rsidRDefault="00AC6396" w:rsidP="00D7333F">
                            <w:pPr>
                              <w:pStyle w:val="Title"/>
                            </w:pPr>
                          </w:p>
                          <w:p w14:paraId="42B273A3" w14:textId="77777777" w:rsidR="00AC6396" w:rsidRDefault="00AC6396" w:rsidP="00D7333F">
                            <w:pPr>
                              <w:pStyle w:val="Title"/>
                            </w:pPr>
                            <w:r>
                              <w:t>TR-512.A.4</w:t>
                            </w:r>
                          </w:p>
                          <w:p w14:paraId="530B1B9D" w14:textId="77777777" w:rsidR="00AC6396" w:rsidRDefault="00AC6396" w:rsidP="00D7333F">
                            <w:pPr>
                              <w:pStyle w:val="Title"/>
                            </w:pPr>
                            <w:r>
                              <w:t xml:space="preserve">Appendix – </w:t>
                            </w:r>
                            <w:r w:rsidRPr="00C77F9B">
                              <w:t>Analogue</w:t>
                            </w:r>
                            <w:r>
                              <w:t xml:space="preserve"> a</w:t>
                            </w:r>
                            <w:r w:rsidRPr="00C77F9B">
                              <w:t>nd</w:t>
                            </w:r>
                            <w:r>
                              <w:t xml:space="preserve"> </w:t>
                            </w:r>
                            <w:r w:rsidRPr="00C77F9B">
                              <w:t>Media</w:t>
                            </w:r>
                            <w:r>
                              <w:t xml:space="preserve"> Examples (Layer 0)</w:t>
                            </w:r>
                          </w:p>
                          <w:p w14:paraId="6C2F4959" w14:textId="3FC60AAA" w:rsidR="00AC6396" w:rsidRDefault="00B451F5" w:rsidP="00D7333F">
                            <w:pPr>
                              <w:spacing w:after="0"/>
                              <w:rPr>
                                <w:rFonts w:asciiTheme="majorHAnsi" w:hAnsiTheme="majorHAnsi" w:cstheme="majorHAnsi"/>
                              </w:rPr>
                            </w:pPr>
                            <w:ins w:id="0" w:author="Malcolm Betts" w:date="2022-12-22T06:41:00Z">
                              <w:r>
                                <w:rPr>
                                  <w:rFonts w:asciiTheme="majorHAnsi" w:hAnsiTheme="majorHAnsi" w:cstheme="majorHAnsi"/>
                                </w:rPr>
                                <w:t xml:space="preserve">Draft </w:t>
                              </w:r>
                            </w:ins>
                            <w:r w:rsidR="00AC6396" w:rsidRPr="007F554C">
                              <w:rPr>
                                <w:rFonts w:asciiTheme="majorHAnsi" w:hAnsiTheme="majorHAnsi" w:cstheme="majorHAnsi"/>
                              </w:rPr>
                              <w:t xml:space="preserve">Version </w:t>
                            </w:r>
                            <w:r w:rsidR="00AC6396">
                              <w:rPr>
                                <w:rFonts w:asciiTheme="majorHAnsi" w:hAnsiTheme="majorHAnsi" w:cstheme="majorHAnsi"/>
                              </w:rPr>
                              <w:t>1.</w:t>
                            </w:r>
                            <w:del w:id="1" w:author="Malcolm Betts" w:date="2022-12-22T06:41:00Z">
                              <w:r w:rsidR="00B55EBF" w:rsidDel="00B451F5">
                                <w:rPr>
                                  <w:rFonts w:asciiTheme="majorHAnsi" w:hAnsiTheme="majorHAnsi" w:cstheme="majorHAnsi"/>
                                </w:rPr>
                                <w:delText>5</w:delText>
                              </w:r>
                            </w:del>
                            <w:ins w:id="2" w:author="Malcolm Betts" w:date="2022-12-22T06:41:00Z">
                              <w:r>
                                <w:rPr>
                                  <w:rFonts w:asciiTheme="majorHAnsi" w:hAnsiTheme="majorHAnsi" w:cstheme="majorHAnsi"/>
                                </w:rPr>
                                <w:t>6.01</w:t>
                              </w:r>
                            </w:ins>
                          </w:p>
                          <w:p w14:paraId="6D1DCA13" w14:textId="77777777" w:rsidR="00AC6396" w:rsidRPr="00214EB6" w:rsidRDefault="00AC6396" w:rsidP="00D7333F">
                            <w:pPr>
                              <w:spacing w:after="0"/>
                              <w:rPr>
                                <w:rFonts w:asciiTheme="majorHAnsi" w:hAnsiTheme="majorHAnsi" w:cstheme="majorHAnsi"/>
                                <w:color w:val="auto"/>
                              </w:rPr>
                            </w:pPr>
                          </w:p>
                          <w:p w14:paraId="2ADE26BA" w14:textId="4B139850" w:rsidR="00AC6396" w:rsidRDefault="00B55EBF" w:rsidP="00D7333F">
                            <w:pPr>
                              <w:spacing w:after="0" w:line="260" w:lineRule="exact"/>
                            </w:pPr>
                            <w:del w:id="3" w:author="Malcolm Betts" w:date="2022-12-22T06:41:00Z">
                              <w:r w:rsidDel="00B451F5">
                                <w:rPr>
                                  <w:rFonts w:asciiTheme="minorHAnsi" w:hAnsiTheme="minorHAnsi"/>
                                </w:rPr>
                                <w:delText>September</w:delText>
                              </w:r>
                              <w:r w:rsidR="00AC6396" w:rsidDel="00B451F5">
                                <w:rPr>
                                  <w:rFonts w:asciiTheme="minorHAnsi" w:hAnsiTheme="minorHAnsi"/>
                                </w:rPr>
                                <w:delText xml:space="preserve"> 20</w:delText>
                              </w:r>
                              <w:r w:rsidR="00062CBF" w:rsidDel="00B451F5">
                                <w:rPr>
                                  <w:rFonts w:asciiTheme="minorHAnsi" w:hAnsiTheme="minorHAnsi"/>
                                </w:rPr>
                                <w:delText>21</w:delText>
                              </w:r>
                            </w:del>
                            <w:ins w:id="4" w:author="Malcolm Betts" w:date="2022-12-22T06:41:00Z">
                              <w:r w:rsidR="00B451F5">
                                <w:rPr>
                                  <w:rFonts w:asciiTheme="minorHAnsi" w:hAnsiTheme="minorHAnsi"/>
                                </w:rPr>
                                <w:t>January 202</w:t>
                              </w:r>
                            </w:ins>
                            <w:ins w:id="5" w:author="Malcolm Betts" w:date="2022-12-22T06:42:00Z">
                              <w:r w:rsidR="00B451F5">
                                <w:rPr>
                                  <w:rFonts w:asciiTheme="minorHAnsi" w:hAnsiTheme="minorHAnsi"/>
                                </w:rPr>
                                <w:t>3</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BF8D2A" id="_x0000_t202" coordsize="21600,21600" o:spt="202" path="m,l,21600r21600,l21600,xe">
                <v:stroke joinstyle="miter"/>
                <v:path gradientshapeok="t" o:connecttype="rect"/>
              </v:shapetype>
              <v:shape id="Text Box 3" o:spid="_x0000_s1026" type="#_x0000_t202" style="position:absolute;margin-left:183.75pt;margin-top:22.1pt;width:4in;height:2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" filled="f" stroked="f">
                <v:textbox>
                  <w:txbxContent>
                    <w:p w14:paraId="0D15815B" w14:textId="77777777" w:rsidR="00AC6396" w:rsidRDefault="00AC6396" w:rsidP="00D7333F">
                      <w:pPr>
                        <w:pStyle w:val="Title"/>
                      </w:pPr>
                      <w:r w:rsidRPr="00FA1B7A">
                        <w:t>Core Information Model (</w:t>
                      </w:r>
                      <w:proofErr w:type="spellStart"/>
                      <w:r w:rsidRPr="00FA1B7A">
                        <w:t>CoreModel</w:t>
                      </w:r>
                      <w:proofErr w:type="spellEnd"/>
                      <w:r>
                        <w:t>)</w:t>
                      </w:r>
                    </w:p>
                    <w:p w14:paraId="0D103AF5" w14:textId="77777777" w:rsidR="00AC6396" w:rsidRDefault="00AC6396" w:rsidP="00D7333F">
                      <w:pPr>
                        <w:pStyle w:val="Title"/>
                      </w:pPr>
                    </w:p>
                    <w:p w14:paraId="42B273A3" w14:textId="77777777" w:rsidR="00AC6396" w:rsidRDefault="00AC6396" w:rsidP="00D7333F">
                      <w:pPr>
                        <w:pStyle w:val="Title"/>
                      </w:pPr>
                      <w:r>
                        <w:t>TR-512.A.4</w:t>
                      </w:r>
                    </w:p>
                    <w:p w14:paraId="530B1B9D" w14:textId="77777777" w:rsidR="00AC6396" w:rsidRDefault="00AC6396" w:rsidP="00D7333F">
                      <w:pPr>
                        <w:pStyle w:val="Title"/>
                      </w:pPr>
                      <w:r>
                        <w:t xml:space="preserve">Appendix – </w:t>
                      </w:r>
                      <w:r w:rsidRPr="00C77F9B">
                        <w:t>Analogue</w:t>
                      </w:r>
                      <w:r>
                        <w:t xml:space="preserve"> a</w:t>
                      </w:r>
                      <w:r w:rsidRPr="00C77F9B">
                        <w:t>nd</w:t>
                      </w:r>
                      <w:r>
                        <w:t xml:space="preserve"> </w:t>
                      </w:r>
                      <w:r w:rsidRPr="00C77F9B">
                        <w:t>Media</w:t>
                      </w:r>
                      <w:r>
                        <w:t xml:space="preserve"> Examples (Layer 0)</w:t>
                      </w:r>
                    </w:p>
                    <w:p w14:paraId="6C2F4959" w14:textId="3FC60AAA" w:rsidR="00AC6396" w:rsidRDefault="00B451F5" w:rsidP="00D7333F">
                      <w:pPr>
                        <w:spacing w:after="0"/>
                        <w:rPr>
                          <w:rFonts w:asciiTheme="majorHAnsi" w:hAnsiTheme="majorHAnsi" w:cstheme="majorHAnsi"/>
                        </w:rPr>
                      </w:pPr>
                      <w:ins w:id="6" w:author="Malcolm Betts" w:date="2022-12-22T06:41:00Z">
                        <w:r>
                          <w:rPr>
                            <w:rFonts w:asciiTheme="majorHAnsi" w:hAnsiTheme="majorHAnsi" w:cstheme="majorHAnsi"/>
                          </w:rPr>
                          <w:t xml:space="preserve">Draft </w:t>
                        </w:r>
                      </w:ins>
                      <w:r w:rsidR="00AC6396" w:rsidRPr="007F554C">
                        <w:rPr>
                          <w:rFonts w:asciiTheme="majorHAnsi" w:hAnsiTheme="majorHAnsi" w:cstheme="majorHAnsi"/>
                        </w:rPr>
                        <w:t xml:space="preserve">Version </w:t>
                      </w:r>
                      <w:r w:rsidR="00AC6396">
                        <w:rPr>
                          <w:rFonts w:asciiTheme="majorHAnsi" w:hAnsiTheme="majorHAnsi" w:cstheme="majorHAnsi"/>
                        </w:rPr>
                        <w:t>1.</w:t>
                      </w:r>
                      <w:del w:id="7" w:author="Malcolm Betts" w:date="2022-12-22T06:41:00Z">
                        <w:r w:rsidR="00B55EBF" w:rsidDel="00B451F5">
                          <w:rPr>
                            <w:rFonts w:asciiTheme="majorHAnsi" w:hAnsiTheme="majorHAnsi" w:cstheme="majorHAnsi"/>
                          </w:rPr>
                          <w:delText>5</w:delText>
                        </w:r>
                      </w:del>
                      <w:ins w:id="8" w:author="Malcolm Betts" w:date="2022-12-22T06:41:00Z">
                        <w:r>
                          <w:rPr>
                            <w:rFonts w:asciiTheme="majorHAnsi" w:hAnsiTheme="majorHAnsi" w:cstheme="majorHAnsi"/>
                          </w:rPr>
                          <w:t>6.01</w:t>
                        </w:r>
                      </w:ins>
                    </w:p>
                    <w:p w14:paraId="6D1DCA13" w14:textId="77777777" w:rsidR="00AC6396" w:rsidRPr="00214EB6" w:rsidRDefault="00AC6396" w:rsidP="00D7333F">
                      <w:pPr>
                        <w:spacing w:after="0"/>
                        <w:rPr>
                          <w:rFonts w:asciiTheme="majorHAnsi" w:hAnsiTheme="majorHAnsi" w:cstheme="majorHAnsi"/>
                          <w:color w:val="auto"/>
                        </w:rPr>
                      </w:pPr>
                    </w:p>
                    <w:p w14:paraId="2ADE26BA" w14:textId="4B139850" w:rsidR="00AC6396" w:rsidRDefault="00B55EBF" w:rsidP="00D7333F">
                      <w:pPr>
                        <w:spacing w:after="0" w:line="260" w:lineRule="exact"/>
                      </w:pPr>
                      <w:del w:id="9" w:author="Malcolm Betts" w:date="2022-12-22T06:41:00Z">
                        <w:r w:rsidDel="00B451F5">
                          <w:rPr>
                            <w:rFonts w:asciiTheme="minorHAnsi" w:hAnsiTheme="minorHAnsi"/>
                          </w:rPr>
                          <w:delText>September</w:delText>
                        </w:r>
                        <w:r w:rsidR="00AC6396" w:rsidDel="00B451F5">
                          <w:rPr>
                            <w:rFonts w:asciiTheme="minorHAnsi" w:hAnsiTheme="minorHAnsi"/>
                          </w:rPr>
                          <w:delText xml:space="preserve"> 20</w:delText>
                        </w:r>
                        <w:r w:rsidR="00062CBF" w:rsidDel="00B451F5">
                          <w:rPr>
                            <w:rFonts w:asciiTheme="minorHAnsi" w:hAnsiTheme="minorHAnsi"/>
                          </w:rPr>
                          <w:delText>21</w:delText>
                        </w:r>
                      </w:del>
                      <w:ins w:id="10" w:author="Malcolm Betts" w:date="2022-12-22T06:41:00Z">
                        <w:r w:rsidR="00B451F5">
                          <w:rPr>
                            <w:rFonts w:asciiTheme="minorHAnsi" w:hAnsiTheme="minorHAnsi"/>
                          </w:rPr>
                          <w:t>January 202</w:t>
                        </w:r>
                      </w:ins>
                      <w:ins w:id="11" w:author="Malcolm Betts" w:date="2022-12-22T06:42:00Z">
                        <w:r w:rsidR="00B451F5">
                          <w:rPr>
                            <w:rFonts w:asciiTheme="minorHAnsi" w:hAnsiTheme="minorHAnsi"/>
                          </w:rPr>
                          <w:t>3</w:t>
                        </w:r>
                      </w:ins>
                    </w:p>
                  </w:txbxContent>
                </v:textbox>
              </v:shape>
            </w:pict>
          </mc:Fallback>
        </mc:AlternateContent>
      </w:r>
    </w:p>
    <w:p w14:paraId="6B3FE4F1" w14:textId="77777777" w:rsidR="00D7333F" w:rsidRDefault="00D7333F" w:rsidP="00D7333F"/>
    <w:p w14:paraId="0D3EE04C" w14:textId="77777777" w:rsidR="00D7333F" w:rsidRDefault="00D7333F" w:rsidP="00D7333F"/>
    <w:p w14:paraId="402F8911" w14:textId="77777777" w:rsidR="00D7333F" w:rsidRDefault="00D7333F" w:rsidP="00D7333F"/>
    <w:p w14:paraId="7AAA399F" w14:textId="77777777" w:rsidR="00D7333F" w:rsidRDefault="00D7333F" w:rsidP="00D7333F"/>
    <w:p w14:paraId="6F7190E7" w14:textId="77777777" w:rsidR="00D7333F" w:rsidRDefault="00D7333F" w:rsidP="00D7333F"/>
    <w:p w14:paraId="72D0EFC4" w14:textId="77777777" w:rsidR="00D7333F" w:rsidRDefault="00D7333F" w:rsidP="00D7333F"/>
    <w:p w14:paraId="548B2A2A" w14:textId="77777777" w:rsidR="00D7333F" w:rsidRDefault="00D7333F" w:rsidP="00D7333F"/>
    <w:p w14:paraId="79DD5FC0" w14:textId="5958E6C4" w:rsidR="00D7333F" w:rsidRPr="00DC2FF7" w:rsidRDefault="00D7333F" w:rsidP="00D7333F">
      <w:pPr>
        <w:spacing w:after="40"/>
        <w:rPr>
          <w:rFonts w:asciiTheme="minorHAnsi" w:hAnsiTheme="minorHAnsi"/>
          <w:sz w:val="16"/>
        </w:rPr>
      </w:pPr>
      <w:r w:rsidRPr="00DC2FF7">
        <w:br w:type="page"/>
      </w:r>
      <w:r w:rsidRPr="00DC2FF7">
        <w:rPr>
          <w:rFonts w:asciiTheme="minorHAnsi" w:hAnsiTheme="minorHAnsi"/>
          <w:sz w:val="16"/>
        </w:rPr>
        <w:lastRenderedPageBreak/>
        <w:t>ONF Document Type: Technical Recommendation</w:t>
      </w:r>
    </w:p>
    <w:p w14:paraId="3CAF486E" w14:textId="5A12191E" w:rsidR="00D7333F" w:rsidRPr="00567E3D" w:rsidRDefault="00D7333F" w:rsidP="00D7333F">
      <w:pPr>
        <w:spacing w:after="0"/>
      </w:pPr>
      <w:r w:rsidRPr="00567E3D">
        <w:rPr>
          <w:rFonts w:asciiTheme="minorHAnsi" w:hAnsiTheme="minorHAnsi"/>
          <w:sz w:val="16"/>
        </w:rPr>
        <w:t xml:space="preserve">ONF Document Name: </w:t>
      </w:r>
      <w:r>
        <w:rPr>
          <w:rFonts w:asciiTheme="minorHAnsi" w:hAnsiTheme="minorHAnsi"/>
          <w:sz w:val="16"/>
        </w:rPr>
        <w:t xml:space="preserve">Core Information Model </w:t>
      </w:r>
      <w:ins w:id="12" w:author="Malcolm Betts" w:date="2022-12-22T06:46:00Z">
        <w:r w:rsidR="00BF3266">
          <w:rPr>
            <w:rFonts w:asciiTheme="minorHAnsi" w:hAnsiTheme="minorHAnsi"/>
            <w:sz w:val="16"/>
          </w:rPr>
          <w:t xml:space="preserve">draft </w:t>
        </w:r>
      </w:ins>
      <w:r w:rsidRPr="00567E3D">
        <w:rPr>
          <w:rFonts w:asciiTheme="minorHAnsi" w:hAnsiTheme="minorHAnsi"/>
          <w:sz w:val="16"/>
        </w:rPr>
        <w:t>v</w:t>
      </w:r>
      <w:r>
        <w:rPr>
          <w:rFonts w:asciiTheme="minorHAnsi" w:hAnsiTheme="minorHAnsi"/>
          <w:sz w:val="16"/>
        </w:rPr>
        <w:t>ersion 1.</w:t>
      </w:r>
      <w:del w:id="13" w:author="Malcolm Betts" w:date="2022-12-22T06:46:00Z">
        <w:r w:rsidR="00B55EBF" w:rsidDel="00BF3266">
          <w:rPr>
            <w:rFonts w:asciiTheme="minorHAnsi" w:hAnsiTheme="minorHAnsi"/>
            <w:sz w:val="16"/>
          </w:rPr>
          <w:delText>5</w:delText>
        </w:r>
      </w:del>
      <w:ins w:id="14" w:author="Malcolm Betts" w:date="2022-12-22T06:46:00Z">
        <w:r w:rsidR="00BF3266">
          <w:rPr>
            <w:rFonts w:asciiTheme="minorHAnsi" w:hAnsiTheme="minorHAnsi"/>
            <w:sz w:val="16"/>
          </w:rPr>
          <w:t>6</w:t>
        </w:r>
      </w:ins>
      <w:ins w:id="15" w:author="Malcolm Betts" w:date="2023-01-02T12:05:00Z">
        <w:r w:rsidR="009F1324">
          <w:rPr>
            <w:rFonts w:asciiTheme="minorHAnsi" w:hAnsiTheme="minorHAnsi"/>
            <w:sz w:val="16"/>
          </w:rPr>
          <w:t>.01</w:t>
        </w:r>
      </w:ins>
      <w:r w:rsidRPr="00567E3D">
        <w:br/>
      </w:r>
    </w:p>
    <w:p w14:paraId="2B7A6B38" w14:textId="77777777" w:rsidR="00D7333F" w:rsidRPr="00893099" w:rsidRDefault="00D7333F" w:rsidP="00D7333F">
      <w:pPr>
        <w:outlineLvl w:val="0"/>
        <w:rPr>
          <w:rFonts w:asciiTheme="majorHAnsi" w:hAnsiTheme="majorHAnsi"/>
          <w:b/>
          <w:szCs w:val="24"/>
        </w:rPr>
      </w:pPr>
      <w:bookmarkStart w:id="16" w:name="_Toc504129734"/>
      <w:bookmarkStart w:id="17" w:name="_Toc123553601"/>
      <w:r w:rsidRPr="00893099">
        <w:rPr>
          <w:rFonts w:asciiTheme="majorHAnsi" w:hAnsiTheme="majorHAnsi"/>
          <w:b/>
          <w:szCs w:val="24"/>
        </w:rPr>
        <w:t>Disclaimer</w:t>
      </w:r>
      <w:bookmarkEnd w:id="16"/>
      <w:bookmarkEnd w:id="17"/>
    </w:p>
    <w:p w14:paraId="12701338" w14:textId="77777777" w:rsidR="00D7333F" w:rsidRDefault="00D7333F" w:rsidP="00D7333F">
      <w:pPr>
        <w:rPr>
          <w:spacing w:val="20"/>
        </w:rPr>
      </w:pPr>
      <w:r>
        <w:rPr>
          <w:spacing w:val="20"/>
        </w:rPr>
        <w:t>THIS SPECIFICATION IS PROVIDED "</w:t>
      </w:r>
      <w:r w:rsidRPr="006B60A9">
        <w:rPr>
          <w:spacing w:val="20"/>
        </w:rPr>
        <w:t>AS IS" WITH NO WARRANTIES WHATSOEVER, INCLUDING ANY WARRANTY OF MERCHANTABILITY, NONINFRINGEMENT, FITNESS FOR ANY PARTICULAR PURPOSE, OR ANY WARRANTY OTHERWISE ARISING OUT OF ANY PROPOSAL, SPECIFICATION OR SAMPLE.</w:t>
      </w:r>
    </w:p>
    <w:p w14:paraId="709E16F2" w14:textId="77777777" w:rsidR="00D7333F" w:rsidRDefault="00D7333F" w:rsidP="00D7333F">
      <w:pPr>
        <w:spacing w:after="0"/>
      </w:pPr>
      <w:r>
        <w:t>Any marks and brands contained herein are the property of their respective owners.</w:t>
      </w:r>
    </w:p>
    <w:p w14:paraId="7BE32651" w14:textId="77777777" w:rsidR="00D7333F" w:rsidRDefault="00D7333F" w:rsidP="00D7333F">
      <w:pPr>
        <w:spacing w:after="0"/>
      </w:pPr>
    </w:p>
    <w:p w14:paraId="5441DA8D" w14:textId="6285F681" w:rsidR="00D7333F" w:rsidRDefault="00D7333F" w:rsidP="00D7333F">
      <w:bookmarkStart w:id="18" w:name="_Toc504129735"/>
      <w:r>
        <w:t>Open Networking Foundation</w:t>
      </w:r>
      <w:bookmarkEnd w:id="18"/>
      <w:r>
        <w:br/>
      </w:r>
      <w:r w:rsidR="00B20043" w:rsidRPr="00B20043">
        <w:t>1000 El Camino Real, Suite 100, Menlo Park, CA 94025</w:t>
      </w:r>
      <w:r>
        <w:br/>
      </w:r>
      <w:hyperlink r:id="rId10" w:history="1">
        <w:r w:rsidRPr="00870F88">
          <w:rPr>
            <w:rStyle w:val="Hyperlink"/>
          </w:rPr>
          <w:t>www.opennetworking.org</w:t>
        </w:r>
      </w:hyperlink>
    </w:p>
    <w:p w14:paraId="7D6A2710" w14:textId="5E703D85" w:rsidR="00D7333F" w:rsidRDefault="00D7333F" w:rsidP="00D7333F">
      <w:pPr>
        <w:spacing w:after="0"/>
      </w:pPr>
      <w:r>
        <w:t>©20</w:t>
      </w:r>
      <w:r w:rsidR="00B55EBF">
        <w:t>21</w:t>
      </w:r>
      <w:r>
        <w:t xml:space="preserve"> Open Networking Foundation. All rights reserved.</w:t>
      </w:r>
    </w:p>
    <w:p w14:paraId="6C699AD4" w14:textId="77777777" w:rsidR="00D7333F" w:rsidRDefault="00D7333F" w:rsidP="00D7333F">
      <w:pPr>
        <w:spacing w:after="0"/>
      </w:pPr>
    </w:p>
    <w:p w14:paraId="2A65A756" w14:textId="77777777" w:rsidR="00D7333F" w:rsidRDefault="00D7333F" w:rsidP="00D7333F">
      <w:pPr>
        <w:spacing w:after="0"/>
      </w:pPr>
      <w:r>
        <w:t xml:space="preserve">Open Networking Foundation, the ONF symbol, and OpenFlow are registered trademarks of the Open Networking Foundation, in the United States and/or in other countries. All other brands, products, or service names are or may be trademarks or service marks of, and are used to identify, products or services of their respective owners.    </w:t>
      </w:r>
    </w:p>
    <w:p w14:paraId="18D14C83" w14:textId="77777777" w:rsidR="00D7333F" w:rsidRDefault="00D7333F" w:rsidP="00D7333F">
      <w:pPr>
        <w:spacing w:after="0"/>
      </w:pPr>
    </w:p>
    <w:p w14:paraId="3070EEE5" w14:textId="77777777" w:rsidR="00D7333F" w:rsidRDefault="00D7333F" w:rsidP="00D7333F">
      <w:pPr>
        <w:outlineLvl w:val="0"/>
        <w:rPr>
          <w:rFonts w:asciiTheme="majorHAnsi" w:hAnsiTheme="majorHAnsi"/>
          <w:b/>
          <w:szCs w:val="24"/>
        </w:rPr>
      </w:pPr>
      <w:bookmarkStart w:id="19" w:name="_Toc123553602"/>
      <w:r>
        <w:rPr>
          <w:rFonts w:asciiTheme="majorHAnsi" w:hAnsiTheme="majorHAnsi"/>
          <w:b/>
          <w:szCs w:val="24"/>
        </w:rPr>
        <w:t>Important note</w:t>
      </w:r>
      <w:bookmarkEnd w:id="19"/>
    </w:p>
    <w:p w14:paraId="77898E98" w14:textId="77777777" w:rsidR="00D7333F" w:rsidRDefault="00D7333F" w:rsidP="00D7333F">
      <w:pPr>
        <w:spacing w:after="0"/>
      </w:pPr>
      <w:r>
        <w:rPr>
          <w:color w:val="000000"/>
        </w:rPr>
        <w:t xml:space="preserve">This Technical Recommendations has been approved by the </w:t>
      </w:r>
      <w:proofErr w:type="gramStart"/>
      <w:r>
        <w:rPr>
          <w:color w:val="000000"/>
        </w:rPr>
        <w:t xml:space="preserve">Project </w:t>
      </w:r>
      <w:proofErr w:type="spellStart"/>
      <w:r>
        <w:rPr>
          <w:color w:val="000000"/>
        </w:rPr>
        <w:t>TST</w:t>
      </w:r>
      <w:proofErr w:type="spellEnd"/>
      <w:r>
        <w:rPr>
          <w:color w:val="000000"/>
        </w:rPr>
        <w:t>, but</w:t>
      </w:r>
      <w:proofErr w:type="gramEnd"/>
      <w:r>
        <w:rPr>
          <w:color w:val="000000"/>
        </w:rPr>
        <w:t xml:space="preserve"> has not been approved by the ONF board.  This Technical Recommendation is an update to a previously released TR specification, but it has been approved under the ONF publishing guidelines for ‘Informational’ publications that allow Project technical steering teams (</w:t>
      </w:r>
      <w:proofErr w:type="spellStart"/>
      <w:r>
        <w:rPr>
          <w:color w:val="000000"/>
        </w:rPr>
        <w:t>TSTs</w:t>
      </w:r>
      <w:proofErr w:type="spellEnd"/>
      <w:r>
        <w:rPr>
          <w:color w:val="000000"/>
        </w:rPr>
        <w:t>) to authorize publication of Informational documents.  The designation of ‘-info’ at the end of the document ID also reflects that the project team (not the ONF board) approved this TR.</w:t>
      </w:r>
    </w:p>
    <w:p w14:paraId="73306164" w14:textId="77777777" w:rsidR="00D7333F" w:rsidRDefault="00D7333F" w:rsidP="00D7333F">
      <w:pPr>
        <w:spacing w:after="0"/>
      </w:pPr>
    </w:p>
    <w:p w14:paraId="2215230E" w14:textId="77777777" w:rsidR="00D7333F" w:rsidRDefault="00D7333F" w:rsidP="00D7333F">
      <w:pPr>
        <w:spacing w:after="0"/>
        <w:rPr>
          <w:color w:val="FF0000"/>
        </w:rPr>
      </w:pPr>
      <w:r>
        <w:rPr>
          <w:color w:val="FF0000"/>
        </w:rPr>
        <w:t>Finalizing this document once generated… delete this text prior to publication:</w:t>
      </w:r>
    </w:p>
    <w:p w14:paraId="1FEE8EF4" w14:textId="77777777" w:rsidR="00D7333F" w:rsidRPr="00D551DD" w:rsidRDefault="00D7333F" w:rsidP="00D7333F">
      <w:pPr>
        <w:pStyle w:val="ListParagraph"/>
        <w:numPr>
          <w:ilvl w:val="0"/>
          <w:numId w:val="4"/>
        </w:numPr>
        <w:spacing w:after="0"/>
      </w:pPr>
      <w:r>
        <w:rPr>
          <w:color w:val="FF0000"/>
        </w:rPr>
        <w:t xml:space="preserve">Replace “{{..}}” with square brackets (which trip up </w:t>
      </w:r>
      <w:proofErr w:type="spellStart"/>
      <w:r>
        <w:rPr>
          <w:color w:val="FF0000"/>
        </w:rPr>
        <w:t>Gendoc</w:t>
      </w:r>
      <w:proofErr w:type="spellEnd"/>
      <w:r>
        <w:rPr>
          <w:color w:val="FF0000"/>
        </w:rPr>
        <w:t>)</w:t>
      </w:r>
    </w:p>
    <w:p w14:paraId="1DEEE954" w14:textId="77777777" w:rsidR="00D7333F" w:rsidRPr="003D659F" w:rsidRDefault="00D7333F" w:rsidP="00D7333F">
      <w:pPr>
        <w:pStyle w:val="ListParagraph"/>
        <w:numPr>
          <w:ilvl w:val="0"/>
          <w:numId w:val="4"/>
        </w:numPr>
        <w:spacing w:after="0"/>
      </w:pPr>
      <w:r>
        <w:rPr>
          <w:color w:val="FF0000"/>
        </w:rPr>
        <w:t>Select text in document from beginning of table of contents (first line) to end of document</w:t>
      </w:r>
    </w:p>
    <w:p w14:paraId="717A0850" w14:textId="77777777" w:rsidR="00D7333F" w:rsidRPr="003D659F" w:rsidRDefault="00D7333F" w:rsidP="00D7333F">
      <w:pPr>
        <w:pStyle w:val="ListParagraph"/>
        <w:numPr>
          <w:ilvl w:val="1"/>
          <w:numId w:val="4"/>
        </w:numPr>
        <w:spacing w:after="0"/>
      </w:pPr>
      <w:r>
        <w:rPr>
          <w:color w:val="FF0000"/>
        </w:rPr>
        <w:t>Click menu item “Update Field” (on this large block of text)</w:t>
      </w:r>
    </w:p>
    <w:p w14:paraId="719DEC3B" w14:textId="77777777" w:rsidR="00D7333F" w:rsidRPr="003D659F" w:rsidRDefault="00D7333F" w:rsidP="00D7333F">
      <w:pPr>
        <w:pStyle w:val="ListParagraph"/>
        <w:numPr>
          <w:ilvl w:val="2"/>
          <w:numId w:val="4"/>
        </w:numPr>
        <w:spacing w:after="0"/>
      </w:pPr>
      <w:r>
        <w:rPr>
          <w:color w:val="FF0000"/>
        </w:rPr>
        <w:t>if “Update Table…” dialogue appears select “Update entire table”</w:t>
      </w:r>
    </w:p>
    <w:p w14:paraId="527C8759" w14:textId="77777777" w:rsidR="00D7333F" w:rsidRPr="003D659F" w:rsidRDefault="00D7333F" w:rsidP="00D7333F">
      <w:pPr>
        <w:pStyle w:val="ListParagraph"/>
        <w:numPr>
          <w:ilvl w:val="1"/>
          <w:numId w:val="4"/>
        </w:numPr>
        <w:spacing w:after="0"/>
      </w:pPr>
      <w:r>
        <w:rPr>
          <w:color w:val="FF0000"/>
        </w:rPr>
        <w:t>Repeat “update fields” 2 more times (on the same large block of text)</w:t>
      </w:r>
    </w:p>
    <w:p w14:paraId="0E613B2D" w14:textId="77777777" w:rsidR="00D7333F" w:rsidRPr="003D659F" w:rsidRDefault="00D7333F" w:rsidP="00D7333F">
      <w:pPr>
        <w:pStyle w:val="ListParagraph"/>
        <w:numPr>
          <w:ilvl w:val="2"/>
          <w:numId w:val="4"/>
        </w:numPr>
        <w:spacing w:after="0"/>
      </w:pPr>
      <w:r>
        <w:rPr>
          <w:color w:val="FF0000"/>
        </w:rPr>
        <w:t>if “Update Table…” dialogue appears select “Update entire table”</w:t>
      </w:r>
    </w:p>
    <w:p w14:paraId="4327D8A8" w14:textId="77777777" w:rsidR="00D7333F" w:rsidRPr="00E80427" w:rsidRDefault="00D7333F" w:rsidP="00D7333F">
      <w:pPr>
        <w:pStyle w:val="ListParagraph"/>
        <w:numPr>
          <w:ilvl w:val="0"/>
          <w:numId w:val="4"/>
        </w:numPr>
        <w:spacing w:after="0"/>
      </w:pPr>
      <w:r>
        <w:rPr>
          <w:color w:val="FF0000"/>
        </w:rPr>
        <w:t>Remove reviewer comment</w:t>
      </w:r>
    </w:p>
    <w:p w14:paraId="6AAF7E6B" w14:textId="77777777" w:rsidR="00D7333F" w:rsidRDefault="00D7333F" w:rsidP="00D7333F">
      <w:pPr>
        <w:spacing w:after="0"/>
        <w:rPr>
          <w:color w:val="FF0000"/>
        </w:rPr>
      </w:pPr>
      <w:r w:rsidRPr="00E80427">
        <w:rPr>
          <w:color w:val="FF0000"/>
        </w:rPr>
        <w:t>Note that the table of contents</w:t>
      </w:r>
      <w:r>
        <w:rPr>
          <w:color w:val="FF0000"/>
        </w:rPr>
        <w:t xml:space="preserve"> and f</w:t>
      </w:r>
      <w:r w:rsidRPr="00E80427">
        <w:rPr>
          <w:color w:val="FF0000"/>
        </w:rPr>
        <w:t xml:space="preserve">igures </w:t>
      </w:r>
      <w:r>
        <w:rPr>
          <w:color w:val="FF0000"/>
        </w:rPr>
        <w:t>need</w:t>
      </w:r>
      <w:r w:rsidRPr="00E80427">
        <w:rPr>
          <w:color w:val="FF0000"/>
        </w:rPr>
        <w:t xml:space="preserve"> to be updated several times as the table length changes the p</w:t>
      </w:r>
      <w:r>
        <w:rPr>
          <w:color w:val="FF0000"/>
        </w:rPr>
        <w:t xml:space="preserve">age </w:t>
      </w:r>
      <w:proofErr w:type="gramStart"/>
      <w:r>
        <w:rPr>
          <w:color w:val="FF0000"/>
        </w:rPr>
        <w:t>numbering</w:t>
      </w:r>
      <w:proofErr w:type="gramEnd"/>
      <w:r>
        <w:rPr>
          <w:color w:val="FF0000"/>
        </w:rPr>
        <w:t xml:space="preserve"> and the cross references will need to be re-updated.</w:t>
      </w:r>
    </w:p>
    <w:p w14:paraId="6991C375" w14:textId="77777777" w:rsidR="00D7333F" w:rsidRDefault="00D7333F" w:rsidP="00D7333F">
      <w:pPr>
        <w:pStyle w:val="ListParagraph"/>
        <w:numPr>
          <w:ilvl w:val="0"/>
          <w:numId w:val="4"/>
        </w:numPr>
        <w:spacing w:after="0"/>
      </w:pPr>
      <w:r>
        <w:br w:type="page"/>
      </w:r>
    </w:p>
    <w:p w14:paraId="1804519F" w14:textId="77777777" w:rsidR="00D7333F" w:rsidRDefault="00D7333F" w:rsidP="00D7333F">
      <w:pPr>
        <w:pStyle w:val="TOCHeading"/>
        <w:keepNext/>
      </w:pPr>
      <w:r>
        <w:lastRenderedPageBreak/>
        <w:t>Table of Contents</w:t>
      </w:r>
    </w:p>
    <w:p w14:paraId="2B5C9535" w14:textId="34017277" w:rsidR="009F1324" w:rsidRDefault="00D7333F" w:rsidP="009F1324">
      <w:pPr>
        <w:pStyle w:val="TOC1"/>
        <w:rPr>
          <w:rFonts w:cstheme="minorBidi"/>
          <w:noProof/>
          <w:color w:val="auto"/>
          <w:sz w:val="22"/>
          <w:szCs w:val="22"/>
          <w:lang w:val="en-CA" w:eastAsia="en-CA"/>
        </w:rPr>
      </w:pPr>
      <w:r>
        <w:rPr>
          <w:bCs/>
        </w:rPr>
        <w:fldChar w:fldCharType="begin"/>
      </w:r>
      <w:r>
        <w:rPr>
          <w:bCs/>
        </w:rPr>
        <w:instrText xml:space="preserve"> TOC \o "1-4" \h \z \u </w:instrText>
      </w:r>
      <w:r>
        <w:rPr>
          <w:bCs/>
        </w:rPr>
        <w:fldChar w:fldCharType="separate"/>
      </w:r>
      <w:hyperlink w:anchor="_Toc123553601" w:history="1">
        <w:r w:rsidR="009F1324" w:rsidRPr="0001756E">
          <w:rPr>
            <w:rStyle w:val="Hyperlink"/>
            <w:rFonts w:asciiTheme="majorHAnsi" w:hAnsiTheme="majorHAnsi"/>
            <w:noProof/>
          </w:rPr>
          <w:t>Disclaimer</w:t>
        </w:r>
        <w:r w:rsidR="009F1324">
          <w:rPr>
            <w:noProof/>
            <w:webHidden/>
          </w:rPr>
          <w:tab/>
        </w:r>
        <w:r w:rsidR="009F1324">
          <w:rPr>
            <w:noProof/>
            <w:webHidden/>
          </w:rPr>
          <w:fldChar w:fldCharType="begin"/>
        </w:r>
        <w:r w:rsidR="009F1324">
          <w:rPr>
            <w:noProof/>
            <w:webHidden/>
          </w:rPr>
          <w:instrText xml:space="preserve"> PAGEREF _Toc123553601 \h </w:instrText>
        </w:r>
        <w:r w:rsidR="009F1324">
          <w:rPr>
            <w:noProof/>
            <w:webHidden/>
          </w:rPr>
        </w:r>
        <w:r w:rsidR="009F1324">
          <w:rPr>
            <w:noProof/>
            <w:webHidden/>
          </w:rPr>
          <w:fldChar w:fldCharType="separate"/>
        </w:r>
        <w:r w:rsidR="009F1324">
          <w:rPr>
            <w:noProof/>
            <w:webHidden/>
          </w:rPr>
          <w:t>2</w:t>
        </w:r>
        <w:r w:rsidR="009F1324">
          <w:rPr>
            <w:noProof/>
            <w:webHidden/>
          </w:rPr>
          <w:fldChar w:fldCharType="end"/>
        </w:r>
      </w:hyperlink>
    </w:p>
    <w:p w14:paraId="19D4D35F" w14:textId="6BA35528" w:rsidR="009F1324" w:rsidRDefault="009F1324" w:rsidP="009F1324">
      <w:pPr>
        <w:pStyle w:val="TOC1"/>
        <w:rPr>
          <w:rFonts w:cstheme="minorBidi"/>
          <w:noProof/>
          <w:color w:val="auto"/>
          <w:sz w:val="22"/>
          <w:szCs w:val="22"/>
          <w:lang w:val="en-CA" w:eastAsia="en-CA"/>
        </w:rPr>
      </w:pPr>
      <w:hyperlink w:anchor="_Toc123553602" w:history="1">
        <w:r w:rsidRPr="0001756E">
          <w:rPr>
            <w:rStyle w:val="Hyperlink"/>
            <w:rFonts w:asciiTheme="majorHAnsi" w:hAnsiTheme="majorHAnsi"/>
            <w:noProof/>
          </w:rPr>
          <w:t>Important note</w:t>
        </w:r>
        <w:r>
          <w:rPr>
            <w:noProof/>
            <w:webHidden/>
          </w:rPr>
          <w:tab/>
        </w:r>
        <w:r>
          <w:rPr>
            <w:noProof/>
            <w:webHidden/>
          </w:rPr>
          <w:fldChar w:fldCharType="begin"/>
        </w:r>
        <w:r>
          <w:rPr>
            <w:noProof/>
            <w:webHidden/>
          </w:rPr>
          <w:instrText xml:space="preserve"> PAGEREF _Toc123553602 \h </w:instrText>
        </w:r>
        <w:r>
          <w:rPr>
            <w:noProof/>
            <w:webHidden/>
          </w:rPr>
        </w:r>
        <w:r>
          <w:rPr>
            <w:noProof/>
            <w:webHidden/>
          </w:rPr>
          <w:fldChar w:fldCharType="separate"/>
        </w:r>
        <w:r>
          <w:rPr>
            <w:noProof/>
            <w:webHidden/>
          </w:rPr>
          <w:t>2</w:t>
        </w:r>
        <w:r>
          <w:rPr>
            <w:noProof/>
            <w:webHidden/>
          </w:rPr>
          <w:fldChar w:fldCharType="end"/>
        </w:r>
      </w:hyperlink>
    </w:p>
    <w:p w14:paraId="14BD9112" w14:textId="21E0040D" w:rsidR="009F1324" w:rsidRDefault="009F1324" w:rsidP="009F1324">
      <w:pPr>
        <w:pStyle w:val="TOC1"/>
        <w:rPr>
          <w:rFonts w:cstheme="minorBidi"/>
          <w:noProof/>
          <w:color w:val="auto"/>
          <w:sz w:val="22"/>
          <w:szCs w:val="22"/>
          <w:lang w:val="en-CA" w:eastAsia="en-CA"/>
        </w:rPr>
      </w:pPr>
      <w:hyperlink w:anchor="_Toc123553603" w:history="1">
        <w:r w:rsidRPr="0001756E">
          <w:rPr>
            <w:rStyle w:val="Hyperlink"/>
            <w:noProof/>
          </w:rPr>
          <w:t>Document History</w:t>
        </w:r>
        <w:r>
          <w:rPr>
            <w:noProof/>
            <w:webHidden/>
          </w:rPr>
          <w:tab/>
        </w:r>
        <w:r>
          <w:rPr>
            <w:noProof/>
            <w:webHidden/>
          </w:rPr>
          <w:fldChar w:fldCharType="begin"/>
        </w:r>
        <w:r>
          <w:rPr>
            <w:noProof/>
            <w:webHidden/>
          </w:rPr>
          <w:instrText xml:space="preserve"> PAGEREF _Toc123553603 \h </w:instrText>
        </w:r>
        <w:r>
          <w:rPr>
            <w:noProof/>
            <w:webHidden/>
          </w:rPr>
        </w:r>
        <w:r>
          <w:rPr>
            <w:noProof/>
            <w:webHidden/>
          </w:rPr>
          <w:fldChar w:fldCharType="separate"/>
        </w:r>
        <w:r>
          <w:rPr>
            <w:noProof/>
            <w:webHidden/>
          </w:rPr>
          <w:t>9</w:t>
        </w:r>
        <w:r>
          <w:rPr>
            <w:noProof/>
            <w:webHidden/>
          </w:rPr>
          <w:fldChar w:fldCharType="end"/>
        </w:r>
      </w:hyperlink>
    </w:p>
    <w:p w14:paraId="477323CC" w14:textId="2F0493D8" w:rsidR="009F1324" w:rsidRDefault="009F1324" w:rsidP="009F1324">
      <w:pPr>
        <w:pStyle w:val="TOC1"/>
        <w:rPr>
          <w:rFonts w:cstheme="minorBidi"/>
          <w:noProof/>
          <w:color w:val="auto"/>
          <w:sz w:val="22"/>
          <w:szCs w:val="22"/>
          <w:lang w:val="en-CA" w:eastAsia="en-CA"/>
        </w:rPr>
      </w:pPr>
      <w:hyperlink w:anchor="_Toc123553604" w:history="1">
        <w:r w:rsidRPr="0001756E">
          <w:rPr>
            <w:rStyle w:val="Hyperlink"/>
            <w:noProof/>
          </w:rPr>
          <w:t>1</w:t>
        </w:r>
        <w:r>
          <w:rPr>
            <w:rFonts w:cstheme="minorBidi"/>
            <w:noProof/>
            <w:color w:val="auto"/>
            <w:sz w:val="22"/>
            <w:szCs w:val="22"/>
            <w:lang w:val="en-CA" w:eastAsia="en-CA"/>
          </w:rPr>
          <w:tab/>
        </w:r>
        <w:r w:rsidRPr="0001756E">
          <w:rPr>
            <w:rStyle w:val="Hyperlink"/>
            <w:noProof/>
          </w:rPr>
          <w:t>Introduction to the document suite</w:t>
        </w:r>
        <w:r>
          <w:rPr>
            <w:noProof/>
            <w:webHidden/>
          </w:rPr>
          <w:tab/>
        </w:r>
        <w:r>
          <w:rPr>
            <w:noProof/>
            <w:webHidden/>
          </w:rPr>
          <w:fldChar w:fldCharType="begin"/>
        </w:r>
        <w:r>
          <w:rPr>
            <w:noProof/>
            <w:webHidden/>
          </w:rPr>
          <w:instrText xml:space="preserve"> PAGEREF _Toc123553604 \h </w:instrText>
        </w:r>
        <w:r>
          <w:rPr>
            <w:noProof/>
            <w:webHidden/>
          </w:rPr>
        </w:r>
        <w:r>
          <w:rPr>
            <w:noProof/>
            <w:webHidden/>
          </w:rPr>
          <w:fldChar w:fldCharType="separate"/>
        </w:r>
        <w:r>
          <w:rPr>
            <w:noProof/>
            <w:webHidden/>
          </w:rPr>
          <w:t>10</w:t>
        </w:r>
        <w:r>
          <w:rPr>
            <w:noProof/>
            <w:webHidden/>
          </w:rPr>
          <w:fldChar w:fldCharType="end"/>
        </w:r>
      </w:hyperlink>
    </w:p>
    <w:p w14:paraId="27313528" w14:textId="0E7C1578" w:rsidR="009F1324" w:rsidRDefault="009F1324">
      <w:pPr>
        <w:pStyle w:val="TOC2"/>
        <w:rPr>
          <w:rFonts w:cstheme="minorBidi"/>
          <w:noProof/>
          <w:color w:val="auto"/>
          <w:sz w:val="22"/>
          <w:lang w:val="en-CA" w:eastAsia="en-CA"/>
        </w:rPr>
      </w:pPr>
      <w:hyperlink w:anchor="_Toc123553605" w:history="1">
        <w:r w:rsidRPr="0001756E">
          <w:rPr>
            <w:rStyle w:val="Hyperlink"/>
            <w:noProof/>
          </w:rPr>
          <w:t>1.1</w:t>
        </w:r>
        <w:r>
          <w:rPr>
            <w:rFonts w:cstheme="minorBidi"/>
            <w:noProof/>
            <w:color w:val="auto"/>
            <w:sz w:val="22"/>
            <w:lang w:val="en-CA" w:eastAsia="en-CA"/>
          </w:rPr>
          <w:tab/>
        </w:r>
        <w:r w:rsidRPr="0001756E">
          <w:rPr>
            <w:rStyle w:val="Hyperlink"/>
            <w:noProof/>
          </w:rPr>
          <w:t>References</w:t>
        </w:r>
        <w:r>
          <w:rPr>
            <w:noProof/>
            <w:webHidden/>
          </w:rPr>
          <w:tab/>
        </w:r>
        <w:r>
          <w:rPr>
            <w:noProof/>
            <w:webHidden/>
          </w:rPr>
          <w:fldChar w:fldCharType="begin"/>
        </w:r>
        <w:r>
          <w:rPr>
            <w:noProof/>
            <w:webHidden/>
          </w:rPr>
          <w:instrText xml:space="preserve"> PAGEREF _Toc123553605 \h </w:instrText>
        </w:r>
        <w:r>
          <w:rPr>
            <w:noProof/>
            <w:webHidden/>
          </w:rPr>
        </w:r>
        <w:r>
          <w:rPr>
            <w:noProof/>
            <w:webHidden/>
          </w:rPr>
          <w:fldChar w:fldCharType="separate"/>
        </w:r>
        <w:r>
          <w:rPr>
            <w:noProof/>
            <w:webHidden/>
          </w:rPr>
          <w:t>10</w:t>
        </w:r>
        <w:r>
          <w:rPr>
            <w:noProof/>
            <w:webHidden/>
          </w:rPr>
          <w:fldChar w:fldCharType="end"/>
        </w:r>
      </w:hyperlink>
    </w:p>
    <w:p w14:paraId="25D11686" w14:textId="79513AC7" w:rsidR="009F1324" w:rsidRDefault="009F1324">
      <w:pPr>
        <w:pStyle w:val="TOC2"/>
        <w:rPr>
          <w:rFonts w:cstheme="minorBidi"/>
          <w:noProof/>
          <w:color w:val="auto"/>
          <w:sz w:val="22"/>
          <w:lang w:val="en-CA" w:eastAsia="en-CA"/>
        </w:rPr>
      </w:pPr>
      <w:hyperlink w:anchor="_Toc123553606" w:history="1">
        <w:r w:rsidRPr="0001756E">
          <w:rPr>
            <w:rStyle w:val="Hyperlink"/>
            <w:noProof/>
          </w:rPr>
          <w:t>1.2</w:t>
        </w:r>
        <w:r>
          <w:rPr>
            <w:rFonts w:cstheme="minorBidi"/>
            <w:noProof/>
            <w:color w:val="auto"/>
            <w:sz w:val="22"/>
            <w:lang w:val="en-CA" w:eastAsia="en-CA"/>
          </w:rPr>
          <w:tab/>
        </w:r>
        <w:r w:rsidRPr="0001756E">
          <w:rPr>
            <w:rStyle w:val="Hyperlink"/>
            <w:noProof/>
          </w:rPr>
          <w:t>Definitions</w:t>
        </w:r>
        <w:r>
          <w:rPr>
            <w:noProof/>
            <w:webHidden/>
          </w:rPr>
          <w:tab/>
        </w:r>
        <w:r>
          <w:rPr>
            <w:noProof/>
            <w:webHidden/>
          </w:rPr>
          <w:fldChar w:fldCharType="begin"/>
        </w:r>
        <w:r>
          <w:rPr>
            <w:noProof/>
            <w:webHidden/>
          </w:rPr>
          <w:instrText xml:space="preserve"> PAGEREF _Toc123553606 \h </w:instrText>
        </w:r>
        <w:r>
          <w:rPr>
            <w:noProof/>
            <w:webHidden/>
          </w:rPr>
        </w:r>
        <w:r>
          <w:rPr>
            <w:noProof/>
            <w:webHidden/>
          </w:rPr>
          <w:fldChar w:fldCharType="separate"/>
        </w:r>
        <w:r>
          <w:rPr>
            <w:noProof/>
            <w:webHidden/>
          </w:rPr>
          <w:t>10</w:t>
        </w:r>
        <w:r>
          <w:rPr>
            <w:noProof/>
            <w:webHidden/>
          </w:rPr>
          <w:fldChar w:fldCharType="end"/>
        </w:r>
      </w:hyperlink>
    </w:p>
    <w:p w14:paraId="6159E819" w14:textId="07A8873C" w:rsidR="009F1324" w:rsidRDefault="009F1324">
      <w:pPr>
        <w:pStyle w:val="TOC2"/>
        <w:rPr>
          <w:rFonts w:cstheme="minorBidi"/>
          <w:noProof/>
          <w:color w:val="auto"/>
          <w:sz w:val="22"/>
          <w:lang w:val="en-CA" w:eastAsia="en-CA"/>
        </w:rPr>
      </w:pPr>
      <w:hyperlink w:anchor="_Toc123553607" w:history="1">
        <w:r w:rsidRPr="0001756E">
          <w:rPr>
            <w:rStyle w:val="Hyperlink"/>
            <w:noProof/>
          </w:rPr>
          <w:t>1.3</w:t>
        </w:r>
        <w:r>
          <w:rPr>
            <w:rFonts w:cstheme="minorBidi"/>
            <w:noProof/>
            <w:color w:val="auto"/>
            <w:sz w:val="22"/>
            <w:lang w:val="en-CA" w:eastAsia="en-CA"/>
          </w:rPr>
          <w:tab/>
        </w:r>
        <w:r w:rsidRPr="0001756E">
          <w:rPr>
            <w:rStyle w:val="Hyperlink"/>
            <w:noProof/>
          </w:rPr>
          <w:t>Conventions</w:t>
        </w:r>
        <w:r>
          <w:rPr>
            <w:noProof/>
            <w:webHidden/>
          </w:rPr>
          <w:tab/>
        </w:r>
        <w:r>
          <w:rPr>
            <w:noProof/>
            <w:webHidden/>
          </w:rPr>
          <w:fldChar w:fldCharType="begin"/>
        </w:r>
        <w:r>
          <w:rPr>
            <w:noProof/>
            <w:webHidden/>
          </w:rPr>
          <w:instrText xml:space="preserve"> PAGEREF _Toc123553607 \h </w:instrText>
        </w:r>
        <w:r>
          <w:rPr>
            <w:noProof/>
            <w:webHidden/>
          </w:rPr>
        </w:r>
        <w:r>
          <w:rPr>
            <w:noProof/>
            <w:webHidden/>
          </w:rPr>
          <w:fldChar w:fldCharType="separate"/>
        </w:r>
        <w:r>
          <w:rPr>
            <w:noProof/>
            <w:webHidden/>
          </w:rPr>
          <w:t>10</w:t>
        </w:r>
        <w:r>
          <w:rPr>
            <w:noProof/>
            <w:webHidden/>
          </w:rPr>
          <w:fldChar w:fldCharType="end"/>
        </w:r>
      </w:hyperlink>
    </w:p>
    <w:p w14:paraId="5129E39E" w14:textId="732137B6" w:rsidR="009F1324" w:rsidRDefault="009F1324">
      <w:pPr>
        <w:pStyle w:val="TOC2"/>
        <w:rPr>
          <w:rFonts w:cstheme="minorBidi"/>
          <w:noProof/>
          <w:color w:val="auto"/>
          <w:sz w:val="22"/>
          <w:lang w:val="en-CA" w:eastAsia="en-CA"/>
        </w:rPr>
      </w:pPr>
      <w:hyperlink w:anchor="_Toc123553608" w:history="1">
        <w:r w:rsidRPr="0001756E">
          <w:rPr>
            <w:rStyle w:val="Hyperlink"/>
            <w:noProof/>
          </w:rPr>
          <w:t>1.4</w:t>
        </w:r>
        <w:r>
          <w:rPr>
            <w:rFonts w:cstheme="minorBidi"/>
            <w:noProof/>
            <w:color w:val="auto"/>
            <w:sz w:val="22"/>
            <w:lang w:val="en-CA" w:eastAsia="en-CA"/>
          </w:rPr>
          <w:tab/>
        </w:r>
        <w:r w:rsidRPr="0001756E">
          <w:rPr>
            <w:rStyle w:val="Hyperlink"/>
            <w:noProof/>
          </w:rPr>
          <w:t>Viewing UML diagrams</w:t>
        </w:r>
        <w:r>
          <w:rPr>
            <w:noProof/>
            <w:webHidden/>
          </w:rPr>
          <w:tab/>
        </w:r>
        <w:r>
          <w:rPr>
            <w:noProof/>
            <w:webHidden/>
          </w:rPr>
          <w:fldChar w:fldCharType="begin"/>
        </w:r>
        <w:r>
          <w:rPr>
            <w:noProof/>
            <w:webHidden/>
          </w:rPr>
          <w:instrText xml:space="preserve"> PAGEREF _Toc123553608 \h </w:instrText>
        </w:r>
        <w:r>
          <w:rPr>
            <w:noProof/>
            <w:webHidden/>
          </w:rPr>
        </w:r>
        <w:r>
          <w:rPr>
            <w:noProof/>
            <w:webHidden/>
          </w:rPr>
          <w:fldChar w:fldCharType="separate"/>
        </w:r>
        <w:r>
          <w:rPr>
            <w:noProof/>
            <w:webHidden/>
          </w:rPr>
          <w:t>10</w:t>
        </w:r>
        <w:r>
          <w:rPr>
            <w:noProof/>
            <w:webHidden/>
          </w:rPr>
          <w:fldChar w:fldCharType="end"/>
        </w:r>
      </w:hyperlink>
    </w:p>
    <w:p w14:paraId="4F0E0AC0" w14:textId="48B84C92" w:rsidR="009F1324" w:rsidRDefault="009F1324">
      <w:pPr>
        <w:pStyle w:val="TOC2"/>
        <w:rPr>
          <w:rFonts w:cstheme="minorBidi"/>
          <w:noProof/>
          <w:color w:val="auto"/>
          <w:sz w:val="22"/>
          <w:lang w:val="en-CA" w:eastAsia="en-CA"/>
        </w:rPr>
      </w:pPr>
      <w:hyperlink w:anchor="_Toc123553609" w:history="1">
        <w:r w:rsidRPr="0001756E">
          <w:rPr>
            <w:rStyle w:val="Hyperlink"/>
            <w:noProof/>
          </w:rPr>
          <w:t>1.5</w:t>
        </w:r>
        <w:r>
          <w:rPr>
            <w:rFonts w:cstheme="minorBidi"/>
            <w:noProof/>
            <w:color w:val="auto"/>
            <w:sz w:val="22"/>
            <w:lang w:val="en-CA" w:eastAsia="en-CA"/>
          </w:rPr>
          <w:tab/>
        </w:r>
        <w:r w:rsidRPr="0001756E">
          <w:rPr>
            <w:rStyle w:val="Hyperlink"/>
            <w:noProof/>
          </w:rPr>
          <w:t>Understanding the figures</w:t>
        </w:r>
        <w:r>
          <w:rPr>
            <w:noProof/>
            <w:webHidden/>
          </w:rPr>
          <w:tab/>
        </w:r>
        <w:r>
          <w:rPr>
            <w:noProof/>
            <w:webHidden/>
          </w:rPr>
          <w:fldChar w:fldCharType="begin"/>
        </w:r>
        <w:r>
          <w:rPr>
            <w:noProof/>
            <w:webHidden/>
          </w:rPr>
          <w:instrText xml:space="preserve"> PAGEREF _Toc123553609 \h </w:instrText>
        </w:r>
        <w:r>
          <w:rPr>
            <w:noProof/>
            <w:webHidden/>
          </w:rPr>
        </w:r>
        <w:r>
          <w:rPr>
            <w:noProof/>
            <w:webHidden/>
          </w:rPr>
          <w:fldChar w:fldCharType="separate"/>
        </w:r>
        <w:r>
          <w:rPr>
            <w:noProof/>
            <w:webHidden/>
          </w:rPr>
          <w:t>10</w:t>
        </w:r>
        <w:r>
          <w:rPr>
            <w:noProof/>
            <w:webHidden/>
          </w:rPr>
          <w:fldChar w:fldCharType="end"/>
        </w:r>
      </w:hyperlink>
    </w:p>
    <w:p w14:paraId="68BF463B" w14:textId="0E5C8121" w:rsidR="009F1324" w:rsidRDefault="009F1324">
      <w:pPr>
        <w:pStyle w:val="TOC2"/>
        <w:rPr>
          <w:rFonts w:cstheme="minorBidi"/>
          <w:noProof/>
          <w:color w:val="auto"/>
          <w:sz w:val="22"/>
          <w:lang w:val="en-CA" w:eastAsia="en-CA"/>
        </w:rPr>
      </w:pPr>
      <w:hyperlink w:anchor="_Toc123553610" w:history="1">
        <w:r w:rsidRPr="0001756E">
          <w:rPr>
            <w:rStyle w:val="Hyperlink"/>
            <w:noProof/>
          </w:rPr>
          <w:t>1.6</w:t>
        </w:r>
        <w:r>
          <w:rPr>
            <w:rFonts w:cstheme="minorBidi"/>
            <w:noProof/>
            <w:color w:val="auto"/>
            <w:sz w:val="22"/>
            <w:lang w:val="en-CA" w:eastAsia="en-CA"/>
          </w:rPr>
          <w:tab/>
        </w:r>
        <w:r w:rsidRPr="0001756E">
          <w:rPr>
            <w:rStyle w:val="Hyperlink"/>
            <w:noProof/>
          </w:rPr>
          <w:t>Appendix Overview</w:t>
        </w:r>
        <w:r>
          <w:rPr>
            <w:noProof/>
            <w:webHidden/>
          </w:rPr>
          <w:tab/>
        </w:r>
        <w:r>
          <w:rPr>
            <w:noProof/>
            <w:webHidden/>
          </w:rPr>
          <w:fldChar w:fldCharType="begin"/>
        </w:r>
        <w:r>
          <w:rPr>
            <w:noProof/>
            <w:webHidden/>
          </w:rPr>
          <w:instrText xml:space="preserve"> PAGEREF _Toc123553610 \h </w:instrText>
        </w:r>
        <w:r>
          <w:rPr>
            <w:noProof/>
            <w:webHidden/>
          </w:rPr>
        </w:r>
        <w:r>
          <w:rPr>
            <w:noProof/>
            <w:webHidden/>
          </w:rPr>
          <w:fldChar w:fldCharType="separate"/>
        </w:r>
        <w:r>
          <w:rPr>
            <w:noProof/>
            <w:webHidden/>
          </w:rPr>
          <w:t>10</w:t>
        </w:r>
        <w:r>
          <w:rPr>
            <w:noProof/>
            <w:webHidden/>
          </w:rPr>
          <w:fldChar w:fldCharType="end"/>
        </w:r>
      </w:hyperlink>
    </w:p>
    <w:p w14:paraId="0CF64783" w14:textId="04ED0F21" w:rsidR="009F1324" w:rsidRDefault="009F1324" w:rsidP="009F1324">
      <w:pPr>
        <w:pStyle w:val="TOC1"/>
        <w:rPr>
          <w:rFonts w:cstheme="minorBidi"/>
          <w:noProof/>
          <w:color w:val="auto"/>
          <w:sz w:val="22"/>
          <w:szCs w:val="22"/>
          <w:lang w:val="en-CA" w:eastAsia="en-CA"/>
        </w:rPr>
      </w:pPr>
      <w:hyperlink w:anchor="_Toc123553611" w:history="1">
        <w:r w:rsidRPr="0001756E">
          <w:rPr>
            <w:rStyle w:val="Hyperlink"/>
            <w:noProof/>
          </w:rPr>
          <w:t>2</w:t>
        </w:r>
        <w:r>
          <w:rPr>
            <w:rFonts w:cstheme="minorBidi"/>
            <w:noProof/>
            <w:color w:val="auto"/>
            <w:sz w:val="22"/>
            <w:szCs w:val="22"/>
            <w:lang w:val="en-CA" w:eastAsia="en-CA"/>
          </w:rPr>
          <w:tab/>
        </w:r>
        <w:r w:rsidRPr="0001756E">
          <w:rPr>
            <w:rStyle w:val="Hyperlink"/>
            <w:noProof/>
          </w:rPr>
          <w:t>Introduction to this Appendix document</w:t>
        </w:r>
        <w:r>
          <w:rPr>
            <w:noProof/>
            <w:webHidden/>
          </w:rPr>
          <w:tab/>
        </w:r>
        <w:r>
          <w:rPr>
            <w:noProof/>
            <w:webHidden/>
          </w:rPr>
          <w:fldChar w:fldCharType="begin"/>
        </w:r>
        <w:r>
          <w:rPr>
            <w:noProof/>
            <w:webHidden/>
          </w:rPr>
          <w:instrText xml:space="preserve"> PAGEREF _Toc123553611 \h </w:instrText>
        </w:r>
        <w:r>
          <w:rPr>
            <w:noProof/>
            <w:webHidden/>
          </w:rPr>
        </w:r>
        <w:r>
          <w:rPr>
            <w:noProof/>
            <w:webHidden/>
          </w:rPr>
          <w:fldChar w:fldCharType="separate"/>
        </w:r>
        <w:r>
          <w:rPr>
            <w:noProof/>
            <w:webHidden/>
          </w:rPr>
          <w:t>11</w:t>
        </w:r>
        <w:r>
          <w:rPr>
            <w:noProof/>
            <w:webHidden/>
          </w:rPr>
          <w:fldChar w:fldCharType="end"/>
        </w:r>
      </w:hyperlink>
    </w:p>
    <w:p w14:paraId="5F222CA7" w14:textId="000ECF54" w:rsidR="009F1324" w:rsidRDefault="009F1324" w:rsidP="009F1324">
      <w:pPr>
        <w:pStyle w:val="TOC1"/>
        <w:rPr>
          <w:rFonts w:cstheme="minorBidi"/>
          <w:noProof/>
          <w:color w:val="auto"/>
          <w:sz w:val="22"/>
          <w:szCs w:val="22"/>
          <w:lang w:val="en-CA" w:eastAsia="en-CA"/>
        </w:rPr>
      </w:pPr>
      <w:hyperlink w:anchor="_Toc123553612" w:history="1">
        <w:r w:rsidRPr="0001756E">
          <w:rPr>
            <w:rStyle w:val="Hyperlink"/>
            <w:noProof/>
          </w:rPr>
          <w:t>3</w:t>
        </w:r>
        <w:r>
          <w:rPr>
            <w:rFonts w:cstheme="minorBidi"/>
            <w:noProof/>
            <w:color w:val="auto"/>
            <w:sz w:val="22"/>
            <w:szCs w:val="22"/>
            <w:lang w:val="en-CA" w:eastAsia="en-CA"/>
          </w:rPr>
          <w:tab/>
        </w:r>
        <w:r w:rsidRPr="0001756E">
          <w:rPr>
            <w:rStyle w:val="Hyperlink"/>
            <w:noProof/>
          </w:rPr>
          <w:t>Optical Media</w:t>
        </w:r>
        <w:r>
          <w:rPr>
            <w:noProof/>
            <w:webHidden/>
          </w:rPr>
          <w:tab/>
        </w:r>
        <w:r>
          <w:rPr>
            <w:noProof/>
            <w:webHidden/>
          </w:rPr>
          <w:fldChar w:fldCharType="begin"/>
        </w:r>
        <w:r>
          <w:rPr>
            <w:noProof/>
            <w:webHidden/>
          </w:rPr>
          <w:instrText xml:space="preserve"> PAGEREF _Toc123553612 \h </w:instrText>
        </w:r>
        <w:r>
          <w:rPr>
            <w:noProof/>
            <w:webHidden/>
          </w:rPr>
        </w:r>
        <w:r>
          <w:rPr>
            <w:noProof/>
            <w:webHidden/>
          </w:rPr>
          <w:fldChar w:fldCharType="separate"/>
        </w:r>
        <w:r>
          <w:rPr>
            <w:noProof/>
            <w:webHidden/>
          </w:rPr>
          <w:t>11</w:t>
        </w:r>
        <w:r>
          <w:rPr>
            <w:noProof/>
            <w:webHidden/>
          </w:rPr>
          <w:fldChar w:fldCharType="end"/>
        </w:r>
      </w:hyperlink>
    </w:p>
    <w:p w14:paraId="3D17E81F" w14:textId="179720FC" w:rsidR="009F1324" w:rsidRDefault="009F1324">
      <w:pPr>
        <w:pStyle w:val="TOC2"/>
        <w:rPr>
          <w:rFonts w:cstheme="minorBidi"/>
          <w:noProof/>
          <w:color w:val="auto"/>
          <w:sz w:val="22"/>
          <w:lang w:val="en-CA" w:eastAsia="en-CA"/>
        </w:rPr>
      </w:pPr>
      <w:hyperlink w:anchor="_Toc123553613" w:history="1">
        <w:r w:rsidRPr="0001756E">
          <w:rPr>
            <w:rStyle w:val="Hyperlink"/>
            <w:noProof/>
          </w:rPr>
          <w:t>3.1</w:t>
        </w:r>
        <w:r>
          <w:rPr>
            <w:rFonts w:cstheme="minorBidi"/>
            <w:noProof/>
            <w:color w:val="auto"/>
            <w:sz w:val="22"/>
            <w:lang w:val="en-CA" w:eastAsia="en-CA"/>
          </w:rPr>
          <w:tab/>
        </w:r>
        <w:r w:rsidRPr="0001756E">
          <w:rPr>
            <w:rStyle w:val="Hyperlink"/>
            <w:noProof/>
          </w:rPr>
          <w:t>The basic components of the mode</w:t>
        </w:r>
        <w:r>
          <w:rPr>
            <w:noProof/>
            <w:webHidden/>
          </w:rPr>
          <w:tab/>
        </w:r>
        <w:r>
          <w:rPr>
            <w:noProof/>
            <w:webHidden/>
          </w:rPr>
          <w:fldChar w:fldCharType="begin"/>
        </w:r>
        <w:r>
          <w:rPr>
            <w:noProof/>
            <w:webHidden/>
          </w:rPr>
          <w:instrText xml:space="preserve"> PAGEREF _Toc123553613 \h </w:instrText>
        </w:r>
        <w:r>
          <w:rPr>
            <w:noProof/>
            <w:webHidden/>
          </w:rPr>
        </w:r>
        <w:r>
          <w:rPr>
            <w:noProof/>
            <w:webHidden/>
          </w:rPr>
          <w:fldChar w:fldCharType="separate"/>
        </w:r>
        <w:r>
          <w:rPr>
            <w:noProof/>
            <w:webHidden/>
          </w:rPr>
          <w:t>11</w:t>
        </w:r>
        <w:r>
          <w:rPr>
            <w:noProof/>
            <w:webHidden/>
          </w:rPr>
          <w:fldChar w:fldCharType="end"/>
        </w:r>
      </w:hyperlink>
    </w:p>
    <w:p w14:paraId="5930C4DA" w14:textId="1F861B69" w:rsidR="009F1324" w:rsidRDefault="009F1324">
      <w:pPr>
        <w:pStyle w:val="TOC3"/>
        <w:rPr>
          <w:rFonts w:cstheme="minorBidi"/>
          <w:noProof/>
          <w:color w:val="auto"/>
          <w:sz w:val="22"/>
          <w:lang w:val="en-CA" w:eastAsia="en-CA"/>
        </w:rPr>
      </w:pPr>
      <w:hyperlink w:anchor="_Toc123553614" w:history="1">
        <w:r w:rsidRPr="0001756E">
          <w:rPr>
            <w:rStyle w:val="Hyperlink"/>
            <w:noProof/>
          </w:rPr>
          <w:t>3.1.1</w:t>
        </w:r>
        <w:r>
          <w:rPr>
            <w:rFonts w:cstheme="minorBidi"/>
            <w:noProof/>
            <w:color w:val="auto"/>
            <w:sz w:val="22"/>
            <w:lang w:val="en-CA" w:eastAsia="en-CA"/>
          </w:rPr>
          <w:tab/>
        </w:r>
        <w:r w:rsidRPr="0001756E">
          <w:rPr>
            <w:rStyle w:val="Hyperlink"/>
            <w:noProof/>
          </w:rPr>
          <w:t>The basic attenuator and filter</w:t>
        </w:r>
        <w:r>
          <w:rPr>
            <w:noProof/>
            <w:webHidden/>
          </w:rPr>
          <w:tab/>
        </w:r>
        <w:r>
          <w:rPr>
            <w:noProof/>
            <w:webHidden/>
          </w:rPr>
          <w:fldChar w:fldCharType="begin"/>
        </w:r>
        <w:r>
          <w:rPr>
            <w:noProof/>
            <w:webHidden/>
          </w:rPr>
          <w:instrText xml:space="preserve"> PAGEREF _Toc123553614 \h </w:instrText>
        </w:r>
        <w:r>
          <w:rPr>
            <w:noProof/>
            <w:webHidden/>
          </w:rPr>
        </w:r>
        <w:r>
          <w:rPr>
            <w:noProof/>
            <w:webHidden/>
          </w:rPr>
          <w:fldChar w:fldCharType="separate"/>
        </w:r>
        <w:r>
          <w:rPr>
            <w:noProof/>
            <w:webHidden/>
          </w:rPr>
          <w:t>11</w:t>
        </w:r>
        <w:r>
          <w:rPr>
            <w:noProof/>
            <w:webHidden/>
          </w:rPr>
          <w:fldChar w:fldCharType="end"/>
        </w:r>
      </w:hyperlink>
    </w:p>
    <w:p w14:paraId="3EFCC5FF" w14:textId="1B53A1C1" w:rsidR="009F1324" w:rsidRDefault="009F1324">
      <w:pPr>
        <w:pStyle w:val="TOC3"/>
        <w:rPr>
          <w:rFonts w:cstheme="minorBidi"/>
          <w:noProof/>
          <w:color w:val="auto"/>
          <w:sz w:val="22"/>
          <w:lang w:val="en-CA" w:eastAsia="en-CA"/>
        </w:rPr>
      </w:pPr>
      <w:hyperlink w:anchor="_Toc123553615" w:history="1">
        <w:r w:rsidRPr="0001756E">
          <w:rPr>
            <w:rStyle w:val="Hyperlink"/>
            <w:noProof/>
          </w:rPr>
          <w:t>3.1.2</w:t>
        </w:r>
        <w:r>
          <w:rPr>
            <w:rFonts w:cstheme="minorBidi"/>
            <w:noProof/>
            <w:color w:val="auto"/>
            <w:sz w:val="22"/>
            <w:lang w:val="en-CA" w:eastAsia="en-CA"/>
          </w:rPr>
          <w:tab/>
        </w:r>
        <w:r w:rsidRPr="0001756E">
          <w:rPr>
            <w:rStyle w:val="Hyperlink"/>
            <w:noProof/>
          </w:rPr>
          <w:t>Coupler-Splitter</w:t>
        </w:r>
        <w:r>
          <w:rPr>
            <w:noProof/>
            <w:webHidden/>
          </w:rPr>
          <w:tab/>
        </w:r>
        <w:r>
          <w:rPr>
            <w:noProof/>
            <w:webHidden/>
          </w:rPr>
          <w:fldChar w:fldCharType="begin"/>
        </w:r>
        <w:r>
          <w:rPr>
            <w:noProof/>
            <w:webHidden/>
          </w:rPr>
          <w:instrText xml:space="preserve"> PAGEREF _Toc123553615 \h </w:instrText>
        </w:r>
        <w:r>
          <w:rPr>
            <w:noProof/>
            <w:webHidden/>
          </w:rPr>
        </w:r>
        <w:r>
          <w:rPr>
            <w:noProof/>
            <w:webHidden/>
          </w:rPr>
          <w:fldChar w:fldCharType="separate"/>
        </w:r>
        <w:r>
          <w:rPr>
            <w:noProof/>
            <w:webHidden/>
          </w:rPr>
          <w:t>13</w:t>
        </w:r>
        <w:r>
          <w:rPr>
            <w:noProof/>
            <w:webHidden/>
          </w:rPr>
          <w:fldChar w:fldCharType="end"/>
        </w:r>
      </w:hyperlink>
    </w:p>
    <w:p w14:paraId="0244A992" w14:textId="038D9783" w:rsidR="009F1324" w:rsidRDefault="009F1324">
      <w:pPr>
        <w:pStyle w:val="TOC3"/>
        <w:rPr>
          <w:rFonts w:cstheme="minorBidi"/>
          <w:noProof/>
          <w:color w:val="auto"/>
          <w:sz w:val="22"/>
          <w:lang w:val="en-CA" w:eastAsia="en-CA"/>
        </w:rPr>
      </w:pPr>
      <w:hyperlink w:anchor="_Toc123553616" w:history="1">
        <w:r w:rsidRPr="0001756E">
          <w:rPr>
            <w:rStyle w:val="Hyperlink"/>
            <w:noProof/>
          </w:rPr>
          <w:t>3.1.3</w:t>
        </w:r>
        <w:r>
          <w:rPr>
            <w:rFonts w:cstheme="minorBidi"/>
            <w:noProof/>
            <w:color w:val="auto"/>
            <w:sz w:val="22"/>
            <w:lang w:val="en-CA" w:eastAsia="en-CA"/>
          </w:rPr>
          <w:tab/>
        </w:r>
        <w:r w:rsidRPr="0001756E">
          <w:rPr>
            <w:rStyle w:val="Hyperlink"/>
            <w:noProof/>
          </w:rPr>
          <w:t>The circulator</w:t>
        </w:r>
        <w:r>
          <w:rPr>
            <w:noProof/>
            <w:webHidden/>
          </w:rPr>
          <w:tab/>
        </w:r>
        <w:r>
          <w:rPr>
            <w:noProof/>
            <w:webHidden/>
          </w:rPr>
          <w:fldChar w:fldCharType="begin"/>
        </w:r>
        <w:r>
          <w:rPr>
            <w:noProof/>
            <w:webHidden/>
          </w:rPr>
          <w:instrText xml:space="preserve"> PAGEREF _Toc123553616 \h </w:instrText>
        </w:r>
        <w:r>
          <w:rPr>
            <w:noProof/>
            <w:webHidden/>
          </w:rPr>
        </w:r>
        <w:r>
          <w:rPr>
            <w:noProof/>
            <w:webHidden/>
          </w:rPr>
          <w:fldChar w:fldCharType="separate"/>
        </w:r>
        <w:r>
          <w:rPr>
            <w:noProof/>
            <w:webHidden/>
          </w:rPr>
          <w:t>14</w:t>
        </w:r>
        <w:r>
          <w:rPr>
            <w:noProof/>
            <w:webHidden/>
          </w:rPr>
          <w:fldChar w:fldCharType="end"/>
        </w:r>
      </w:hyperlink>
    </w:p>
    <w:p w14:paraId="1F2A0907" w14:textId="26130CCF" w:rsidR="009F1324" w:rsidRDefault="009F1324">
      <w:pPr>
        <w:pStyle w:val="TOC3"/>
        <w:rPr>
          <w:rFonts w:cstheme="minorBidi"/>
          <w:noProof/>
          <w:color w:val="auto"/>
          <w:sz w:val="22"/>
          <w:lang w:val="en-CA" w:eastAsia="en-CA"/>
        </w:rPr>
      </w:pPr>
      <w:hyperlink w:anchor="_Toc123553617" w:history="1">
        <w:r w:rsidRPr="0001756E">
          <w:rPr>
            <w:rStyle w:val="Hyperlink"/>
            <w:noProof/>
          </w:rPr>
          <w:t>3.1.4</w:t>
        </w:r>
        <w:r>
          <w:rPr>
            <w:rFonts w:cstheme="minorBidi"/>
            <w:noProof/>
            <w:color w:val="auto"/>
            <w:sz w:val="22"/>
            <w:lang w:val="en-CA" w:eastAsia="en-CA"/>
          </w:rPr>
          <w:tab/>
        </w:r>
        <w:r w:rsidRPr="0001756E">
          <w:rPr>
            <w:rStyle w:val="Hyperlink"/>
            <w:noProof/>
          </w:rPr>
          <w:t>The photodiode</w:t>
        </w:r>
        <w:r>
          <w:rPr>
            <w:noProof/>
            <w:webHidden/>
          </w:rPr>
          <w:tab/>
        </w:r>
        <w:r>
          <w:rPr>
            <w:noProof/>
            <w:webHidden/>
          </w:rPr>
          <w:fldChar w:fldCharType="begin"/>
        </w:r>
        <w:r>
          <w:rPr>
            <w:noProof/>
            <w:webHidden/>
          </w:rPr>
          <w:instrText xml:space="preserve"> PAGEREF _Toc123553617 \h </w:instrText>
        </w:r>
        <w:r>
          <w:rPr>
            <w:noProof/>
            <w:webHidden/>
          </w:rPr>
        </w:r>
        <w:r>
          <w:rPr>
            <w:noProof/>
            <w:webHidden/>
          </w:rPr>
          <w:fldChar w:fldCharType="separate"/>
        </w:r>
        <w:r>
          <w:rPr>
            <w:noProof/>
            <w:webHidden/>
          </w:rPr>
          <w:t>15</w:t>
        </w:r>
        <w:r>
          <w:rPr>
            <w:noProof/>
            <w:webHidden/>
          </w:rPr>
          <w:fldChar w:fldCharType="end"/>
        </w:r>
      </w:hyperlink>
    </w:p>
    <w:p w14:paraId="2AA913DC" w14:textId="045BC8A4" w:rsidR="009F1324" w:rsidRDefault="009F1324">
      <w:pPr>
        <w:pStyle w:val="TOC2"/>
        <w:rPr>
          <w:rFonts w:cstheme="minorBidi"/>
          <w:noProof/>
          <w:color w:val="auto"/>
          <w:sz w:val="22"/>
          <w:lang w:val="en-CA" w:eastAsia="en-CA"/>
        </w:rPr>
      </w:pPr>
      <w:hyperlink w:anchor="_Toc123553618" w:history="1">
        <w:r w:rsidRPr="0001756E">
          <w:rPr>
            <w:rStyle w:val="Hyperlink"/>
            <w:noProof/>
          </w:rPr>
          <w:t>3.2</w:t>
        </w:r>
        <w:r>
          <w:rPr>
            <w:rFonts w:cstheme="minorBidi"/>
            <w:noProof/>
            <w:color w:val="auto"/>
            <w:sz w:val="22"/>
            <w:lang w:val="en-CA" w:eastAsia="en-CA"/>
          </w:rPr>
          <w:tab/>
        </w:r>
        <w:r w:rsidRPr="0001756E">
          <w:rPr>
            <w:rStyle w:val="Hyperlink"/>
            <w:noProof/>
          </w:rPr>
          <w:t>Complex assemblies</w:t>
        </w:r>
        <w:r>
          <w:rPr>
            <w:noProof/>
            <w:webHidden/>
          </w:rPr>
          <w:tab/>
        </w:r>
        <w:r>
          <w:rPr>
            <w:noProof/>
            <w:webHidden/>
          </w:rPr>
          <w:fldChar w:fldCharType="begin"/>
        </w:r>
        <w:r>
          <w:rPr>
            <w:noProof/>
            <w:webHidden/>
          </w:rPr>
          <w:instrText xml:space="preserve"> PAGEREF _Toc123553618 \h </w:instrText>
        </w:r>
        <w:r>
          <w:rPr>
            <w:noProof/>
            <w:webHidden/>
          </w:rPr>
        </w:r>
        <w:r>
          <w:rPr>
            <w:noProof/>
            <w:webHidden/>
          </w:rPr>
          <w:fldChar w:fldCharType="separate"/>
        </w:r>
        <w:r>
          <w:rPr>
            <w:noProof/>
            <w:webHidden/>
          </w:rPr>
          <w:t>17</w:t>
        </w:r>
        <w:r>
          <w:rPr>
            <w:noProof/>
            <w:webHidden/>
          </w:rPr>
          <w:fldChar w:fldCharType="end"/>
        </w:r>
      </w:hyperlink>
    </w:p>
    <w:p w14:paraId="336B9FE3" w14:textId="2CF04A6D" w:rsidR="009F1324" w:rsidRDefault="009F1324">
      <w:pPr>
        <w:pStyle w:val="TOC3"/>
        <w:rPr>
          <w:rFonts w:cstheme="minorBidi"/>
          <w:noProof/>
          <w:color w:val="auto"/>
          <w:sz w:val="22"/>
          <w:lang w:val="en-CA" w:eastAsia="en-CA"/>
        </w:rPr>
      </w:pPr>
      <w:hyperlink w:anchor="_Toc123553619" w:history="1">
        <w:r w:rsidRPr="0001756E">
          <w:rPr>
            <w:rStyle w:val="Hyperlink"/>
            <w:noProof/>
          </w:rPr>
          <w:t>3.2.1</w:t>
        </w:r>
        <w:r>
          <w:rPr>
            <w:rFonts w:cstheme="minorBidi"/>
            <w:noProof/>
            <w:color w:val="auto"/>
            <w:sz w:val="22"/>
            <w:lang w:val="en-CA" w:eastAsia="en-CA"/>
          </w:rPr>
          <w:tab/>
        </w:r>
        <w:r w:rsidRPr="0001756E">
          <w:rPr>
            <w:rStyle w:val="Hyperlink"/>
            <w:noProof/>
          </w:rPr>
          <w:t>The Laser</w:t>
        </w:r>
        <w:r>
          <w:rPr>
            <w:noProof/>
            <w:webHidden/>
          </w:rPr>
          <w:tab/>
        </w:r>
        <w:r>
          <w:rPr>
            <w:noProof/>
            <w:webHidden/>
          </w:rPr>
          <w:fldChar w:fldCharType="begin"/>
        </w:r>
        <w:r>
          <w:rPr>
            <w:noProof/>
            <w:webHidden/>
          </w:rPr>
          <w:instrText xml:space="preserve"> PAGEREF _Toc123553619 \h </w:instrText>
        </w:r>
        <w:r>
          <w:rPr>
            <w:noProof/>
            <w:webHidden/>
          </w:rPr>
        </w:r>
        <w:r>
          <w:rPr>
            <w:noProof/>
            <w:webHidden/>
          </w:rPr>
          <w:fldChar w:fldCharType="separate"/>
        </w:r>
        <w:r>
          <w:rPr>
            <w:noProof/>
            <w:webHidden/>
          </w:rPr>
          <w:t>17</w:t>
        </w:r>
        <w:r>
          <w:rPr>
            <w:noProof/>
            <w:webHidden/>
          </w:rPr>
          <w:fldChar w:fldCharType="end"/>
        </w:r>
      </w:hyperlink>
    </w:p>
    <w:p w14:paraId="42E18D73" w14:textId="0E7F2492" w:rsidR="009F1324" w:rsidRDefault="009F1324">
      <w:pPr>
        <w:pStyle w:val="TOC3"/>
        <w:rPr>
          <w:rFonts w:cstheme="minorBidi"/>
          <w:noProof/>
          <w:color w:val="auto"/>
          <w:sz w:val="22"/>
          <w:lang w:val="en-CA" w:eastAsia="en-CA"/>
        </w:rPr>
      </w:pPr>
      <w:hyperlink w:anchor="_Toc123553620" w:history="1">
        <w:r w:rsidRPr="0001756E">
          <w:rPr>
            <w:rStyle w:val="Hyperlink"/>
            <w:noProof/>
          </w:rPr>
          <w:t>3.2.2</w:t>
        </w:r>
        <w:r>
          <w:rPr>
            <w:rFonts w:cstheme="minorBidi"/>
            <w:noProof/>
            <w:color w:val="auto"/>
            <w:sz w:val="22"/>
            <w:lang w:val="en-CA" w:eastAsia="en-CA"/>
          </w:rPr>
          <w:tab/>
        </w:r>
        <w:r w:rsidRPr="0001756E">
          <w:rPr>
            <w:rStyle w:val="Hyperlink"/>
            <w:noProof/>
          </w:rPr>
          <w:t>The coherent receiver</w:t>
        </w:r>
        <w:r>
          <w:rPr>
            <w:noProof/>
            <w:webHidden/>
          </w:rPr>
          <w:tab/>
        </w:r>
        <w:r>
          <w:rPr>
            <w:noProof/>
            <w:webHidden/>
          </w:rPr>
          <w:fldChar w:fldCharType="begin"/>
        </w:r>
        <w:r>
          <w:rPr>
            <w:noProof/>
            <w:webHidden/>
          </w:rPr>
          <w:instrText xml:space="preserve"> PAGEREF _Toc123553620 \h </w:instrText>
        </w:r>
        <w:r>
          <w:rPr>
            <w:noProof/>
            <w:webHidden/>
          </w:rPr>
        </w:r>
        <w:r>
          <w:rPr>
            <w:noProof/>
            <w:webHidden/>
          </w:rPr>
          <w:fldChar w:fldCharType="separate"/>
        </w:r>
        <w:r>
          <w:rPr>
            <w:noProof/>
            <w:webHidden/>
          </w:rPr>
          <w:t>20</w:t>
        </w:r>
        <w:r>
          <w:rPr>
            <w:noProof/>
            <w:webHidden/>
          </w:rPr>
          <w:fldChar w:fldCharType="end"/>
        </w:r>
      </w:hyperlink>
    </w:p>
    <w:p w14:paraId="61FC4147" w14:textId="44DF9D4C" w:rsidR="009F1324" w:rsidRDefault="009F1324">
      <w:pPr>
        <w:pStyle w:val="TOC2"/>
        <w:rPr>
          <w:rFonts w:cstheme="minorBidi"/>
          <w:noProof/>
          <w:color w:val="auto"/>
          <w:sz w:val="22"/>
          <w:lang w:val="en-CA" w:eastAsia="en-CA"/>
        </w:rPr>
      </w:pPr>
      <w:hyperlink w:anchor="_Toc123553621" w:history="1">
        <w:r w:rsidRPr="0001756E">
          <w:rPr>
            <w:rStyle w:val="Hyperlink"/>
            <w:noProof/>
          </w:rPr>
          <w:t>3.3</w:t>
        </w:r>
        <w:r>
          <w:rPr>
            <w:rFonts w:cstheme="minorBidi"/>
            <w:noProof/>
            <w:color w:val="auto"/>
            <w:sz w:val="22"/>
            <w:lang w:val="en-CA" w:eastAsia="en-CA"/>
          </w:rPr>
          <w:tab/>
        </w:r>
        <w:r w:rsidRPr="0001756E">
          <w:rPr>
            <w:rStyle w:val="Hyperlink"/>
            <w:noProof/>
          </w:rPr>
          <w:t>Network considerations</w:t>
        </w:r>
        <w:r>
          <w:rPr>
            <w:noProof/>
            <w:webHidden/>
          </w:rPr>
          <w:tab/>
        </w:r>
        <w:r>
          <w:rPr>
            <w:noProof/>
            <w:webHidden/>
          </w:rPr>
          <w:fldChar w:fldCharType="begin"/>
        </w:r>
        <w:r>
          <w:rPr>
            <w:noProof/>
            <w:webHidden/>
          </w:rPr>
          <w:instrText xml:space="preserve"> PAGEREF _Toc123553621 \h </w:instrText>
        </w:r>
        <w:r>
          <w:rPr>
            <w:noProof/>
            <w:webHidden/>
          </w:rPr>
        </w:r>
        <w:r>
          <w:rPr>
            <w:noProof/>
            <w:webHidden/>
          </w:rPr>
          <w:fldChar w:fldCharType="separate"/>
        </w:r>
        <w:r>
          <w:rPr>
            <w:noProof/>
            <w:webHidden/>
          </w:rPr>
          <w:t>21</w:t>
        </w:r>
        <w:r>
          <w:rPr>
            <w:noProof/>
            <w:webHidden/>
          </w:rPr>
          <w:fldChar w:fldCharType="end"/>
        </w:r>
      </w:hyperlink>
    </w:p>
    <w:p w14:paraId="25612C18" w14:textId="6D302708" w:rsidR="009F1324" w:rsidRDefault="009F1324">
      <w:pPr>
        <w:pStyle w:val="TOC3"/>
        <w:rPr>
          <w:rFonts w:cstheme="minorBidi"/>
          <w:noProof/>
          <w:color w:val="auto"/>
          <w:sz w:val="22"/>
          <w:lang w:val="en-CA" w:eastAsia="en-CA"/>
        </w:rPr>
      </w:pPr>
      <w:hyperlink w:anchor="_Toc123553622" w:history="1">
        <w:r w:rsidRPr="0001756E">
          <w:rPr>
            <w:rStyle w:val="Hyperlink"/>
            <w:noProof/>
          </w:rPr>
          <w:t>3.3.1</w:t>
        </w:r>
        <w:r>
          <w:rPr>
            <w:rFonts w:cstheme="minorBidi"/>
            <w:noProof/>
            <w:color w:val="auto"/>
            <w:sz w:val="22"/>
            <w:lang w:val="en-CA" w:eastAsia="en-CA"/>
          </w:rPr>
          <w:tab/>
        </w:r>
        <w:r w:rsidRPr="0001756E">
          <w:rPr>
            <w:rStyle w:val="Hyperlink"/>
            <w:noProof/>
          </w:rPr>
          <w:t>The Media Channel and Information Transfer</w:t>
        </w:r>
        <w:r>
          <w:rPr>
            <w:noProof/>
            <w:webHidden/>
          </w:rPr>
          <w:tab/>
        </w:r>
        <w:r>
          <w:rPr>
            <w:noProof/>
            <w:webHidden/>
          </w:rPr>
          <w:fldChar w:fldCharType="begin"/>
        </w:r>
        <w:r>
          <w:rPr>
            <w:noProof/>
            <w:webHidden/>
          </w:rPr>
          <w:instrText xml:space="preserve"> PAGEREF _Toc123553622 \h </w:instrText>
        </w:r>
        <w:r>
          <w:rPr>
            <w:noProof/>
            <w:webHidden/>
          </w:rPr>
        </w:r>
        <w:r>
          <w:rPr>
            <w:noProof/>
            <w:webHidden/>
          </w:rPr>
          <w:fldChar w:fldCharType="separate"/>
        </w:r>
        <w:r>
          <w:rPr>
            <w:noProof/>
            <w:webHidden/>
          </w:rPr>
          <w:t>22</w:t>
        </w:r>
        <w:r>
          <w:rPr>
            <w:noProof/>
            <w:webHidden/>
          </w:rPr>
          <w:fldChar w:fldCharType="end"/>
        </w:r>
      </w:hyperlink>
    </w:p>
    <w:p w14:paraId="1BE54C65" w14:textId="2F683E0B" w:rsidR="009F1324" w:rsidRDefault="009F1324">
      <w:pPr>
        <w:pStyle w:val="TOC3"/>
        <w:rPr>
          <w:rFonts w:cstheme="minorBidi"/>
          <w:noProof/>
          <w:color w:val="auto"/>
          <w:sz w:val="22"/>
          <w:lang w:val="en-CA" w:eastAsia="en-CA"/>
        </w:rPr>
      </w:pPr>
      <w:hyperlink w:anchor="_Toc123553623" w:history="1">
        <w:r w:rsidRPr="0001756E">
          <w:rPr>
            <w:rStyle w:val="Hyperlink"/>
            <w:noProof/>
          </w:rPr>
          <w:t>3.3.2</w:t>
        </w:r>
        <w:r>
          <w:rPr>
            <w:rFonts w:cstheme="minorBidi"/>
            <w:noProof/>
            <w:color w:val="auto"/>
            <w:sz w:val="22"/>
            <w:lang w:val="en-CA" w:eastAsia="en-CA"/>
          </w:rPr>
          <w:tab/>
        </w:r>
        <w:r w:rsidRPr="0001756E">
          <w:rPr>
            <w:rStyle w:val="Hyperlink"/>
            <w:noProof/>
          </w:rPr>
          <w:t>The amplifier</w:t>
        </w:r>
        <w:r>
          <w:rPr>
            <w:noProof/>
            <w:webHidden/>
          </w:rPr>
          <w:tab/>
        </w:r>
        <w:r>
          <w:rPr>
            <w:noProof/>
            <w:webHidden/>
          </w:rPr>
          <w:fldChar w:fldCharType="begin"/>
        </w:r>
        <w:r>
          <w:rPr>
            <w:noProof/>
            <w:webHidden/>
          </w:rPr>
          <w:instrText xml:space="preserve"> PAGEREF _Toc123553623 \h </w:instrText>
        </w:r>
        <w:r>
          <w:rPr>
            <w:noProof/>
            <w:webHidden/>
          </w:rPr>
        </w:r>
        <w:r>
          <w:rPr>
            <w:noProof/>
            <w:webHidden/>
          </w:rPr>
          <w:fldChar w:fldCharType="separate"/>
        </w:r>
        <w:r>
          <w:rPr>
            <w:noProof/>
            <w:webHidden/>
          </w:rPr>
          <w:t>23</w:t>
        </w:r>
        <w:r>
          <w:rPr>
            <w:noProof/>
            <w:webHidden/>
          </w:rPr>
          <w:fldChar w:fldCharType="end"/>
        </w:r>
      </w:hyperlink>
    </w:p>
    <w:p w14:paraId="46B07098" w14:textId="4CF358F1" w:rsidR="009F1324" w:rsidRDefault="009F1324">
      <w:pPr>
        <w:pStyle w:val="TOC4"/>
        <w:rPr>
          <w:sz w:val="22"/>
          <w:lang w:val="en-CA" w:eastAsia="en-CA"/>
        </w:rPr>
      </w:pPr>
      <w:hyperlink w:anchor="_Toc123553624" w:history="1">
        <w:r w:rsidRPr="0001756E">
          <w:rPr>
            <w:rStyle w:val="Hyperlink"/>
          </w:rPr>
          <w:t>3.3.2.1</w:t>
        </w:r>
        <w:r>
          <w:rPr>
            <w:sz w:val="22"/>
            <w:lang w:val="en-CA" w:eastAsia="en-CA"/>
          </w:rPr>
          <w:tab/>
        </w:r>
        <w:r w:rsidRPr="0001756E">
          <w:rPr>
            <w:rStyle w:val="Hyperlink"/>
          </w:rPr>
          <w:t>General considerations</w:t>
        </w:r>
        <w:r>
          <w:rPr>
            <w:webHidden/>
          </w:rPr>
          <w:tab/>
        </w:r>
        <w:r>
          <w:rPr>
            <w:webHidden/>
          </w:rPr>
          <w:fldChar w:fldCharType="begin"/>
        </w:r>
        <w:r>
          <w:rPr>
            <w:webHidden/>
          </w:rPr>
          <w:instrText xml:space="preserve"> PAGEREF _Toc123553624 \h </w:instrText>
        </w:r>
        <w:r>
          <w:rPr>
            <w:webHidden/>
          </w:rPr>
        </w:r>
        <w:r>
          <w:rPr>
            <w:webHidden/>
          </w:rPr>
          <w:fldChar w:fldCharType="separate"/>
        </w:r>
        <w:r>
          <w:rPr>
            <w:webHidden/>
          </w:rPr>
          <w:t>24</w:t>
        </w:r>
        <w:r>
          <w:rPr>
            <w:webHidden/>
          </w:rPr>
          <w:fldChar w:fldCharType="end"/>
        </w:r>
      </w:hyperlink>
    </w:p>
    <w:p w14:paraId="79DC5001" w14:textId="42531E92" w:rsidR="009F1324" w:rsidRDefault="009F1324">
      <w:pPr>
        <w:pStyle w:val="TOC4"/>
        <w:rPr>
          <w:sz w:val="22"/>
          <w:lang w:val="en-CA" w:eastAsia="en-CA"/>
        </w:rPr>
      </w:pPr>
      <w:hyperlink w:anchor="_Toc123553625" w:history="1">
        <w:r w:rsidRPr="0001756E">
          <w:rPr>
            <w:rStyle w:val="Hyperlink"/>
          </w:rPr>
          <w:t>3.3.2.2</w:t>
        </w:r>
        <w:r>
          <w:rPr>
            <w:sz w:val="22"/>
            <w:lang w:val="en-CA" w:eastAsia="en-CA"/>
          </w:rPr>
          <w:tab/>
        </w:r>
        <w:r w:rsidRPr="0001756E">
          <w:rPr>
            <w:rStyle w:val="Hyperlink"/>
          </w:rPr>
          <w:t>Erbium Doped Fiber Amplifier (EDFA)</w:t>
        </w:r>
        <w:r>
          <w:rPr>
            <w:webHidden/>
          </w:rPr>
          <w:tab/>
        </w:r>
        <w:r>
          <w:rPr>
            <w:webHidden/>
          </w:rPr>
          <w:fldChar w:fldCharType="begin"/>
        </w:r>
        <w:r>
          <w:rPr>
            <w:webHidden/>
          </w:rPr>
          <w:instrText xml:space="preserve"> PAGEREF _Toc123553625 \h </w:instrText>
        </w:r>
        <w:r>
          <w:rPr>
            <w:webHidden/>
          </w:rPr>
        </w:r>
        <w:r>
          <w:rPr>
            <w:webHidden/>
          </w:rPr>
          <w:fldChar w:fldCharType="separate"/>
        </w:r>
        <w:r>
          <w:rPr>
            <w:webHidden/>
          </w:rPr>
          <w:t>24</w:t>
        </w:r>
        <w:r>
          <w:rPr>
            <w:webHidden/>
          </w:rPr>
          <w:fldChar w:fldCharType="end"/>
        </w:r>
      </w:hyperlink>
    </w:p>
    <w:p w14:paraId="13F63FEF" w14:textId="0FC1C053" w:rsidR="009F1324" w:rsidRDefault="009F1324">
      <w:pPr>
        <w:pStyle w:val="TOC3"/>
        <w:rPr>
          <w:rFonts w:cstheme="minorBidi"/>
          <w:noProof/>
          <w:color w:val="auto"/>
          <w:sz w:val="22"/>
          <w:lang w:val="en-CA" w:eastAsia="en-CA"/>
        </w:rPr>
      </w:pPr>
      <w:hyperlink w:anchor="_Toc123553626" w:history="1">
        <w:r w:rsidRPr="0001756E">
          <w:rPr>
            <w:rStyle w:val="Hyperlink"/>
            <w:noProof/>
          </w:rPr>
          <w:t>3.3.3</w:t>
        </w:r>
        <w:r>
          <w:rPr>
            <w:rFonts w:cstheme="minorBidi"/>
            <w:noProof/>
            <w:color w:val="auto"/>
            <w:sz w:val="22"/>
            <w:lang w:val="en-CA" w:eastAsia="en-CA"/>
          </w:rPr>
          <w:tab/>
        </w:r>
        <w:r w:rsidRPr="0001756E">
          <w:rPr>
            <w:rStyle w:val="Hyperlink"/>
            <w:noProof/>
          </w:rPr>
          <w:t>Amplification using the Raman effect</w:t>
        </w:r>
        <w:r>
          <w:rPr>
            <w:noProof/>
            <w:webHidden/>
          </w:rPr>
          <w:tab/>
        </w:r>
        <w:r>
          <w:rPr>
            <w:noProof/>
            <w:webHidden/>
          </w:rPr>
          <w:fldChar w:fldCharType="begin"/>
        </w:r>
        <w:r>
          <w:rPr>
            <w:noProof/>
            <w:webHidden/>
          </w:rPr>
          <w:instrText xml:space="preserve"> PAGEREF _Toc123553626 \h </w:instrText>
        </w:r>
        <w:r>
          <w:rPr>
            <w:noProof/>
            <w:webHidden/>
          </w:rPr>
        </w:r>
        <w:r>
          <w:rPr>
            <w:noProof/>
            <w:webHidden/>
          </w:rPr>
          <w:fldChar w:fldCharType="separate"/>
        </w:r>
        <w:r>
          <w:rPr>
            <w:noProof/>
            <w:webHidden/>
          </w:rPr>
          <w:t>26</w:t>
        </w:r>
        <w:r>
          <w:rPr>
            <w:noProof/>
            <w:webHidden/>
          </w:rPr>
          <w:fldChar w:fldCharType="end"/>
        </w:r>
      </w:hyperlink>
    </w:p>
    <w:p w14:paraId="68FF7A2E" w14:textId="6E608508" w:rsidR="009F1324" w:rsidRDefault="009F1324">
      <w:pPr>
        <w:pStyle w:val="TOC3"/>
        <w:rPr>
          <w:rFonts w:cstheme="minorBidi"/>
          <w:noProof/>
          <w:color w:val="auto"/>
          <w:sz w:val="22"/>
          <w:lang w:val="en-CA" w:eastAsia="en-CA"/>
        </w:rPr>
      </w:pPr>
      <w:hyperlink w:anchor="_Toc123553627" w:history="1">
        <w:r w:rsidRPr="0001756E">
          <w:rPr>
            <w:rStyle w:val="Hyperlink"/>
            <w:noProof/>
          </w:rPr>
          <w:t>3.3.4</w:t>
        </w:r>
        <w:r>
          <w:rPr>
            <w:rFonts w:cstheme="minorBidi"/>
            <w:noProof/>
            <w:color w:val="auto"/>
            <w:sz w:val="22"/>
            <w:lang w:val="en-CA" w:eastAsia="en-CA"/>
          </w:rPr>
          <w:tab/>
        </w:r>
        <w:r w:rsidRPr="0001756E">
          <w:rPr>
            <w:rStyle w:val="Hyperlink"/>
            <w:noProof/>
          </w:rPr>
          <w:t>Optical Time Domain Reflectometer (OTDR)</w:t>
        </w:r>
        <w:r>
          <w:rPr>
            <w:noProof/>
            <w:webHidden/>
          </w:rPr>
          <w:tab/>
        </w:r>
        <w:r>
          <w:rPr>
            <w:noProof/>
            <w:webHidden/>
          </w:rPr>
          <w:fldChar w:fldCharType="begin"/>
        </w:r>
        <w:r>
          <w:rPr>
            <w:noProof/>
            <w:webHidden/>
          </w:rPr>
          <w:instrText xml:space="preserve"> PAGEREF _Toc123553627 \h </w:instrText>
        </w:r>
        <w:r>
          <w:rPr>
            <w:noProof/>
            <w:webHidden/>
          </w:rPr>
        </w:r>
        <w:r>
          <w:rPr>
            <w:noProof/>
            <w:webHidden/>
          </w:rPr>
          <w:fldChar w:fldCharType="separate"/>
        </w:r>
        <w:r>
          <w:rPr>
            <w:noProof/>
            <w:webHidden/>
          </w:rPr>
          <w:t>27</w:t>
        </w:r>
        <w:r>
          <w:rPr>
            <w:noProof/>
            <w:webHidden/>
          </w:rPr>
          <w:fldChar w:fldCharType="end"/>
        </w:r>
      </w:hyperlink>
    </w:p>
    <w:p w14:paraId="2BFF260E" w14:textId="31C1BE8E" w:rsidR="009F1324" w:rsidRDefault="009F1324">
      <w:pPr>
        <w:pStyle w:val="TOC3"/>
        <w:rPr>
          <w:rFonts w:cstheme="minorBidi"/>
          <w:noProof/>
          <w:color w:val="auto"/>
          <w:sz w:val="22"/>
          <w:lang w:val="en-CA" w:eastAsia="en-CA"/>
        </w:rPr>
      </w:pPr>
      <w:hyperlink w:anchor="_Toc123553628" w:history="1">
        <w:r w:rsidRPr="0001756E">
          <w:rPr>
            <w:rStyle w:val="Hyperlink"/>
            <w:noProof/>
          </w:rPr>
          <w:t>3.3.5</w:t>
        </w:r>
        <w:r>
          <w:rPr>
            <w:rFonts w:cstheme="minorBidi"/>
            <w:noProof/>
            <w:color w:val="auto"/>
            <w:sz w:val="22"/>
            <w:lang w:val="en-CA" w:eastAsia="en-CA"/>
          </w:rPr>
          <w:tab/>
        </w:r>
        <w:r w:rsidRPr="0001756E">
          <w:rPr>
            <w:rStyle w:val="Hyperlink"/>
            <w:noProof/>
          </w:rPr>
          <w:t>Spectrum Analyzer</w:t>
        </w:r>
        <w:r>
          <w:rPr>
            <w:noProof/>
            <w:webHidden/>
          </w:rPr>
          <w:tab/>
        </w:r>
        <w:r>
          <w:rPr>
            <w:noProof/>
            <w:webHidden/>
          </w:rPr>
          <w:fldChar w:fldCharType="begin"/>
        </w:r>
        <w:r>
          <w:rPr>
            <w:noProof/>
            <w:webHidden/>
          </w:rPr>
          <w:instrText xml:space="preserve"> PAGEREF _Toc123553628 \h </w:instrText>
        </w:r>
        <w:r>
          <w:rPr>
            <w:noProof/>
            <w:webHidden/>
          </w:rPr>
        </w:r>
        <w:r>
          <w:rPr>
            <w:noProof/>
            <w:webHidden/>
          </w:rPr>
          <w:fldChar w:fldCharType="separate"/>
        </w:r>
        <w:r>
          <w:rPr>
            <w:noProof/>
            <w:webHidden/>
          </w:rPr>
          <w:t>28</w:t>
        </w:r>
        <w:r>
          <w:rPr>
            <w:noProof/>
            <w:webHidden/>
          </w:rPr>
          <w:fldChar w:fldCharType="end"/>
        </w:r>
      </w:hyperlink>
    </w:p>
    <w:p w14:paraId="7663BDC6" w14:textId="06AF67EB" w:rsidR="009F1324" w:rsidRDefault="009F1324" w:rsidP="009F1324">
      <w:pPr>
        <w:pStyle w:val="TOC1"/>
        <w:rPr>
          <w:rFonts w:cstheme="minorBidi"/>
          <w:noProof/>
          <w:color w:val="auto"/>
          <w:sz w:val="22"/>
          <w:szCs w:val="22"/>
          <w:lang w:val="en-CA" w:eastAsia="en-CA"/>
        </w:rPr>
      </w:pPr>
      <w:hyperlink w:anchor="_Toc123553629" w:history="1">
        <w:r w:rsidRPr="0001756E">
          <w:rPr>
            <w:rStyle w:val="Hyperlink"/>
            <w:noProof/>
          </w:rPr>
          <w:t>4</w:t>
        </w:r>
        <w:r>
          <w:rPr>
            <w:rFonts w:cstheme="minorBidi"/>
            <w:noProof/>
            <w:color w:val="auto"/>
            <w:sz w:val="22"/>
            <w:szCs w:val="22"/>
            <w:lang w:val="en-CA" w:eastAsia="en-CA"/>
          </w:rPr>
          <w:tab/>
        </w:r>
        <w:r w:rsidRPr="0001756E">
          <w:rPr>
            <w:rStyle w:val="Hyperlink"/>
            <w:noProof/>
          </w:rPr>
          <w:t>Monitoring and Overhead (based on {{ITU-T G.872}})</w:t>
        </w:r>
        <w:r>
          <w:rPr>
            <w:noProof/>
            <w:webHidden/>
          </w:rPr>
          <w:tab/>
        </w:r>
        <w:r>
          <w:rPr>
            <w:noProof/>
            <w:webHidden/>
          </w:rPr>
          <w:fldChar w:fldCharType="begin"/>
        </w:r>
        <w:r>
          <w:rPr>
            <w:noProof/>
            <w:webHidden/>
          </w:rPr>
          <w:instrText xml:space="preserve"> PAGEREF _Toc123553629 \h </w:instrText>
        </w:r>
        <w:r>
          <w:rPr>
            <w:noProof/>
            <w:webHidden/>
          </w:rPr>
        </w:r>
        <w:r>
          <w:rPr>
            <w:noProof/>
            <w:webHidden/>
          </w:rPr>
          <w:fldChar w:fldCharType="separate"/>
        </w:r>
        <w:r>
          <w:rPr>
            <w:noProof/>
            <w:webHidden/>
          </w:rPr>
          <w:t>29</w:t>
        </w:r>
        <w:r>
          <w:rPr>
            <w:noProof/>
            <w:webHidden/>
          </w:rPr>
          <w:fldChar w:fldCharType="end"/>
        </w:r>
      </w:hyperlink>
    </w:p>
    <w:p w14:paraId="6B745B33" w14:textId="63A6878B" w:rsidR="009F1324" w:rsidRDefault="009F1324">
      <w:pPr>
        <w:pStyle w:val="TOC2"/>
        <w:rPr>
          <w:rFonts w:cstheme="minorBidi"/>
          <w:noProof/>
          <w:color w:val="auto"/>
          <w:sz w:val="22"/>
          <w:lang w:val="en-CA" w:eastAsia="en-CA"/>
        </w:rPr>
      </w:pPr>
      <w:hyperlink w:anchor="_Toc123553630" w:history="1">
        <w:r w:rsidRPr="0001756E">
          <w:rPr>
            <w:rStyle w:val="Hyperlink"/>
            <w:noProof/>
          </w:rPr>
          <w:t>4.1</w:t>
        </w:r>
        <w:r>
          <w:rPr>
            <w:rFonts w:cstheme="minorBidi"/>
            <w:noProof/>
            <w:color w:val="auto"/>
            <w:sz w:val="22"/>
            <w:lang w:val="en-CA" w:eastAsia="en-CA"/>
          </w:rPr>
          <w:tab/>
        </w:r>
        <w:r w:rsidRPr="0001756E">
          <w:rPr>
            <w:rStyle w:val="Hyperlink"/>
            <w:noProof/>
          </w:rPr>
          <w:t>Overview</w:t>
        </w:r>
        <w:r>
          <w:rPr>
            <w:noProof/>
            <w:webHidden/>
          </w:rPr>
          <w:tab/>
        </w:r>
        <w:r>
          <w:rPr>
            <w:noProof/>
            <w:webHidden/>
          </w:rPr>
          <w:fldChar w:fldCharType="begin"/>
        </w:r>
        <w:r>
          <w:rPr>
            <w:noProof/>
            <w:webHidden/>
          </w:rPr>
          <w:instrText xml:space="preserve"> PAGEREF _Toc123553630 \h </w:instrText>
        </w:r>
        <w:r>
          <w:rPr>
            <w:noProof/>
            <w:webHidden/>
          </w:rPr>
        </w:r>
        <w:r>
          <w:rPr>
            <w:noProof/>
            <w:webHidden/>
          </w:rPr>
          <w:fldChar w:fldCharType="separate"/>
        </w:r>
        <w:r>
          <w:rPr>
            <w:noProof/>
            <w:webHidden/>
          </w:rPr>
          <w:t>29</w:t>
        </w:r>
        <w:r>
          <w:rPr>
            <w:noProof/>
            <w:webHidden/>
          </w:rPr>
          <w:fldChar w:fldCharType="end"/>
        </w:r>
      </w:hyperlink>
    </w:p>
    <w:p w14:paraId="69DBA08C" w14:textId="7BF9D9D6" w:rsidR="009F1324" w:rsidRDefault="009F1324">
      <w:pPr>
        <w:pStyle w:val="TOC2"/>
        <w:rPr>
          <w:rFonts w:cstheme="minorBidi"/>
          <w:noProof/>
          <w:color w:val="auto"/>
          <w:sz w:val="22"/>
          <w:lang w:val="en-CA" w:eastAsia="en-CA"/>
        </w:rPr>
      </w:pPr>
      <w:hyperlink w:anchor="_Toc123553631" w:history="1">
        <w:r w:rsidRPr="0001756E">
          <w:rPr>
            <w:rStyle w:val="Hyperlink"/>
            <w:noProof/>
          </w:rPr>
          <w:t>4.2</w:t>
        </w:r>
        <w:r>
          <w:rPr>
            <w:rFonts w:cstheme="minorBidi"/>
            <w:noProof/>
            <w:color w:val="auto"/>
            <w:sz w:val="22"/>
            <w:lang w:val="en-CA" w:eastAsia="en-CA"/>
          </w:rPr>
          <w:tab/>
        </w:r>
        <w:r w:rsidRPr="0001756E">
          <w:rPr>
            <w:rStyle w:val="Hyperlink"/>
            <w:noProof/>
          </w:rPr>
          <w:t>OMS and OTS</w:t>
        </w:r>
        <w:r>
          <w:rPr>
            <w:noProof/>
            <w:webHidden/>
          </w:rPr>
          <w:tab/>
        </w:r>
        <w:r>
          <w:rPr>
            <w:noProof/>
            <w:webHidden/>
          </w:rPr>
          <w:fldChar w:fldCharType="begin"/>
        </w:r>
        <w:r>
          <w:rPr>
            <w:noProof/>
            <w:webHidden/>
          </w:rPr>
          <w:instrText xml:space="preserve"> PAGEREF _Toc123553631 \h </w:instrText>
        </w:r>
        <w:r>
          <w:rPr>
            <w:noProof/>
            <w:webHidden/>
          </w:rPr>
        </w:r>
        <w:r>
          <w:rPr>
            <w:noProof/>
            <w:webHidden/>
          </w:rPr>
          <w:fldChar w:fldCharType="separate"/>
        </w:r>
        <w:r>
          <w:rPr>
            <w:noProof/>
            <w:webHidden/>
          </w:rPr>
          <w:t>29</w:t>
        </w:r>
        <w:r>
          <w:rPr>
            <w:noProof/>
            <w:webHidden/>
          </w:rPr>
          <w:fldChar w:fldCharType="end"/>
        </w:r>
      </w:hyperlink>
    </w:p>
    <w:p w14:paraId="29AAFFCA" w14:textId="49811A05" w:rsidR="009F1324" w:rsidRDefault="009F1324">
      <w:pPr>
        <w:pStyle w:val="TOC2"/>
        <w:rPr>
          <w:rFonts w:cstheme="minorBidi"/>
          <w:noProof/>
          <w:color w:val="auto"/>
          <w:sz w:val="22"/>
          <w:lang w:val="en-CA" w:eastAsia="en-CA"/>
        </w:rPr>
      </w:pPr>
      <w:hyperlink w:anchor="_Toc123553632" w:history="1">
        <w:r w:rsidRPr="0001756E">
          <w:rPr>
            <w:rStyle w:val="Hyperlink"/>
            <w:noProof/>
          </w:rPr>
          <w:t>4.3</w:t>
        </w:r>
        <w:r>
          <w:rPr>
            <w:rFonts w:cstheme="minorBidi"/>
            <w:noProof/>
            <w:color w:val="auto"/>
            <w:sz w:val="22"/>
            <w:lang w:val="en-CA" w:eastAsia="en-CA"/>
          </w:rPr>
          <w:tab/>
        </w:r>
        <w:r w:rsidRPr="0001756E">
          <w:rPr>
            <w:rStyle w:val="Hyperlink"/>
            <w:noProof/>
          </w:rPr>
          <w:t>OTSi in context of OTU, OMS-O and OTS-O</w:t>
        </w:r>
        <w:r>
          <w:rPr>
            <w:noProof/>
            <w:webHidden/>
          </w:rPr>
          <w:tab/>
        </w:r>
        <w:r>
          <w:rPr>
            <w:noProof/>
            <w:webHidden/>
          </w:rPr>
          <w:fldChar w:fldCharType="begin"/>
        </w:r>
        <w:r>
          <w:rPr>
            <w:noProof/>
            <w:webHidden/>
          </w:rPr>
          <w:instrText xml:space="preserve"> PAGEREF _Toc123553632 \h </w:instrText>
        </w:r>
        <w:r>
          <w:rPr>
            <w:noProof/>
            <w:webHidden/>
          </w:rPr>
        </w:r>
        <w:r>
          <w:rPr>
            <w:noProof/>
            <w:webHidden/>
          </w:rPr>
          <w:fldChar w:fldCharType="separate"/>
        </w:r>
        <w:r>
          <w:rPr>
            <w:noProof/>
            <w:webHidden/>
          </w:rPr>
          <w:t>31</w:t>
        </w:r>
        <w:r>
          <w:rPr>
            <w:noProof/>
            <w:webHidden/>
          </w:rPr>
          <w:fldChar w:fldCharType="end"/>
        </w:r>
      </w:hyperlink>
    </w:p>
    <w:p w14:paraId="2023B590" w14:textId="51AF3271" w:rsidR="009F1324" w:rsidRDefault="009F1324">
      <w:pPr>
        <w:pStyle w:val="TOC2"/>
        <w:rPr>
          <w:rFonts w:cstheme="minorBidi"/>
          <w:noProof/>
          <w:color w:val="auto"/>
          <w:sz w:val="22"/>
          <w:lang w:val="en-CA" w:eastAsia="en-CA"/>
        </w:rPr>
      </w:pPr>
      <w:hyperlink w:anchor="_Toc123553633" w:history="1">
        <w:r w:rsidRPr="0001756E">
          <w:rPr>
            <w:rStyle w:val="Hyperlink"/>
            <w:noProof/>
          </w:rPr>
          <w:t>4.4</w:t>
        </w:r>
        <w:r>
          <w:rPr>
            <w:rFonts w:cstheme="minorBidi"/>
            <w:noProof/>
            <w:color w:val="auto"/>
            <w:sz w:val="22"/>
            <w:lang w:val="en-CA" w:eastAsia="en-CA"/>
          </w:rPr>
          <w:tab/>
        </w:r>
        <w:r w:rsidRPr="0001756E">
          <w:rPr>
            <w:rStyle w:val="Hyperlink"/>
            <w:noProof/>
          </w:rPr>
          <w:t>Function blocks and network considerations</w:t>
        </w:r>
        <w:r>
          <w:rPr>
            <w:noProof/>
            <w:webHidden/>
          </w:rPr>
          <w:tab/>
        </w:r>
        <w:r>
          <w:rPr>
            <w:noProof/>
            <w:webHidden/>
          </w:rPr>
          <w:fldChar w:fldCharType="begin"/>
        </w:r>
        <w:r>
          <w:rPr>
            <w:noProof/>
            <w:webHidden/>
          </w:rPr>
          <w:instrText xml:space="preserve"> PAGEREF _Toc123553633 \h </w:instrText>
        </w:r>
        <w:r>
          <w:rPr>
            <w:noProof/>
            <w:webHidden/>
          </w:rPr>
        </w:r>
        <w:r>
          <w:rPr>
            <w:noProof/>
            <w:webHidden/>
          </w:rPr>
          <w:fldChar w:fldCharType="separate"/>
        </w:r>
        <w:r>
          <w:rPr>
            <w:noProof/>
            <w:webHidden/>
          </w:rPr>
          <w:t>32</w:t>
        </w:r>
        <w:r>
          <w:rPr>
            <w:noProof/>
            <w:webHidden/>
          </w:rPr>
          <w:fldChar w:fldCharType="end"/>
        </w:r>
      </w:hyperlink>
    </w:p>
    <w:p w14:paraId="14F90C3D" w14:textId="13720220" w:rsidR="009F1324" w:rsidRDefault="009F1324">
      <w:pPr>
        <w:pStyle w:val="TOC3"/>
        <w:rPr>
          <w:rFonts w:cstheme="minorBidi"/>
          <w:noProof/>
          <w:color w:val="auto"/>
          <w:sz w:val="22"/>
          <w:lang w:val="en-CA" w:eastAsia="en-CA"/>
        </w:rPr>
      </w:pPr>
      <w:hyperlink w:anchor="_Toc123553634" w:history="1">
        <w:r w:rsidRPr="0001756E">
          <w:rPr>
            <w:rStyle w:val="Hyperlink"/>
            <w:noProof/>
          </w:rPr>
          <w:t>4.4.1</w:t>
        </w:r>
        <w:r>
          <w:rPr>
            <w:rFonts w:cstheme="minorBidi"/>
            <w:noProof/>
            <w:color w:val="auto"/>
            <w:sz w:val="22"/>
            <w:lang w:val="en-CA" w:eastAsia="en-CA"/>
          </w:rPr>
          <w:tab/>
        </w:r>
        <w:r w:rsidRPr="0001756E">
          <w:rPr>
            <w:rStyle w:val="Hyperlink"/>
            <w:noProof/>
          </w:rPr>
          <w:t>OTS and amplification</w:t>
        </w:r>
        <w:r>
          <w:rPr>
            <w:noProof/>
            <w:webHidden/>
          </w:rPr>
          <w:tab/>
        </w:r>
        <w:r>
          <w:rPr>
            <w:noProof/>
            <w:webHidden/>
          </w:rPr>
          <w:fldChar w:fldCharType="begin"/>
        </w:r>
        <w:r>
          <w:rPr>
            <w:noProof/>
            <w:webHidden/>
          </w:rPr>
          <w:instrText xml:space="preserve"> PAGEREF _Toc123553634 \h </w:instrText>
        </w:r>
        <w:r>
          <w:rPr>
            <w:noProof/>
            <w:webHidden/>
          </w:rPr>
        </w:r>
        <w:r>
          <w:rPr>
            <w:noProof/>
            <w:webHidden/>
          </w:rPr>
          <w:fldChar w:fldCharType="separate"/>
        </w:r>
        <w:r>
          <w:rPr>
            <w:noProof/>
            <w:webHidden/>
          </w:rPr>
          <w:t>32</w:t>
        </w:r>
        <w:r>
          <w:rPr>
            <w:noProof/>
            <w:webHidden/>
          </w:rPr>
          <w:fldChar w:fldCharType="end"/>
        </w:r>
      </w:hyperlink>
    </w:p>
    <w:p w14:paraId="3157391B" w14:textId="74655C6A" w:rsidR="009F1324" w:rsidRDefault="009F1324">
      <w:pPr>
        <w:pStyle w:val="TOC3"/>
        <w:rPr>
          <w:rFonts w:cstheme="minorBidi"/>
          <w:noProof/>
          <w:color w:val="auto"/>
          <w:sz w:val="22"/>
          <w:lang w:val="en-CA" w:eastAsia="en-CA"/>
        </w:rPr>
      </w:pPr>
      <w:hyperlink w:anchor="_Toc123553635" w:history="1">
        <w:r w:rsidRPr="0001756E">
          <w:rPr>
            <w:rStyle w:val="Hyperlink"/>
            <w:noProof/>
          </w:rPr>
          <w:t>4.4.2</w:t>
        </w:r>
        <w:r>
          <w:rPr>
            <w:rFonts w:cstheme="minorBidi"/>
            <w:noProof/>
            <w:color w:val="auto"/>
            <w:sz w:val="22"/>
            <w:lang w:val="en-CA" w:eastAsia="en-CA"/>
          </w:rPr>
          <w:tab/>
        </w:r>
        <w:r w:rsidRPr="0001756E">
          <w:rPr>
            <w:rStyle w:val="Hyperlink"/>
            <w:noProof/>
          </w:rPr>
          <w:t>OTS network considerations</w:t>
        </w:r>
        <w:r>
          <w:rPr>
            <w:noProof/>
            <w:webHidden/>
          </w:rPr>
          <w:tab/>
        </w:r>
        <w:r>
          <w:rPr>
            <w:noProof/>
            <w:webHidden/>
          </w:rPr>
          <w:fldChar w:fldCharType="begin"/>
        </w:r>
        <w:r>
          <w:rPr>
            <w:noProof/>
            <w:webHidden/>
          </w:rPr>
          <w:instrText xml:space="preserve"> PAGEREF _Toc123553635 \h </w:instrText>
        </w:r>
        <w:r>
          <w:rPr>
            <w:noProof/>
            <w:webHidden/>
          </w:rPr>
        </w:r>
        <w:r>
          <w:rPr>
            <w:noProof/>
            <w:webHidden/>
          </w:rPr>
          <w:fldChar w:fldCharType="separate"/>
        </w:r>
        <w:r>
          <w:rPr>
            <w:noProof/>
            <w:webHidden/>
          </w:rPr>
          <w:t>38</w:t>
        </w:r>
        <w:r>
          <w:rPr>
            <w:noProof/>
            <w:webHidden/>
          </w:rPr>
          <w:fldChar w:fldCharType="end"/>
        </w:r>
      </w:hyperlink>
    </w:p>
    <w:p w14:paraId="7A369C71" w14:textId="2060052D" w:rsidR="009F1324" w:rsidRDefault="009F1324">
      <w:pPr>
        <w:pStyle w:val="TOC3"/>
        <w:rPr>
          <w:rFonts w:cstheme="minorBidi"/>
          <w:noProof/>
          <w:color w:val="auto"/>
          <w:sz w:val="22"/>
          <w:lang w:val="en-CA" w:eastAsia="en-CA"/>
        </w:rPr>
      </w:pPr>
      <w:hyperlink w:anchor="_Toc123553636" w:history="1">
        <w:r w:rsidRPr="0001756E">
          <w:rPr>
            <w:rStyle w:val="Hyperlink"/>
            <w:noProof/>
          </w:rPr>
          <w:t>4.4.3</w:t>
        </w:r>
        <w:r>
          <w:rPr>
            <w:rFonts w:cstheme="minorBidi"/>
            <w:noProof/>
            <w:color w:val="auto"/>
            <w:sz w:val="22"/>
            <w:lang w:val="en-CA" w:eastAsia="en-CA"/>
          </w:rPr>
          <w:tab/>
        </w:r>
        <w:r w:rsidRPr="0001756E">
          <w:rPr>
            <w:rStyle w:val="Hyperlink"/>
            <w:noProof/>
          </w:rPr>
          <w:t>OMS</w:t>
        </w:r>
        <w:r>
          <w:rPr>
            <w:noProof/>
            <w:webHidden/>
          </w:rPr>
          <w:tab/>
        </w:r>
        <w:r>
          <w:rPr>
            <w:noProof/>
            <w:webHidden/>
          </w:rPr>
          <w:fldChar w:fldCharType="begin"/>
        </w:r>
        <w:r>
          <w:rPr>
            <w:noProof/>
            <w:webHidden/>
          </w:rPr>
          <w:instrText xml:space="preserve"> PAGEREF _Toc123553636 \h </w:instrText>
        </w:r>
        <w:r>
          <w:rPr>
            <w:noProof/>
            <w:webHidden/>
          </w:rPr>
        </w:r>
        <w:r>
          <w:rPr>
            <w:noProof/>
            <w:webHidden/>
          </w:rPr>
          <w:fldChar w:fldCharType="separate"/>
        </w:r>
        <w:r>
          <w:rPr>
            <w:noProof/>
            <w:webHidden/>
          </w:rPr>
          <w:t>39</w:t>
        </w:r>
        <w:r>
          <w:rPr>
            <w:noProof/>
            <w:webHidden/>
          </w:rPr>
          <w:fldChar w:fldCharType="end"/>
        </w:r>
      </w:hyperlink>
    </w:p>
    <w:p w14:paraId="1C1CA0E0" w14:textId="7FA2A9B2" w:rsidR="009F1324" w:rsidRDefault="009F1324">
      <w:pPr>
        <w:pStyle w:val="TOC3"/>
        <w:rPr>
          <w:rFonts w:cstheme="minorBidi"/>
          <w:noProof/>
          <w:color w:val="auto"/>
          <w:sz w:val="22"/>
          <w:lang w:val="en-CA" w:eastAsia="en-CA"/>
        </w:rPr>
      </w:pPr>
      <w:hyperlink w:anchor="_Toc123553637" w:history="1">
        <w:r w:rsidRPr="0001756E">
          <w:rPr>
            <w:rStyle w:val="Hyperlink"/>
            <w:noProof/>
          </w:rPr>
          <w:t>4.4.4</w:t>
        </w:r>
        <w:r>
          <w:rPr>
            <w:rFonts w:cstheme="minorBidi"/>
            <w:noProof/>
            <w:color w:val="auto"/>
            <w:sz w:val="22"/>
            <w:lang w:val="en-CA" w:eastAsia="en-CA"/>
          </w:rPr>
          <w:tab/>
        </w:r>
        <w:r w:rsidRPr="0001756E">
          <w:rPr>
            <w:rStyle w:val="Hyperlink"/>
            <w:noProof/>
          </w:rPr>
          <w:t>OMS in an amplifier node</w:t>
        </w:r>
        <w:r>
          <w:rPr>
            <w:noProof/>
            <w:webHidden/>
          </w:rPr>
          <w:tab/>
        </w:r>
        <w:r>
          <w:rPr>
            <w:noProof/>
            <w:webHidden/>
          </w:rPr>
          <w:fldChar w:fldCharType="begin"/>
        </w:r>
        <w:r>
          <w:rPr>
            <w:noProof/>
            <w:webHidden/>
          </w:rPr>
          <w:instrText xml:space="preserve"> PAGEREF _Toc123553637 \h </w:instrText>
        </w:r>
        <w:r>
          <w:rPr>
            <w:noProof/>
            <w:webHidden/>
          </w:rPr>
        </w:r>
        <w:r>
          <w:rPr>
            <w:noProof/>
            <w:webHidden/>
          </w:rPr>
          <w:fldChar w:fldCharType="separate"/>
        </w:r>
        <w:r>
          <w:rPr>
            <w:noProof/>
            <w:webHidden/>
          </w:rPr>
          <w:t>41</w:t>
        </w:r>
        <w:r>
          <w:rPr>
            <w:noProof/>
            <w:webHidden/>
          </w:rPr>
          <w:fldChar w:fldCharType="end"/>
        </w:r>
      </w:hyperlink>
    </w:p>
    <w:p w14:paraId="115474BD" w14:textId="54FF73B2" w:rsidR="009F1324" w:rsidRDefault="009F1324">
      <w:pPr>
        <w:pStyle w:val="TOC3"/>
        <w:rPr>
          <w:rFonts w:cstheme="minorBidi"/>
          <w:noProof/>
          <w:color w:val="auto"/>
          <w:sz w:val="22"/>
          <w:lang w:val="en-CA" w:eastAsia="en-CA"/>
        </w:rPr>
      </w:pPr>
      <w:hyperlink w:anchor="_Toc123553638" w:history="1">
        <w:r w:rsidRPr="0001756E">
          <w:rPr>
            <w:rStyle w:val="Hyperlink"/>
            <w:noProof/>
          </w:rPr>
          <w:t>4.4.5</w:t>
        </w:r>
        <w:r>
          <w:rPr>
            <w:rFonts w:cstheme="minorBidi"/>
            <w:noProof/>
            <w:color w:val="auto"/>
            <w:sz w:val="22"/>
            <w:lang w:val="en-CA" w:eastAsia="en-CA"/>
          </w:rPr>
          <w:tab/>
        </w:r>
        <w:r w:rsidRPr="0001756E">
          <w:rPr>
            <w:rStyle w:val="Hyperlink"/>
            <w:noProof/>
          </w:rPr>
          <w:t>The layered model, similarities and differences</w:t>
        </w:r>
        <w:r>
          <w:rPr>
            <w:noProof/>
            <w:webHidden/>
          </w:rPr>
          <w:tab/>
        </w:r>
        <w:r>
          <w:rPr>
            <w:noProof/>
            <w:webHidden/>
          </w:rPr>
          <w:fldChar w:fldCharType="begin"/>
        </w:r>
        <w:r>
          <w:rPr>
            <w:noProof/>
            <w:webHidden/>
          </w:rPr>
          <w:instrText xml:space="preserve"> PAGEREF _Toc123553638 \h </w:instrText>
        </w:r>
        <w:r>
          <w:rPr>
            <w:noProof/>
            <w:webHidden/>
          </w:rPr>
        </w:r>
        <w:r>
          <w:rPr>
            <w:noProof/>
            <w:webHidden/>
          </w:rPr>
          <w:fldChar w:fldCharType="separate"/>
        </w:r>
        <w:r>
          <w:rPr>
            <w:noProof/>
            <w:webHidden/>
          </w:rPr>
          <w:t>43</w:t>
        </w:r>
        <w:r>
          <w:rPr>
            <w:noProof/>
            <w:webHidden/>
          </w:rPr>
          <w:fldChar w:fldCharType="end"/>
        </w:r>
      </w:hyperlink>
    </w:p>
    <w:p w14:paraId="700F3573" w14:textId="75A99F6B" w:rsidR="009F1324" w:rsidRDefault="009F1324">
      <w:pPr>
        <w:pStyle w:val="TOC3"/>
        <w:rPr>
          <w:rFonts w:cstheme="minorBidi"/>
          <w:noProof/>
          <w:color w:val="auto"/>
          <w:sz w:val="22"/>
          <w:lang w:val="en-CA" w:eastAsia="en-CA"/>
        </w:rPr>
      </w:pPr>
      <w:hyperlink w:anchor="_Toc123553639" w:history="1">
        <w:r w:rsidRPr="0001756E">
          <w:rPr>
            <w:rStyle w:val="Hyperlink"/>
            <w:noProof/>
          </w:rPr>
          <w:t>4.4.6</w:t>
        </w:r>
        <w:r>
          <w:rPr>
            <w:rFonts w:cstheme="minorBidi"/>
            <w:noProof/>
            <w:color w:val="auto"/>
            <w:sz w:val="22"/>
            <w:lang w:val="en-CA" w:eastAsia="en-CA"/>
          </w:rPr>
          <w:tab/>
        </w:r>
        <w:r w:rsidRPr="0001756E">
          <w:rPr>
            <w:rStyle w:val="Hyperlink"/>
            <w:noProof/>
          </w:rPr>
          <w:t>OMS network considerations</w:t>
        </w:r>
        <w:r>
          <w:rPr>
            <w:noProof/>
            <w:webHidden/>
          </w:rPr>
          <w:tab/>
        </w:r>
        <w:r>
          <w:rPr>
            <w:noProof/>
            <w:webHidden/>
          </w:rPr>
          <w:fldChar w:fldCharType="begin"/>
        </w:r>
        <w:r>
          <w:rPr>
            <w:noProof/>
            <w:webHidden/>
          </w:rPr>
          <w:instrText xml:space="preserve"> PAGEREF _Toc123553639 \h </w:instrText>
        </w:r>
        <w:r>
          <w:rPr>
            <w:noProof/>
            <w:webHidden/>
          </w:rPr>
        </w:r>
        <w:r>
          <w:rPr>
            <w:noProof/>
            <w:webHidden/>
          </w:rPr>
          <w:fldChar w:fldCharType="separate"/>
        </w:r>
        <w:r>
          <w:rPr>
            <w:noProof/>
            <w:webHidden/>
          </w:rPr>
          <w:t>45</w:t>
        </w:r>
        <w:r>
          <w:rPr>
            <w:noProof/>
            <w:webHidden/>
          </w:rPr>
          <w:fldChar w:fldCharType="end"/>
        </w:r>
      </w:hyperlink>
    </w:p>
    <w:p w14:paraId="12825EDD" w14:textId="424B8BC2" w:rsidR="009F1324" w:rsidRDefault="009F1324">
      <w:pPr>
        <w:pStyle w:val="TOC3"/>
        <w:rPr>
          <w:rFonts w:cstheme="minorBidi"/>
          <w:noProof/>
          <w:color w:val="auto"/>
          <w:sz w:val="22"/>
          <w:lang w:val="en-CA" w:eastAsia="en-CA"/>
        </w:rPr>
      </w:pPr>
      <w:hyperlink w:anchor="_Toc123553640" w:history="1">
        <w:r w:rsidRPr="0001756E">
          <w:rPr>
            <w:rStyle w:val="Hyperlink"/>
            <w:noProof/>
          </w:rPr>
          <w:t>4.4.7</w:t>
        </w:r>
        <w:r>
          <w:rPr>
            <w:rFonts w:cstheme="minorBidi"/>
            <w:noProof/>
            <w:color w:val="auto"/>
            <w:sz w:val="22"/>
            <w:lang w:val="en-CA" w:eastAsia="en-CA"/>
          </w:rPr>
          <w:tab/>
        </w:r>
        <w:r w:rsidRPr="0001756E">
          <w:rPr>
            <w:rStyle w:val="Hyperlink"/>
            <w:noProof/>
          </w:rPr>
          <w:t>Signal, channel, overhead, grouping and assembly considerations</w:t>
        </w:r>
        <w:r>
          <w:rPr>
            <w:noProof/>
            <w:webHidden/>
          </w:rPr>
          <w:tab/>
        </w:r>
        <w:r>
          <w:rPr>
            <w:noProof/>
            <w:webHidden/>
          </w:rPr>
          <w:fldChar w:fldCharType="begin"/>
        </w:r>
        <w:r>
          <w:rPr>
            <w:noProof/>
            <w:webHidden/>
          </w:rPr>
          <w:instrText xml:space="preserve"> PAGEREF _Toc123553640 \h </w:instrText>
        </w:r>
        <w:r>
          <w:rPr>
            <w:noProof/>
            <w:webHidden/>
          </w:rPr>
        </w:r>
        <w:r>
          <w:rPr>
            <w:noProof/>
            <w:webHidden/>
          </w:rPr>
          <w:fldChar w:fldCharType="separate"/>
        </w:r>
        <w:r>
          <w:rPr>
            <w:noProof/>
            <w:webHidden/>
          </w:rPr>
          <w:t>46</w:t>
        </w:r>
        <w:r>
          <w:rPr>
            <w:noProof/>
            <w:webHidden/>
          </w:rPr>
          <w:fldChar w:fldCharType="end"/>
        </w:r>
      </w:hyperlink>
    </w:p>
    <w:p w14:paraId="2E7DEEEC" w14:textId="65EBDD1C" w:rsidR="009F1324" w:rsidRDefault="009F1324">
      <w:pPr>
        <w:pStyle w:val="TOC4"/>
        <w:rPr>
          <w:sz w:val="22"/>
          <w:lang w:val="en-CA" w:eastAsia="en-CA"/>
        </w:rPr>
      </w:pPr>
      <w:hyperlink w:anchor="_Toc123553641" w:history="1">
        <w:r w:rsidRPr="0001756E">
          <w:rPr>
            <w:rStyle w:val="Hyperlink"/>
          </w:rPr>
          <w:t>4.4.7.1</w:t>
        </w:r>
        <w:r>
          <w:rPr>
            <w:sz w:val="22"/>
            <w:lang w:val="en-CA" w:eastAsia="en-CA"/>
          </w:rPr>
          <w:tab/>
        </w:r>
        <w:r w:rsidRPr="0001756E">
          <w:rPr>
            <w:rStyle w:val="Hyperlink"/>
          </w:rPr>
          <w:t>Signal (Si)</w:t>
        </w:r>
        <w:r>
          <w:rPr>
            <w:webHidden/>
          </w:rPr>
          <w:tab/>
        </w:r>
        <w:r>
          <w:rPr>
            <w:webHidden/>
          </w:rPr>
          <w:fldChar w:fldCharType="begin"/>
        </w:r>
        <w:r>
          <w:rPr>
            <w:webHidden/>
          </w:rPr>
          <w:instrText xml:space="preserve"> PAGEREF _Toc123553641 \h </w:instrText>
        </w:r>
        <w:r>
          <w:rPr>
            <w:webHidden/>
          </w:rPr>
        </w:r>
        <w:r>
          <w:rPr>
            <w:webHidden/>
          </w:rPr>
          <w:fldChar w:fldCharType="separate"/>
        </w:r>
        <w:r>
          <w:rPr>
            <w:webHidden/>
          </w:rPr>
          <w:t>46</w:t>
        </w:r>
        <w:r>
          <w:rPr>
            <w:webHidden/>
          </w:rPr>
          <w:fldChar w:fldCharType="end"/>
        </w:r>
      </w:hyperlink>
    </w:p>
    <w:p w14:paraId="304394C6" w14:textId="7C5A8EC5" w:rsidR="009F1324" w:rsidRDefault="009F1324">
      <w:pPr>
        <w:pStyle w:val="TOC4"/>
        <w:rPr>
          <w:sz w:val="22"/>
          <w:lang w:val="en-CA" w:eastAsia="en-CA"/>
        </w:rPr>
      </w:pPr>
      <w:hyperlink w:anchor="_Toc123553642" w:history="1">
        <w:r w:rsidRPr="0001756E">
          <w:rPr>
            <w:rStyle w:val="Hyperlink"/>
          </w:rPr>
          <w:t>4.4.7.2</w:t>
        </w:r>
        <w:r>
          <w:rPr>
            <w:sz w:val="22"/>
            <w:lang w:val="en-CA" w:eastAsia="en-CA"/>
          </w:rPr>
          <w:tab/>
        </w:r>
        <w:r w:rsidRPr="0001756E">
          <w:rPr>
            <w:rStyle w:val="Hyperlink"/>
          </w:rPr>
          <w:t>Media Channel (MC)</w:t>
        </w:r>
        <w:r>
          <w:rPr>
            <w:webHidden/>
          </w:rPr>
          <w:tab/>
        </w:r>
        <w:r>
          <w:rPr>
            <w:webHidden/>
          </w:rPr>
          <w:fldChar w:fldCharType="begin"/>
        </w:r>
        <w:r>
          <w:rPr>
            <w:webHidden/>
          </w:rPr>
          <w:instrText xml:space="preserve"> PAGEREF _Toc123553642 \h </w:instrText>
        </w:r>
        <w:r>
          <w:rPr>
            <w:webHidden/>
          </w:rPr>
        </w:r>
        <w:r>
          <w:rPr>
            <w:webHidden/>
          </w:rPr>
          <w:fldChar w:fldCharType="separate"/>
        </w:r>
        <w:r>
          <w:rPr>
            <w:webHidden/>
          </w:rPr>
          <w:t>46</w:t>
        </w:r>
        <w:r>
          <w:rPr>
            <w:webHidden/>
          </w:rPr>
          <w:fldChar w:fldCharType="end"/>
        </w:r>
      </w:hyperlink>
    </w:p>
    <w:p w14:paraId="2BAF3CE2" w14:textId="6A6B4FE7" w:rsidR="009F1324" w:rsidRDefault="009F1324">
      <w:pPr>
        <w:pStyle w:val="TOC4"/>
        <w:rPr>
          <w:sz w:val="22"/>
          <w:lang w:val="en-CA" w:eastAsia="en-CA"/>
        </w:rPr>
      </w:pPr>
      <w:hyperlink w:anchor="_Toc123553643" w:history="1">
        <w:r w:rsidRPr="0001756E">
          <w:rPr>
            <w:rStyle w:val="Hyperlink"/>
          </w:rPr>
          <w:t>4.4.7.3</w:t>
        </w:r>
        <w:r>
          <w:rPr>
            <w:sz w:val="22"/>
            <w:lang w:val="en-CA" w:eastAsia="en-CA"/>
          </w:rPr>
          <w:tab/>
        </w:r>
        <w:r w:rsidRPr="0001756E">
          <w:rPr>
            <w:rStyle w:val="Hyperlink"/>
          </w:rPr>
          <w:t>Guard Band</w:t>
        </w:r>
        <w:r>
          <w:rPr>
            <w:webHidden/>
          </w:rPr>
          <w:tab/>
        </w:r>
        <w:r>
          <w:rPr>
            <w:webHidden/>
          </w:rPr>
          <w:fldChar w:fldCharType="begin"/>
        </w:r>
        <w:r>
          <w:rPr>
            <w:webHidden/>
          </w:rPr>
          <w:instrText xml:space="preserve"> PAGEREF _Toc123553643 \h </w:instrText>
        </w:r>
        <w:r>
          <w:rPr>
            <w:webHidden/>
          </w:rPr>
        </w:r>
        <w:r>
          <w:rPr>
            <w:webHidden/>
          </w:rPr>
          <w:fldChar w:fldCharType="separate"/>
        </w:r>
        <w:r>
          <w:rPr>
            <w:webHidden/>
          </w:rPr>
          <w:t>48</w:t>
        </w:r>
        <w:r>
          <w:rPr>
            <w:webHidden/>
          </w:rPr>
          <w:fldChar w:fldCharType="end"/>
        </w:r>
      </w:hyperlink>
    </w:p>
    <w:p w14:paraId="7CBF727B" w14:textId="31D9933F" w:rsidR="009F1324" w:rsidRDefault="009F1324">
      <w:pPr>
        <w:pStyle w:val="TOC4"/>
        <w:rPr>
          <w:sz w:val="22"/>
          <w:lang w:val="en-CA" w:eastAsia="en-CA"/>
        </w:rPr>
      </w:pPr>
      <w:hyperlink w:anchor="_Toc123553644" w:history="1">
        <w:r w:rsidRPr="0001756E">
          <w:rPr>
            <w:rStyle w:val="Hyperlink"/>
          </w:rPr>
          <w:t>4.4.7.4</w:t>
        </w:r>
        <w:r>
          <w:rPr>
            <w:sz w:val="22"/>
            <w:lang w:val="en-CA" w:eastAsia="en-CA"/>
          </w:rPr>
          <w:tab/>
        </w:r>
        <w:r w:rsidRPr="0001756E">
          <w:rPr>
            <w:rStyle w:val="Hyperlink"/>
          </w:rPr>
          <w:t>Photonic (p) and electronic (e)</w:t>
        </w:r>
        <w:r>
          <w:rPr>
            <w:webHidden/>
          </w:rPr>
          <w:tab/>
        </w:r>
        <w:r>
          <w:rPr>
            <w:webHidden/>
          </w:rPr>
          <w:fldChar w:fldCharType="begin"/>
        </w:r>
        <w:r>
          <w:rPr>
            <w:webHidden/>
          </w:rPr>
          <w:instrText xml:space="preserve"> PAGEREF _Toc123553644 \h </w:instrText>
        </w:r>
        <w:r>
          <w:rPr>
            <w:webHidden/>
          </w:rPr>
        </w:r>
        <w:r>
          <w:rPr>
            <w:webHidden/>
          </w:rPr>
          <w:fldChar w:fldCharType="separate"/>
        </w:r>
        <w:r>
          <w:rPr>
            <w:webHidden/>
          </w:rPr>
          <w:t>48</w:t>
        </w:r>
        <w:r>
          <w:rPr>
            <w:webHidden/>
          </w:rPr>
          <w:fldChar w:fldCharType="end"/>
        </w:r>
      </w:hyperlink>
    </w:p>
    <w:p w14:paraId="5797C45B" w14:textId="0F7D8707" w:rsidR="009F1324" w:rsidRDefault="009F1324">
      <w:pPr>
        <w:pStyle w:val="TOC4"/>
        <w:rPr>
          <w:sz w:val="22"/>
          <w:lang w:val="en-CA" w:eastAsia="en-CA"/>
        </w:rPr>
      </w:pPr>
      <w:hyperlink w:anchor="_Toc123553645" w:history="1">
        <w:r w:rsidRPr="0001756E">
          <w:rPr>
            <w:rStyle w:val="Hyperlink"/>
          </w:rPr>
          <w:t>4.4.7.5</w:t>
        </w:r>
        <w:r>
          <w:rPr>
            <w:sz w:val="22"/>
            <w:lang w:val="en-CA" w:eastAsia="en-CA"/>
          </w:rPr>
          <w:tab/>
        </w:r>
        <w:r w:rsidRPr="0001756E">
          <w:rPr>
            <w:rStyle w:val="Hyperlink"/>
          </w:rPr>
          <w:t>Group (G)</w:t>
        </w:r>
        <w:r>
          <w:rPr>
            <w:webHidden/>
          </w:rPr>
          <w:tab/>
        </w:r>
        <w:r>
          <w:rPr>
            <w:webHidden/>
          </w:rPr>
          <w:fldChar w:fldCharType="begin"/>
        </w:r>
        <w:r>
          <w:rPr>
            <w:webHidden/>
          </w:rPr>
          <w:instrText xml:space="preserve"> PAGEREF _Toc123553645 \h </w:instrText>
        </w:r>
        <w:r>
          <w:rPr>
            <w:webHidden/>
          </w:rPr>
        </w:r>
        <w:r>
          <w:rPr>
            <w:webHidden/>
          </w:rPr>
          <w:fldChar w:fldCharType="separate"/>
        </w:r>
        <w:r>
          <w:rPr>
            <w:webHidden/>
          </w:rPr>
          <w:t>48</w:t>
        </w:r>
        <w:r>
          <w:rPr>
            <w:webHidden/>
          </w:rPr>
          <w:fldChar w:fldCharType="end"/>
        </w:r>
      </w:hyperlink>
    </w:p>
    <w:p w14:paraId="7454B1A5" w14:textId="357515B7" w:rsidR="009F1324" w:rsidRDefault="009F1324">
      <w:pPr>
        <w:pStyle w:val="TOC4"/>
        <w:rPr>
          <w:sz w:val="22"/>
          <w:lang w:val="en-CA" w:eastAsia="en-CA"/>
        </w:rPr>
      </w:pPr>
      <w:hyperlink w:anchor="_Toc123553646" w:history="1">
        <w:r w:rsidRPr="0001756E">
          <w:rPr>
            <w:rStyle w:val="Hyperlink"/>
          </w:rPr>
          <w:t>4.4.7.6</w:t>
        </w:r>
        <w:r>
          <w:rPr>
            <w:sz w:val="22"/>
            <w:lang w:val="en-CA" w:eastAsia="en-CA"/>
          </w:rPr>
          <w:tab/>
        </w:r>
        <w:r w:rsidRPr="0001756E">
          <w:rPr>
            <w:rStyle w:val="Hyperlink"/>
          </w:rPr>
          <w:t>Monitoring</w:t>
        </w:r>
        <w:r>
          <w:rPr>
            <w:webHidden/>
          </w:rPr>
          <w:tab/>
        </w:r>
        <w:r>
          <w:rPr>
            <w:webHidden/>
          </w:rPr>
          <w:fldChar w:fldCharType="begin"/>
        </w:r>
        <w:r>
          <w:rPr>
            <w:webHidden/>
          </w:rPr>
          <w:instrText xml:space="preserve"> PAGEREF _Toc123553646 \h </w:instrText>
        </w:r>
        <w:r>
          <w:rPr>
            <w:webHidden/>
          </w:rPr>
        </w:r>
        <w:r>
          <w:rPr>
            <w:webHidden/>
          </w:rPr>
          <w:fldChar w:fldCharType="separate"/>
        </w:r>
        <w:r>
          <w:rPr>
            <w:webHidden/>
          </w:rPr>
          <w:t>49</w:t>
        </w:r>
        <w:r>
          <w:rPr>
            <w:webHidden/>
          </w:rPr>
          <w:fldChar w:fldCharType="end"/>
        </w:r>
      </w:hyperlink>
    </w:p>
    <w:p w14:paraId="702FF7EE" w14:textId="01575DD3" w:rsidR="009F1324" w:rsidRDefault="009F1324">
      <w:pPr>
        <w:pStyle w:val="TOC4"/>
        <w:rPr>
          <w:sz w:val="22"/>
          <w:lang w:val="en-CA" w:eastAsia="en-CA"/>
        </w:rPr>
      </w:pPr>
      <w:hyperlink w:anchor="_Toc123553647" w:history="1">
        <w:r w:rsidRPr="0001756E">
          <w:rPr>
            <w:rStyle w:val="Hyperlink"/>
          </w:rPr>
          <w:t>4.4.7.7</w:t>
        </w:r>
        <w:r>
          <w:rPr>
            <w:sz w:val="22"/>
            <w:lang w:val="en-CA" w:eastAsia="en-CA"/>
          </w:rPr>
          <w:tab/>
        </w:r>
        <w:r w:rsidRPr="0001756E">
          <w:rPr>
            <w:rStyle w:val="Hyperlink"/>
          </w:rPr>
          <w:t>Overhead (O)</w:t>
        </w:r>
        <w:r>
          <w:rPr>
            <w:webHidden/>
          </w:rPr>
          <w:tab/>
        </w:r>
        <w:r>
          <w:rPr>
            <w:webHidden/>
          </w:rPr>
          <w:fldChar w:fldCharType="begin"/>
        </w:r>
        <w:r>
          <w:rPr>
            <w:webHidden/>
          </w:rPr>
          <w:instrText xml:space="preserve"> PAGEREF _Toc123553647 \h </w:instrText>
        </w:r>
        <w:r>
          <w:rPr>
            <w:webHidden/>
          </w:rPr>
        </w:r>
        <w:r>
          <w:rPr>
            <w:webHidden/>
          </w:rPr>
          <w:fldChar w:fldCharType="separate"/>
        </w:r>
        <w:r>
          <w:rPr>
            <w:webHidden/>
          </w:rPr>
          <w:t>49</w:t>
        </w:r>
        <w:r>
          <w:rPr>
            <w:webHidden/>
          </w:rPr>
          <w:fldChar w:fldCharType="end"/>
        </w:r>
      </w:hyperlink>
    </w:p>
    <w:p w14:paraId="7B47625D" w14:textId="171D6B0C" w:rsidR="009F1324" w:rsidRDefault="009F1324">
      <w:pPr>
        <w:pStyle w:val="TOC4"/>
        <w:rPr>
          <w:sz w:val="22"/>
          <w:lang w:val="en-CA" w:eastAsia="en-CA"/>
        </w:rPr>
      </w:pPr>
      <w:hyperlink w:anchor="_Toc123553648" w:history="1">
        <w:r w:rsidRPr="0001756E">
          <w:rPr>
            <w:rStyle w:val="Hyperlink"/>
          </w:rPr>
          <w:t>4.4.7.8</w:t>
        </w:r>
        <w:r>
          <w:rPr>
            <w:sz w:val="22"/>
            <w:lang w:val="en-CA" w:eastAsia="en-CA"/>
          </w:rPr>
          <w:tab/>
        </w:r>
        <w:r w:rsidRPr="0001756E">
          <w:rPr>
            <w:rStyle w:val="Hyperlink"/>
          </w:rPr>
          <w:t>Assembly (A)</w:t>
        </w:r>
        <w:r>
          <w:rPr>
            <w:webHidden/>
          </w:rPr>
          <w:tab/>
        </w:r>
        <w:r>
          <w:rPr>
            <w:webHidden/>
          </w:rPr>
          <w:fldChar w:fldCharType="begin"/>
        </w:r>
        <w:r>
          <w:rPr>
            <w:webHidden/>
          </w:rPr>
          <w:instrText xml:space="preserve"> PAGEREF _Toc123553648 \h </w:instrText>
        </w:r>
        <w:r>
          <w:rPr>
            <w:webHidden/>
          </w:rPr>
        </w:r>
        <w:r>
          <w:rPr>
            <w:webHidden/>
          </w:rPr>
          <w:fldChar w:fldCharType="separate"/>
        </w:r>
        <w:r>
          <w:rPr>
            <w:webHidden/>
          </w:rPr>
          <w:t>49</w:t>
        </w:r>
        <w:r>
          <w:rPr>
            <w:webHidden/>
          </w:rPr>
          <w:fldChar w:fldCharType="end"/>
        </w:r>
      </w:hyperlink>
    </w:p>
    <w:p w14:paraId="7C958231" w14:textId="76B25241" w:rsidR="009F1324" w:rsidRDefault="009F1324">
      <w:pPr>
        <w:pStyle w:val="TOC4"/>
        <w:rPr>
          <w:sz w:val="22"/>
          <w:lang w:val="en-CA" w:eastAsia="en-CA"/>
        </w:rPr>
      </w:pPr>
      <w:hyperlink w:anchor="_Toc123553649" w:history="1">
        <w:r w:rsidRPr="0001756E">
          <w:rPr>
            <w:rStyle w:val="Hyperlink"/>
          </w:rPr>
          <w:t>4.4.7.9</w:t>
        </w:r>
        <w:r>
          <w:rPr>
            <w:sz w:val="22"/>
            <w:lang w:val="en-CA" w:eastAsia="en-CA"/>
          </w:rPr>
          <w:tab/>
        </w:r>
        <w:r w:rsidRPr="0001756E">
          <w:rPr>
            <w:rStyle w:val="Hyperlink"/>
          </w:rPr>
          <w:t>Application of G, O and A terminology</w:t>
        </w:r>
        <w:r>
          <w:rPr>
            <w:webHidden/>
          </w:rPr>
          <w:tab/>
        </w:r>
        <w:r>
          <w:rPr>
            <w:webHidden/>
          </w:rPr>
          <w:fldChar w:fldCharType="begin"/>
        </w:r>
        <w:r>
          <w:rPr>
            <w:webHidden/>
          </w:rPr>
          <w:instrText xml:space="preserve"> PAGEREF _Toc123553649 \h </w:instrText>
        </w:r>
        <w:r>
          <w:rPr>
            <w:webHidden/>
          </w:rPr>
        </w:r>
        <w:r>
          <w:rPr>
            <w:webHidden/>
          </w:rPr>
          <w:fldChar w:fldCharType="separate"/>
        </w:r>
        <w:r>
          <w:rPr>
            <w:webHidden/>
          </w:rPr>
          <w:t>50</w:t>
        </w:r>
        <w:r>
          <w:rPr>
            <w:webHidden/>
          </w:rPr>
          <w:fldChar w:fldCharType="end"/>
        </w:r>
      </w:hyperlink>
    </w:p>
    <w:p w14:paraId="0EB08E1C" w14:textId="54BC9660" w:rsidR="009F1324" w:rsidRDefault="009F1324">
      <w:pPr>
        <w:pStyle w:val="TOC3"/>
        <w:rPr>
          <w:rFonts w:cstheme="minorBidi"/>
          <w:noProof/>
          <w:color w:val="auto"/>
          <w:sz w:val="22"/>
          <w:lang w:val="en-CA" w:eastAsia="en-CA"/>
        </w:rPr>
      </w:pPr>
      <w:hyperlink w:anchor="_Toc123553650" w:history="1">
        <w:r w:rsidRPr="0001756E">
          <w:rPr>
            <w:rStyle w:val="Hyperlink"/>
            <w:noProof/>
          </w:rPr>
          <w:t>4.4.8</w:t>
        </w:r>
        <w:r>
          <w:rPr>
            <w:rFonts w:cstheme="minorBidi"/>
            <w:noProof/>
            <w:color w:val="auto"/>
            <w:sz w:val="22"/>
            <w:lang w:val="en-CA" w:eastAsia="en-CA"/>
          </w:rPr>
          <w:tab/>
        </w:r>
        <w:r w:rsidRPr="0001756E">
          <w:rPr>
            <w:rStyle w:val="Hyperlink"/>
            <w:noProof/>
          </w:rPr>
          <w:t>Subdividing the Media Channel</w:t>
        </w:r>
        <w:r>
          <w:rPr>
            <w:noProof/>
            <w:webHidden/>
          </w:rPr>
          <w:tab/>
        </w:r>
        <w:r>
          <w:rPr>
            <w:noProof/>
            <w:webHidden/>
          </w:rPr>
          <w:fldChar w:fldCharType="begin"/>
        </w:r>
        <w:r>
          <w:rPr>
            <w:noProof/>
            <w:webHidden/>
          </w:rPr>
          <w:instrText xml:space="preserve"> PAGEREF _Toc123553650 \h </w:instrText>
        </w:r>
        <w:r>
          <w:rPr>
            <w:noProof/>
            <w:webHidden/>
          </w:rPr>
        </w:r>
        <w:r>
          <w:rPr>
            <w:noProof/>
            <w:webHidden/>
          </w:rPr>
          <w:fldChar w:fldCharType="separate"/>
        </w:r>
        <w:r>
          <w:rPr>
            <w:noProof/>
            <w:webHidden/>
          </w:rPr>
          <w:t>50</w:t>
        </w:r>
        <w:r>
          <w:rPr>
            <w:noProof/>
            <w:webHidden/>
          </w:rPr>
          <w:fldChar w:fldCharType="end"/>
        </w:r>
      </w:hyperlink>
    </w:p>
    <w:p w14:paraId="264888D6" w14:textId="4E18BCE7" w:rsidR="009F1324" w:rsidRDefault="009F1324">
      <w:pPr>
        <w:pStyle w:val="TOC4"/>
        <w:rPr>
          <w:sz w:val="22"/>
          <w:lang w:val="en-CA" w:eastAsia="en-CA"/>
        </w:rPr>
      </w:pPr>
      <w:hyperlink w:anchor="_Toc123553651" w:history="1">
        <w:r w:rsidRPr="0001756E">
          <w:rPr>
            <w:rStyle w:val="Hyperlink"/>
          </w:rPr>
          <w:t>4.4.8.1</w:t>
        </w:r>
        <w:r>
          <w:rPr>
            <w:sz w:val="22"/>
            <w:lang w:val="en-CA" w:eastAsia="en-CA"/>
          </w:rPr>
          <w:tab/>
        </w:r>
        <w:r w:rsidRPr="0001756E">
          <w:rPr>
            <w:rStyle w:val="Hyperlink"/>
          </w:rPr>
          <w:t>Simple subdivision of the Media Channel</w:t>
        </w:r>
        <w:r>
          <w:rPr>
            <w:webHidden/>
          </w:rPr>
          <w:tab/>
        </w:r>
        <w:r>
          <w:rPr>
            <w:webHidden/>
          </w:rPr>
          <w:fldChar w:fldCharType="begin"/>
        </w:r>
        <w:r>
          <w:rPr>
            <w:webHidden/>
          </w:rPr>
          <w:instrText xml:space="preserve"> PAGEREF _Toc123553651 \h </w:instrText>
        </w:r>
        <w:r>
          <w:rPr>
            <w:webHidden/>
          </w:rPr>
        </w:r>
        <w:r>
          <w:rPr>
            <w:webHidden/>
          </w:rPr>
          <w:fldChar w:fldCharType="separate"/>
        </w:r>
        <w:r>
          <w:rPr>
            <w:webHidden/>
          </w:rPr>
          <w:t>50</w:t>
        </w:r>
        <w:r>
          <w:rPr>
            <w:webHidden/>
          </w:rPr>
          <w:fldChar w:fldCharType="end"/>
        </w:r>
      </w:hyperlink>
    </w:p>
    <w:p w14:paraId="47B64A37" w14:textId="523BC5DC" w:rsidR="009F1324" w:rsidRDefault="009F1324">
      <w:pPr>
        <w:pStyle w:val="TOC4"/>
        <w:rPr>
          <w:sz w:val="22"/>
          <w:lang w:val="en-CA" w:eastAsia="en-CA"/>
        </w:rPr>
      </w:pPr>
      <w:hyperlink w:anchor="_Toc123553652" w:history="1">
        <w:r w:rsidRPr="0001756E">
          <w:rPr>
            <w:rStyle w:val="Hyperlink"/>
          </w:rPr>
          <w:t>4.4.8.2</w:t>
        </w:r>
        <w:r>
          <w:rPr>
            <w:sz w:val="22"/>
            <w:lang w:val="en-CA" w:eastAsia="en-CA"/>
          </w:rPr>
          <w:tab/>
        </w:r>
        <w:r w:rsidRPr="0001756E">
          <w:rPr>
            <w:rStyle w:val="Hyperlink"/>
          </w:rPr>
          <w:t>The MCA LTP and the NMCA</w:t>
        </w:r>
        <w:r>
          <w:rPr>
            <w:webHidden/>
          </w:rPr>
          <w:tab/>
        </w:r>
        <w:r>
          <w:rPr>
            <w:webHidden/>
          </w:rPr>
          <w:fldChar w:fldCharType="begin"/>
        </w:r>
        <w:r>
          <w:rPr>
            <w:webHidden/>
          </w:rPr>
          <w:instrText xml:space="preserve"> PAGEREF _Toc123553652 \h </w:instrText>
        </w:r>
        <w:r>
          <w:rPr>
            <w:webHidden/>
          </w:rPr>
        </w:r>
        <w:r>
          <w:rPr>
            <w:webHidden/>
          </w:rPr>
          <w:fldChar w:fldCharType="separate"/>
        </w:r>
        <w:r>
          <w:rPr>
            <w:webHidden/>
          </w:rPr>
          <w:t>53</w:t>
        </w:r>
        <w:r>
          <w:rPr>
            <w:webHidden/>
          </w:rPr>
          <w:fldChar w:fldCharType="end"/>
        </w:r>
      </w:hyperlink>
    </w:p>
    <w:p w14:paraId="3749FCF8" w14:textId="1757FC4E" w:rsidR="009F1324" w:rsidRDefault="009F1324">
      <w:pPr>
        <w:pStyle w:val="TOC4"/>
        <w:rPr>
          <w:sz w:val="22"/>
          <w:lang w:val="en-CA" w:eastAsia="en-CA"/>
        </w:rPr>
      </w:pPr>
      <w:hyperlink w:anchor="_Toc123553653" w:history="1">
        <w:r w:rsidRPr="0001756E">
          <w:rPr>
            <w:rStyle w:val="Hyperlink"/>
          </w:rPr>
          <w:t>4.4.8.3</w:t>
        </w:r>
        <w:r>
          <w:rPr>
            <w:sz w:val="22"/>
            <w:lang w:val="en-CA" w:eastAsia="en-CA"/>
          </w:rPr>
          <w:tab/>
        </w:r>
        <w:r w:rsidRPr="0001756E">
          <w:rPr>
            <w:rStyle w:val="Hyperlink"/>
          </w:rPr>
          <w:t>Multiple levels of subdivision</w:t>
        </w:r>
        <w:r>
          <w:rPr>
            <w:webHidden/>
          </w:rPr>
          <w:tab/>
        </w:r>
        <w:r>
          <w:rPr>
            <w:webHidden/>
          </w:rPr>
          <w:fldChar w:fldCharType="begin"/>
        </w:r>
        <w:r>
          <w:rPr>
            <w:webHidden/>
          </w:rPr>
          <w:instrText xml:space="preserve"> PAGEREF _Toc123553653 \h </w:instrText>
        </w:r>
        <w:r>
          <w:rPr>
            <w:webHidden/>
          </w:rPr>
        </w:r>
        <w:r>
          <w:rPr>
            <w:webHidden/>
          </w:rPr>
          <w:fldChar w:fldCharType="separate"/>
        </w:r>
        <w:r>
          <w:rPr>
            <w:webHidden/>
          </w:rPr>
          <w:t>55</w:t>
        </w:r>
        <w:r>
          <w:rPr>
            <w:webHidden/>
          </w:rPr>
          <w:fldChar w:fldCharType="end"/>
        </w:r>
      </w:hyperlink>
    </w:p>
    <w:p w14:paraId="2C7A7988" w14:textId="2300C699" w:rsidR="009F1324" w:rsidRDefault="009F1324">
      <w:pPr>
        <w:pStyle w:val="TOC3"/>
        <w:rPr>
          <w:rFonts w:cstheme="minorBidi"/>
          <w:noProof/>
          <w:color w:val="auto"/>
          <w:sz w:val="22"/>
          <w:lang w:val="en-CA" w:eastAsia="en-CA"/>
        </w:rPr>
      </w:pPr>
      <w:hyperlink w:anchor="_Toc123553654" w:history="1">
        <w:r w:rsidRPr="0001756E">
          <w:rPr>
            <w:rStyle w:val="Hyperlink"/>
            <w:noProof/>
          </w:rPr>
          <w:t>4.4.9</w:t>
        </w:r>
        <w:r>
          <w:rPr>
            <w:rFonts w:cstheme="minorBidi"/>
            <w:noProof/>
            <w:color w:val="auto"/>
            <w:sz w:val="22"/>
            <w:lang w:val="en-CA" w:eastAsia="en-CA"/>
          </w:rPr>
          <w:tab/>
        </w:r>
        <w:r w:rsidRPr="0001756E">
          <w:rPr>
            <w:rStyle w:val="Hyperlink"/>
            <w:noProof/>
          </w:rPr>
          <w:t>Point to point and multi-pointed Media Channels</w:t>
        </w:r>
        <w:r>
          <w:rPr>
            <w:noProof/>
            <w:webHidden/>
          </w:rPr>
          <w:tab/>
        </w:r>
        <w:r>
          <w:rPr>
            <w:noProof/>
            <w:webHidden/>
          </w:rPr>
          <w:fldChar w:fldCharType="begin"/>
        </w:r>
        <w:r>
          <w:rPr>
            <w:noProof/>
            <w:webHidden/>
          </w:rPr>
          <w:instrText xml:space="preserve"> PAGEREF _Toc123553654 \h </w:instrText>
        </w:r>
        <w:r>
          <w:rPr>
            <w:noProof/>
            <w:webHidden/>
          </w:rPr>
        </w:r>
        <w:r>
          <w:rPr>
            <w:noProof/>
            <w:webHidden/>
          </w:rPr>
          <w:fldChar w:fldCharType="separate"/>
        </w:r>
        <w:r>
          <w:rPr>
            <w:noProof/>
            <w:webHidden/>
          </w:rPr>
          <w:t>56</w:t>
        </w:r>
        <w:r>
          <w:rPr>
            <w:noProof/>
            <w:webHidden/>
          </w:rPr>
          <w:fldChar w:fldCharType="end"/>
        </w:r>
      </w:hyperlink>
    </w:p>
    <w:p w14:paraId="71951C29" w14:textId="14BBB2B7" w:rsidR="009F1324" w:rsidRDefault="009F1324">
      <w:pPr>
        <w:pStyle w:val="TOC4"/>
        <w:rPr>
          <w:sz w:val="22"/>
          <w:lang w:val="en-CA" w:eastAsia="en-CA"/>
        </w:rPr>
      </w:pPr>
      <w:hyperlink w:anchor="_Toc123553655" w:history="1">
        <w:r w:rsidRPr="0001756E">
          <w:rPr>
            <w:rStyle w:val="Hyperlink"/>
          </w:rPr>
          <w:t>4.4.9.1</w:t>
        </w:r>
        <w:r>
          <w:rPr>
            <w:sz w:val="22"/>
            <w:lang w:val="en-CA" w:eastAsia="en-CA"/>
          </w:rPr>
          <w:tab/>
        </w:r>
        <w:r w:rsidRPr="0001756E">
          <w:rPr>
            <w:rStyle w:val="Hyperlink"/>
          </w:rPr>
          <w:t>Point to point Media Channels</w:t>
        </w:r>
        <w:r>
          <w:rPr>
            <w:webHidden/>
          </w:rPr>
          <w:tab/>
        </w:r>
        <w:r>
          <w:rPr>
            <w:webHidden/>
          </w:rPr>
          <w:fldChar w:fldCharType="begin"/>
        </w:r>
        <w:r>
          <w:rPr>
            <w:webHidden/>
          </w:rPr>
          <w:instrText xml:space="preserve"> PAGEREF _Toc123553655 \h </w:instrText>
        </w:r>
        <w:r>
          <w:rPr>
            <w:webHidden/>
          </w:rPr>
        </w:r>
        <w:r>
          <w:rPr>
            <w:webHidden/>
          </w:rPr>
          <w:fldChar w:fldCharType="separate"/>
        </w:r>
        <w:r>
          <w:rPr>
            <w:webHidden/>
          </w:rPr>
          <w:t>57</w:t>
        </w:r>
        <w:r>
          <w:rPr>
            <w:webHidden/>
          </w:rPr>
          <w:fldChar w:fldCharType="end"/>
        </w:r>
      </w:hyperlink>
    </w:p>
    <w:p w14:paraId="00665539" w14:textId="6A091A05" w:rsidR="009F1324" w:rsidRDefault="009F1324">
      <w:pPr>
        <w:pStyle w:val="TOC4"/>
        <w:rPr>
          <w:sz w:val="22"/>
          <w:lang w:val="en-CA" w:eastAsia="en-CA"/>
        </w:rPr>
      </w:pPr>
      <w:hyperlink w:anchor="_Toc123553656" w:history="1">
        <w:r w:rsidRPr="0001756E">
          <w:rPr>
            <w:rStyle w:val="Hyperlink"/>
          </w:rPr>
          <w:t>4.4.9.2</w:t>
        </w:r>
        <w:r>
          <w:rPr>
            <w:sz w:val="22"/>
            <w:lang w:val="en-CA" w:eastAsia="en-CA"/>
          </w:rPr>
          <w:tab/>
        </w:r>
        <w:r w:rsidRPr="0001756E">
          <w:rPr>
            <w:rStyle w:val="Hyperlink"/>
          </w:rPr>
          <w:t>Multi-pointed Media Channels</w:t>
        </w:r>
        <w:r>
          <w:rPr>
            <w:webHidden/>
          </w:rPr>
          <w:tab/>
        </w:r>
        <w:r>
          <w:rPr>
            <w:webHidden/>
          </w:rPr>
          <w:fldChar w:fldCharType="begin"/>
        </w:r>
        <w:r>
          <w:rPr>
            <w:webHidden/>
          </w:rPr>
          <w:instrText xml:space="preserve"> PAGEREF _Toc123553656 \h </w:instrText>
        </w:r>
        <w:r>
          <w:rPr>
            <w:webHidden/>
          </w:rPr>
        </w:r>
        <w:r>
          <w:rPr>
            <w:webHidden/>
          </w:rPr>
          <w:fldChar w:fldCharType="separate"/>
        </w:r>
        <w:r>
          <w:rPr>
            <w:webHidden/>
          </w:rPr>
          <w:t>57</w:t>
        </w:r>
        <w:r>
          <w:rPr>
            <w:webHidden/>
          </w:rPr>
          <w:fldChar w:fldCharType="end"/>
        </w:r>
      </w:hyperlink>
    </w:p>
    <w:p w14:paraId="70E016CA" w14:textId="27D5D42C" w:rsidR="009F1324" w:rsidRDefault="009F1324">
      <w:pPr>
        <w:pStyle w:val="TOC3"/>
        <w:rPr>
          <w:rFonts w:cstheme="minorBidi"/>
          <w:noProof/>
          <w:color w:val="auto"/>
          <w:sz w:val="22"/>
          <w:lang w:val="en-CA" w:eastAsia="en-CA"/>
        </w:rPr>
      </w:pPr>
      <w:hyperlink w:anchor="_Toc123553657" w:history="1">
        <w:r w:rsidRPr="0001756E">
          <w:rPr>
            <w:rStyle w:val="Hyperlink"/>
            <w:noProof/>
          </w:rPr>
          <w:t>4.4.10</w:t>
        </w:r>
        <w:r>
          <w:rPr>
            <w:rFonts w:cstheme="minorBidi"/>
            <w:noProof/>
            <w:color w:val="auto"/>
            <w:sz w:val="22"/>
            <w:lang w:val="en-CA" w:eastAsia="en-CA"/>
          </w:rPr>
          <w:tab/>
        </w:r>
        <w:r w:rsidRPr="0001756E">
          <w:rPr>
            <w:rStyle w:val="Hyperlink"/>
            <w:noProof/>
          </w:rPr>
          <w:t>Planning channels</w:t>
        </w:r>
        <w:r>
          <w:rPr>
            <w:noProof/>
            <w:webHidden/>
          </w:rPr>
          <w:tab/>
        </w:r>
        <w:r>
          <w:rPr>
            <w:noProof/>
            <w:webHidden/>
          </w:rPr>
          <w:fldChar w:fldCharType="begin"/>
        </w:r>
        <w:r>
          <w:rPr>
            <w:noProof/>
            <w:webHidden/>
          </w:rPr>
          <w:instrText xml:space="preserve"> PAGEREF _Toc123553657 \h </w:instrText>
        </w:r>
        <w:r>
          <w:rPr>
            <w:noProof/>
            <w:webHidden/>
          </w:rPr>
        </w:r>
        <w:r>
          <w:rPr>
            <w:noProof/>
            <w:webHidden/>
          </w:rPr>
          <w:fldChar w:fldCharType="separate"/>
        </w:r>
        <w:r>
          <w:rPr>
            <w:noProof/>
            <w:webHidden/>
          </w:rPr>
          <w:t>68</w:t>
        </w:r>
        <w:r>
          <w:rPr>
            <w:noProof/>
            <w:webHidden/>
          </w:rPr>
          <w:fldChar w:fldCharType="end"/>
        </w:r>
      </w:hyperlink>
    </w:p>
    <w:p w14:paraId="5FD72E3B" w14:textId="1F6CC2CE" w:rsidR="009F1324" w:rsidRDefault="009F1324">
      <w:pPr>
        <w:pStyle w:val="TOC4"/>
        <w:rPr>
          <w:sz w:val="22"/>
          <w:lang w:val="en-CA" w:eastAsia="en-CA"/>
        </w:rPr>
      </w:pPr>
      <w:hyperlink w:anchor="_Toc123553658" w:history="1">
        <w:r w:rsidRPr="0001756E">
          <w:rPr>
            <w:rStyle w:val="Hyperlink"/>
          </w:rPr>
          <w:t>4.4.10.1</w:t>
        </w:r>
        <w:r>
          <w:rPr>
            <w:sz w:val="22"/>
            <w:lang w:val="en-CA" w:eastAsia="en-CA"/>
          </w:rPr>
          <w:tab/>
        </w:r>
        <w:r w:rsidRPr="0001756E">
          <w:rPr>
            <w:rStyle w:val="Hyperlink"/>
          </w:rPr>
          <w:t>Planning approaches</w:t>
        </w:r>
        <w:r>
          <w:rPr>
            <w:webHidden/>
          </w:rPr>
          <w:tab/>
        </w:r>
        <w:r>
          <w:rPr>
            <w:webHidden/>
          </w:rPr>
          <w:fldChar w:fldCharType="begin"/>
        </w:r>
        <w:r>
          <w:rPr>
            <w:webHidden/>
          </w:rPr>
          <w:instrText xml:space="preserve"> PAGEREF _Toc123553658 \h </w:instrText>
        </w:r>
        <w:r>
          <w:rPr>
            <w:webHidden/>
          </w:rPr>
        </w:r>
        <w:r>
          <w:rPr>
            <w:webHidden/>
          </w:rPr>
          <w:fldChar w:fldCharType="separate"/>
        </w:r>
        <w:r>
          <w:rPr>
            <w:webHidden/>
          </w:rPr>
          <w:t>68</w:t>
        </w:r>
        <w:r>
          <w:rPr>
            <w:webHidden/>
          </w:rPr>
          <w:fldChar w:fldCharType="end"/>
        </w:r>
      </w:hyperlink>
    </w:p>
    <w:p w14:paraId="5D157668" w14:textId="2FC957F8" w:rsidR="009F1324" w:rsidRDefault="009F1324">
      <w:pPr>
        <w:pStyle w:val="TOC4"/>
        <w:rPr>
          <w:sz w:val="22"/>
          <w:lang w:val="en-CA" w:eastAsia="en-CA"/>
        </w:rPr>
      </w:pPr>
      <w:hyperlink w:anchor="_Toc123553659" w:history="1">
        <w:r w:rsidRPr="0001756E">
          <w:rPr>
            <w:rStyle w:val="Hyperlink"/>
          </w:rPr>
          <w:t>4.4.10.2</w:t>
        </w:r>
        <w:r>
          <w:rPr>
            <w:sz w:val="22"/>
            <w:lang w:val="en-CA" w:eastAsia="en-CA"/>
          </w:rPr>
          <w:tab/>
        </w:r>
        <w:r w:rsidRPr="0001756E">
          <w:rPr>
            <w:rStyle w:val="Hyperlink"/>
          </w:rPr>
          <w:t>A mixed planning example</w:t>
        </w:r>
        <w:r>
          <w:rPr>
            <w:webHidden/>
          </w:rPr>
          <w:tab/>
        </w:r>
        <w:r>
          <w:rPr>
            <w:webHidden/>
          </w:rPr>
          <w:fldChar w:fldCharType="begin"/>
        </w:r>
        <w:r>
          <w:rPr>
            <w:webHidden/>
          </w:rPr>
          <w:instrText xml:space="preserve"> PAGEREF _Toc123553659 \h </w:instrText>
        </w:r>
        <w:r>
          <w:rPr>
            <w:webHidden/>
          </w:rPr>
        </w:r>
        <w:r>
          <w:rPr>
            <w:webHidden/>
          </w:rPr>
          <w:fldChar w:fldCharType="separate"/>
        </w:r>
        <w:r>
          <w:rPr>
            <w:webHidden/>
          </w:rPr>
          <w:t>69</w:t>
        </w:r>
        <w:r>
          <w:rPr>
            <w:webHidden/>
          </w:rPr>
          <w:fldChar w:fldCharType="end"/>
        </w:r>
      </w:hyperlink>
    </w:p>
    <w:p w14:paraId="1B6C5FFB" w14:textId="1D58FDE3" w:rsidR="009F1324" w:rsidRDefault="009F1324">
      <w:pPr>
        <w:pStyle w:val="TOC4"/>
        <w:rPr>
          <w:sz w:val="22"/>
          <w:lang w:val="en-CA" w:eastAsia="en-CA"/>
        </w:rPr>
      </w:pPr>
      <w:hyperlink w:anchor="_Toc123553660" w:history="1">
        <w:r w:rsidRPr="0001756E">
          <w:rPr>
            <w:rStyle w:val="Hyperlink"/>
          </w:rPr>
          <w:t>4.4.10.3</w:t>
        </w:r>
        <w:r>
          <w:rPr>
            <w:sz w:val="22"/>
            <w:lang w:val="en-CA" w:eastAsia="en-CA"/>
          </w:rPr>
          <w:tab/>
        </w:r>
        <w:r w:rsidRPr="0001756E">
          <w:rPr>
            <w:rStyle w:val="Hyperlink"/>
          </w:rPr>
          <w:t>Abstracting the MCs</w:t>
        </w:r>
        <w:r>
          <w:rPr>
            <w:webHidden/>
          </w:rPr>
          <w:tab/>
        </w:r>
        <w:r>
          <w:rPr>
            <w:webHidden/>
          </w:rPr>
          <w:fldChar w:fldCharType="begin"/>
        </w:r>
        <w:r>
          <w:rPr>
            <w:webHidden/>
          </w:rPr>
          <w:instrText xml:space="preserve"> PAGEREF _Toc123553660 \h </w:instrText>
        </w:r>
        <w:r>
          <w:rPr>
            <w:webHidden/>
          </w:rPr>
        </w:r>
        <w:r>
          <w:rPr>
            <w:webHidden/>
          </w:rPr>
          <w:fldChar w:fldCharType="separate"/>
        </w:r>
        <w:r>
          <w:rPr>
            <w:webHidden/>
          </w:rPr>
          <w:t>70</w:t>
        </w:r>
        <w:r>
          <w:rPr>
            <w:webHidden/>
          </w:rPr>
          <w:fldChar w:fldCharType="end"/>
        </w:r>
      </w:hyperlink>
    </w:p>
    <w:p w14:paraId="27AADEC0" w14:textId="53568803" w:rsidR="009F1324" w:rsidRDefault="009F1324">
      <w:pPr>
        <w:pStyle w:val="TOC4"/>
        <w:rPr>
          <w:sz w:val="22"/>
          <w:lang w:val="en-CA" w:eastAsia="en-CA"/>
        </w:rPr>
      </w:pPr>
      <w:hyperlink w:anchor="_Toc123553661" w:history="1">
        <w:r w:rsidRPr="0001756E">
          <w:rPr>
            <w:rStyle w:val="Hyperlink"/>
          </w:rPr>
          <w:t>4.4.10.4</w:t>
        </w:r>
        <w:r>
          <w:rPr>
            <w:sz w:val="22"/>
            <w:lang w:val="en-CA" w:eastAsia="en-CA"/>
          </w:rPr>
          <w:tab/>
        </w:r>
        <w:r w:rsidRPr="0001756E">
          <w:rPr>
            <w:rStyle w:val="Hyperlink"/>
          </w:rPr>
          <w:t>Dealing with the route through the MC mesh</w:t>
        </w:r>
        <w:r>
          <w:rPr>
            <w:webHidden/>
          </w:rPr>
          <w:tab/>
        </w:r>
        <w:r>
          <w:rPr>
            <w:webHidden/>
          </w:rPr>
          <w:fldChar w:fldCharType="begin"/>
        </w:r>
        <w:r>
          <w:rPr>
            <w:webHidden/>
          </w:rPr>
          <w:instrText xml:space="preserve"> PAGEREF _Toc123553661 \h </w:instrText>
        </w:r>
        <w:r>
          <w:rPr>
            <w:webHidden/>
          </w:rPr>
        </w:r>
        <w:r>
          <w:rPr>
            <w:webHidden/>
          </w:rPr>
          <w:fldChar w:fldCharType="separate"/>
        </w:r>
        <w:r>
          <w:rPr>
            <w:webHidden/>
          </w:rPr>
          <w:t>71</w:t>
        </w:r>
        <w:r>
          <w:rPr>
            <w:webHidden/>
          </w:rPr>
          <w:fldChar w:fldCharType="end"/>
        </w:r>
      </w:hyperlink>
    </w:p>
    <w:p w14:paraId="613038ED" w14:textId="4B2FE1FF" w:rsidR="009F1324" w:rsidRDefault="009F1324">
      <w:pPr>
        <w:pStyle w:val="TOC3"/>
        <w:rPr>
          <w:rFonts w:cstheme="minorBidi"/>
          <w:noProof/>
          <w:color w:val="auto"/>
          <w:sz w:val="22"/>
          <w:lang w:val="en-CA" w:eastAsia="en-CA"/>
        </w:rPr>
      </w:pPr>
      <w:hyperlink w:anchor="_Toc123553662" w:history="1">
        <w:r w:rsidRPr="0001756E">
          <w:rPr>
            <w:rStyle w:val="Hyperlink"/>
            <w:noProof/>
          </w:rPr>
          <w:t>4.4.11</w:t>
        </w:r>
        <w:r>
          <w:rPr>
            <w:rFonts w:cstheme="minorBidi"/>
            <w:noProof/>
            <w:color w:val="auto"/>
            <w:sz w:val="22"/>
            <w:lang w:val="en-CA" w:eastAsia="en-CA"/>
          </w:rPr>
          <w:tab/>
        </w:r>
        <w:r w:rsidRPr="0001756E">
          <w:rPr>
            <w:rStyle w:val="Hyperlink"/>
            <w:noProof/>
          </w:rPr>
          <w:t>NMCA FC and dealing with the “OTSiA coordination”</w:t>
        </w:r>
        <w:r>
          <w:rPr>
            <w:noProof/>
            <w:webHidden/>
          </w:rPr>
          <w:tab/>
        </w:r>
        <w:r>
          <w:rPr>
            <w:noProof/>
            <w:webHidden/>
          </w:rPr>
          <w:fldChar w:fldCharType="begin"/>
        </w:r>
        <w:r>
          <w:rPr>
            <w:noProof/>
            <w:webHidden/>
          </w:rPr>
          <w:instrText xml:space="preserve"> PAGEREF _Toc123553662 \h </w:instrText>
        </w:r>
        <w:r>
          <w:rPr>
            <w:noProof/>
            <w:webHidden/>
          </w:rPr>
        </w:r>
        <w:r>
          <w:rPr>
            <w:noProof/>
            <w:webHidden/>
          </w:rPr>
          <w:fldChar w:fldCharType="separate"/>
        </w:r>
        <w:r>
          <w:rPr>
            <w:noProof/>
            <w:webHidden/>
          </w:rPr>
          <w:t>72</w:t>
        </w:r>
        <w:r>
          <w:rPr>
            <w:noProof/>
            <w:webHidden/>
          </w:rPr>
          <w:fldChar w:fldCharType="end"/>
        </w:r>
      </w:hyperlink>
    </w:p>
    <w:p w14:paraId="1204B963" w14:textId="3867DFDE" w:rsidR="009F1324" w:rsidRDefault="009F1324">
      <w:pPr>
        <w:pStyle w:val="TOC3"/>
        <w:rPr>
          <w:rFonts w:cstheme="minorBidi"/>
          <w:noProof/>
          <w:color w:val="auto"/>
          <w:sz w:val="22"/>
          <w:lang w:val="en-CA" w:eastAsia="en-CA"/>
        </w:rPr>
      </w:pPr>
      <w:hyperlink w:anchor="_Toc123553663" w:history="1">
        <w:r w:rsidRPr="0001756E">
          <w:rPr>
            <w:rStyle w:val="Hyperlink"/>
            <w:noProof/>
          </w:rPr>
          <w:t>4.4.12</w:t>
        </w:r>
        <w:r>
          <w:rPr>
            <w:rFonts w:cstheme="minorBidi"/>
            <w:noProof/>
            <w:color w:val="auto"/>
            <w:sz w:val="22"/>
            <w:lang w:val="en-CA" w:eastAsia="en-CA"/>
          </w:rPr>
          <w:tab/>
        </w:r>
        <w:r w:rsidRPr="0001756E">
          <w:rPr>
            <w:rStyle w:val="Hyperlink"/>
            <w:noProof/>
          </w:rPr>
          <w:t>Adding the OTSiA termination</w:t>
        </w:r>
        <w:r>
          <w:rPr>
            <w:noProof/>
            <w:webHidden/>
          </w:rPr>
          <w:tab/>
        </w:r>
        <w:r>
          <w:rPr>
            <w:noProof/>
            <w:webHidden/>
          </w:rPr>
          <w:fldChar w:fldCharType="begin"/>
        </w:r>
        <w:r>
          <w:rPr>
            <w:noProof/>
            <w:webHidden/>
          </w:rPr>
          <w:instrText xml:space="preserve"> PAGEREF _Toc123553663 \h </w:instrText>
        </w:r>
        <w:r>
          <w:rPr>
            <w:noProof/>
            <w:webHidden/>
          </w:rPr>
        </w:r>
        <w:r>
          <w:rPr>
            <w:noProof/>
            <w:webHidden/>
          </w:rPr>
          <w:fldChar w:fldCharType="separate"/>
        </w:r>
        <w:r>
          <w:rPr>
            <w:noProof/>
            <w:webHidden/>
          </w:rPr>
          <w:t>74</w:t>
        </w:r>
        <w:r>
          <w:rPr>
            <w:noProof/>
            <w:webHidden/>
          </w:rPr>
          <w:fldChar w:fldCharType="end"/>
        </w:r>
      </w:hyperlink>
    </w:p>
    <w:p w14:paraId="5A48C3E9" w14:textId="5950A0FD" w:rsidR="009F1324" w:rsidRDefault="009F1324">
      <w:pPr>
        <w:pStyle w:val="TOC3"/>
        <w:rPr>
          <w:rFonts w:cstheme="minorBidi"/>
          <w:noProof/>
          <w:color w:val="auto"/>
          <w:sz w:val="22"/>
          <w:lang w:val="en-CA" w:eastAsia="en-CA"/>
        </w:rPr>
      </w:pPr>
      <w:hyperlink w:anchor="_Toc123553664" w:history="1">
        <w:r w:rsidRPr="0001756E">
          <w:rPr>
            <w:rStyle w:val="Hyperlink"/>
            <w:noProof/>
          </w:rPr>
          <w:t>4.4.13</w:t>
        </w:r>
        <w:r>
          <w:rPr>
            <w:rFonts w:cstheme="minorBidi"/>
            <w:noProof/>
            <w:color w:val="auto"/>
            <w:sz w:val="22"/>
            <w:lang w:val="en-CA" w:eastAsia="en-CA"/>
          </w:rPr>
          <w:tab/>
        </w:r>
        <w:r w:rsidRPr="0001756E">
          <w:rPr>
            <w:rStyle w:val="Hyperlink"/>
            <w:noProof/>
          </w:rPr>
          <w:t>Multiple levels of MCA in a ROADM</w:t>
        </w:r>
        <w:r>
          <w:rPr>
            <w:noProof/>
            <w:webHidden/>
          </w:rPr>
          <w:tab/>
        </w:r>
        <w:r>
          <w:rPr>
            <w:noProof/>
            <w:webHidden/>
          </w:rPr>
          <w:fldChar w:fldCharType="begin"/>
        </w:r>
        <w:r>
          <w:rPr>
            <w:noProof/>
            <w:webHidden/>
          </w:rPr>
          <w:instrText xml:space="preserve"> PAGEREF _Toc123553664 \h </w:instrText>
        </w:r>
        <w:r>
          <w:rPr>
            <w:noProof/>
            <w:webHidden/>
          </w:rPr>
        </w:r>
        <w:r>
          <w:rPr>
            <w:noProof/>
            <w:webHidden/>
          </w:rPr>
          <w:fldChar w:fldCharType="separate"/>
        </w:r>
        <w:r>
          <w:rPr>
            <w:noProof/>
            <w:webHidden/>
          </w:rPr>
          <w:t>76</w:t>
        </w:r>
        <w:r>
          <w:rPr>
            <w:noProof/>
            <w:webHidden/>
          </w:rPr>
          <w:fldChar w:fldCharType="end"/>
        </w:r>
      </w:hyperlink>
    </w:p>
    <w:p w14:paraId="34909D48" w14:textId="39AD8170" w:rsidR="009F1324" w:rsidRDefault="009F1324">
      <w:pPr>
        <w:pStyle w:val="TOC3"/>
        <w:rPr>
          <w:rFonts w:cstheme="minorBidi"/>
          <w:noProof/>
          <w:color w:val="auto"/>
          <w:sz w:val="22"/>
          <w:lang w:val="en-CA" w:eastAsia="en-CA"/>
        </w:rPr>
      </w:pPr>
      <w:hyperlink w:anchor="_Toc123553665" w:history="1">
        <w:r w:rsidRPr="0001756E">
          <w:rPr>
            <w:rStyle w:val="Hyperlink"/>
            <w:noProof/>
          </w:rPr>
          <w:t>4.4.14</w:t>
        </w:r>
        <w:r>
          <w:rPr>
            <w:rFonts w:cstheme="minorBidi"/>
            <w:noProof/>
            <w:color w:val="auto"/>
            <w:sz w:val="22"/>
            <w:lang w:val="en-CA" w:eastAsia="en-CA"/>
          </w:rPr>
          <w:tab/>
        </w:r>
        <w:r w:rsidRPr="0001756E">
          <w:rPr>
            <w:rStyle w:val="Hyperlink"/>
            <w:noProof/>
          </w:rPr>
          <w:t>MCA network considerations</w:t>
        </w:r>
        <w:r>
          <w:rPr>
            <w:noProof/>
            <w:webHidden/>
          </w:rPr>
          <w:tab/>
        </w:r>
        <w:r>
          <w:rPr>
            <w:noProof/>
            <w:webHidden/>
          </w:rPr>
          <w:fldChar w:fldCharType="begin"/>
        </w:r>
        <w:r>
          <w:rPr>
            <w:noProof/>
            <w:webHidden/>
          </w:rPr>
          <w:instrText xml:space="preserve"> PAGEREF _Toc123553665 \h </w:instrText>
        </w:r>
        <w:r>
          <w:rPr>
            <w:noProof/>
            <w:webHidden/>
          </w:rPr>
        </w:r>
        <w:r>
          <w:rPr>
            <w:noProof/>
            <w:webHidden/>
          </w:rPr>
          <w:fldChar w:fldCharType="separate"/>
        </w:r>
        <w:r>
          <w:rPr>
            <w:noProof/>
            <w:webHidden/>
          </w:rPr>
          <w:t>79</w:t>
        </w:r>
        <w:r>
          <w:rPr>
            <w:noProof/>
            <w:webHidden/>
          </w:rPr>
          <w:fldChar w:fldCharType="end"/>
        </w:r>
      </w:hyperlink>
    </w:p>
    <w:p w14:paraId="2AEEB29E" w14:textId="304509CD" w:rsidR="009F1324" w:rsidRDefault="009F1324">
      <w:pPr>
        <w:pStyle w:val="TOC3"/>
        <w:rPr>
          <w:rFonts w:cstheme="minorBidi"/>
          <w:noProof/>
          <w:color w:val="auto"/>
          <w:sz w:val="22"/>
          <w:lang w:val="en-CA" w:eastAsia="en-CA"/>
        </w:rPr>
      </w:pPr>
      <w:hyperlink w:anchor="_Toc123553666" w:history="1">
        <w:r w:rsidRPr="0001756E">
          <w:rPr>
            <w:rStyle w:val="Hyperlink"/>
            <w:noProof/>
          </w:rPr>
          <w:t>4.4.15</w:t>
        </w:r>
        <w:r>
          <w:rPr>
            <w:rFonts w:cstheme="minorBidi"/>
            <w:noProof/>
            <w:color w:val="auto"/>
            <w:sz w:val="22"/>
            <w:lang w:val="en-CA" w:eastAsia="en-CA"/>
          </w:rPr>
          <w:tab/>
        </w:r>
        <w:r w:rsidRPr="0001756E">
          <w:rPr>
            <w:rStyle w:val="Hyperlink"/>
            <w:noProof/>
          </w:rPr>
          <w:t>A disaggregated node</w:t>
        </w:r>
        <w:r>
          <w:rPr>
            <w:noProof/>
            <w:webHidden/>
          </w:rPr>
          <w:tab/>
        </w:r>
        <w:r>
          <w:rPr>
            <w:noProof/>
            <w:webHidden/>
          </w:rPr>
          <w:fldChar w:fldCharType="begin"/>
        </w:r>
        <w:r>
          <w:rPr>
            <w:noProof/>
            <w:webHidden/>
          </w:rPr>
          <w:instrText xml:space="preserve"> PAGEREF _Toc123553666 \h </w:instrText>
        </w:r>
        <w:r>
          <w:rPr>
            <w:noProof/>
            <w:webHidden/>
          </w:rPr>
        </w:r>
        <w:r>
          <w:rPr>
            <w:noProof/>
            <w:webHidden/>
          </w:rPr>
          <w:fldChar w:fldCharType="separate"/>
        </w:r>
        <w:r>
          <w:rPr>
            <w:noProof/>
            <w:webHidden/>
          </w:rPr>
          <w:t>80</w:t>
        </w:r>
        <w:r>
          <w:rPr>
            <w:noProof/>
            <w:webHidden/>
          </w:rPr>
          <w:fldChar w:fldCharType="end"/>
        </w:r>
      </w:hyperlink>
    </w:p>
    <w:p w14:paraId="22471A9C" w14:textId="0CDCFC36" w:rsidR="009F1324" w:rsidRDefault="009F1324">
      <w:pPr>
        <w:pStyle w:val="TOC4"/>
        <w:rPr>
          <w:sz w:val="22"/>
          <w:lang w:val="en-CA" w:eastAsia="en-CA"/>
        </w:rPr>
      </w:pPr>
      <w:hyperlink w:anchor="_Toc123553667" w:history="1">
        <w:r w:rsidRPr="0001756E">
          <w:rPr>
            <w:rStyle w:val="Hyperlink"/>
          </w:rPr>
          <w:t>4.4.15.1</w:t>
        </w:r>
        <w:r>
          <w:rPr>
            <w:sz w:val="22"/>
            <w:lang w:val="en-CA" w:eastAsia="en-CA"/>
          </w:rPr>
          <w:tab/>
        </w:r>
        <w:r w:rsidRPr="0001756E">
          <w:rPr>
            <w:rStyle w:val="Hyperlink"/>
          </w:rPr>
          <w:t>Single OTSi per ROADM tributary with single OTSi per OTSiA</w:t>
        </w:r>
        <w:r>
          <w:rPr>
            <w:webHidden/>
          </w:rPr>
          <w:tab/>
        </w:r>
        <w:r>
          <w:rPr>
            <w:webHidden/>
          </w:rPr>
          <w:fldChar w:fldCharType="begin"/>
        </w:r>
        <w:r>
          <w:rPr>
            <w:webHidden/>
          </w:rPr>
          <w:instrText xml:space="preserve"> PAGEREF _Toc123553667 \h </w:instrText>
        </w:r>
        <w:r>
          <w:rPr>
            <w:webHidden/>
          </w:rPr>
        </w:r>
        <w:r>
          <w:rPr>
            <w:webHidden/>
          </w:rPr>
          <w:fldChar w:fldCharType="separate"/>
        </w:r>
        <w:r>
          <w:rPr>
            <w:webHidden/>
          </w:rPr>
          <w:t>80</w:t>
        </w:r>
        <w:r>
          <w:rPr>
            <w:webHidden/>
          </w:rPr>
          <w:fldChar w:fldCharType="end"/>
        </w:r>
      </w:hyperlink>
    </w:p>
    <w:p w14:paraId="1CD4A9E4" w14:textId="65B87953" w:rsidR="009F1324" w:rsidRDefault="009F1324">
      <w:pPr>
        <w:pStyle w:val="TOC4"/>
        <w:rPr>
          <w:sz w:val="22"/>
          <w:lang w:val="en-CA" w:eastAsia="en-CA"/>
        </w:rPr>
      </w:pPr>
      <w:hyperlink w:anchor="_Toc123553668" w:history="1">
        <w:r w:rsidRPr="0001756E">
          <w:rPr>
            <w:rStyle w:val="Hyperlink"/>
          </w:rPr>
          <w:t>4.4.15.2</w:t>
        </w:r>
        <w:r>
          <w:rPr>
            <w:sz w:val="22"/>
            <w:lang w:val="en-CA" w:eastAsia="en-CA"/>
          </w:rPr>
          <w:tab/>
        </w:r>
        <w:r w:rsidRPr="0001756E">
          <w:rPr>
            <w:rStyle w:val="Hyperlink"/>
          </w:rPr>
          <w:t>Single OTSi per ROADM tributary with multiple OTSis per OTSiA</w:t>
        </w:r>
        <w:r>
          <w:rPr>
            <w:webHidden/>
          </w:rPr>
          <w:tab/>
        </w:r>
        <w:r>
          <w:rPr>
            <w:webHidden/>
          </w:rPr>
          <w:fldChar w:fldCharType="begin"/>
        </w:r>
        <w:r>
          <w:rPr>
            <w:webHidden/>
          </w:rPr>
          <w:instrText xml:space="preserve"> PAGEREF _Toc123553668 \h </w:instrText>
        </w:r>
        <w:r>
          <w:rPr>
            <w:webHidden/>
          </w:rPr>
        </w:r>
        <w:r>
          <w:rPr>
            <w:webHidden/>
          </w:rPr>
          <w:fldChar w:fldCharType="separate"/>
        </w:r>
        <w:r>
          <w:rPr>
            <w:webHidden/>
          </w:rPr>
          <w:t>81</w:t>
        </w:r>
        <w:r>
          <w:rPr>
            <w:webHidden/>
          </w:rPr>
          <w:fldChar w:fldCharType="end"/>
        </w:r>
      </w:hyperlink>
    </w:p>
    <w:p w14:paraId="258653CA" w14:textId="55C85079" w:rsidR="009F1324" w:rsidRDefault="009F1324">
      <w:pPr>
        <w:pStyle w:val="TOC4"/>
        <w:rPr>
          <w:sz w:val="22"/>
          <w:lang w:val="en-CA" w:eastAsia="en-CA"/>
        </w:rPr>
      </w:pPr>
      <w:hyperlink w:anchor="_Toc123553669" w:history="1">
        <w:r w:rsidRPr="0001756E">
          <w:rPr>
            <w:rStyle w:val="Hyperlink"/>
          </w:rPr>
          <w:t>4.4.15.3</w:t>
        </w:r>
        <w:r>
          <w:rPr>
            <w:sz w:val="22"/>
            <w:lang w:val="en-CA" w:eastAsia="en-CA"/>
          </w:rPr>
          <w:tab/>
        </w:r>
        <w:r w:rsidRPr="0001756E">
          <w:rPr>
            <w:rStyle w:val="Hyperlink"/>
          </w:rPr>
          <w:t>Multiple OTSi per ROADM tributary with multiple OTSis per OTSiA</w:t>
        </w:r>
        <w:r>
          <w:rPr>
            <w:webHidden/>
          </w:rPr>
          <w:tab/>
        </w:r>
        <w:r>
          <w:rPr>
            <w:webHidden/>
          </w:rPr>
          <w:fldChar w:fldCharType="begin"/>
        </w:r>
        <w:r>
          <w:rPr>
            <w:webHidden/>
          </w:rPr>
          <w:instrText xml:space="preserve"> PAGEREF _Toc123553669 \h </w:instrText>
        </w:r>
        <w:r>
          <w:rPr>
            <w:webHidden/>
          </w:rPr>
        </w:r>
        <w:r>
          <w:rPr>
            <w:webHidden/>
          </w:rPr>
          <w:fldChar w:fldCharType="separate"/>
        </w:r>
        <w:r>
          <w:rPr>
            <w:webHidden/>
          </w:rPr>
          <w:t>82</w:t>
        </w:r>
        <w:r>
          <w:rPr>
            <w:webHidden/>
          </w:rPr>
          <w:fldChar w:fldCharType="end"/>
        </w:r>
      </w:hyperlink>
    </w:p>
    <w:p w14:paraId="2D493C8F" w14:textId="50323EA8" w:rsidR="009F1324" w:rsidRDefault="009F1324">
      <w:pPr>
        <w:pStyle w:val="TOC4"/>
        <w:rPr>
          <w:sz w:val="22"/>
          <w:lang w:val="en-CA" w:eastAsia="en-CA"/>
        </w:rPr>
      </w:pPr>
      <w:hyperlink w:anchor="_Toc123553670" w:history="1">
        <w:r w:rsidRPr="0001756E">
          <w:rPr>
            <w:rStyle w:val="Hyperlink"/>
          </w:rPr>
          <w:t>4.4.15.4</w:t>
        </w:r>
        <w:r>
          <w:rPr>
            <w:sz w:val="22"/>
            <w:lang w:val="en-CA" w:eastAsia="en-CA"/>
          </w:rPr>
          <w:tab/>
        </w:r>
        <w:r w:rsidRPr="0001756E">
          <w:rPr>
            <w:rStyle w:val="Hyperlink"/>
          </w:rPr>
          <w:t>Transponder with each OTSiA spread across several multi-channel Access Ports</w:t>
        </w:r>
        <w:r>
          <w:rPr>
            <w:webHidden/>
          </w:rPr>
          <w:tab/>
        </w:r>
        <w:r>
          <w:rPr>
            <w:webHidden/>
          </w:rPr>
          <w:fldChar w:fldCharType="begin"/>
        </w:r>
        <w:r>
          <w:rPr>
            <w:webHidden/>
          </w:rPr>
          <w:instrText xml:space="preserve"> PAGEREF _Toc123553670 \h </w:instrText>
        </w:r>
        <w:r>
          <w:rPr>
            <w:webHidden/>
          </w:rPr>
        </w:r>
        <w:r>
          <w:rPr>
            <w:webHidden/>
          </w:rPr>
          <w:fldChar w:fldCharType="separate"/>
        </w:r>
        <w:r>
          <w:rPr>
            <w:webHidden/>
          </w:rPr>
          <w:t>84</w:t>
        </w:r>
        <w:r>
          <w:rPr>
            <w:webHidden/>
          </w:rPr>
          <w:fldChar w:fldCharType="end"/>
        </w:r>
      </w:hyperlink>
    </w:p>
    <w:p w14:paraId="6DA4FB0F" w14:textId="76EA7E1F" w:rsidR="009F1324" w:rsidRDefault="009F1324">
      <w:pPr>
        <w:pStyle w:val="TOC4"/>
        <w:rPr>
          <w:sz w:val="22"/>
          <w:lang w:val="en-CA" w:eastAsia="en-CA"/>
        </w:rPr>
      </w:pPr>
      <w:hyperlink w:anchor="_Toc123553671" w:history="1">
        <w:r w:rsidRPr="0001756E">
          <w:rPr>
            <w:rStyle w:val="Hyperlink"/>
          </w:rPr>
          <w:t>4.4.15.5</w:t>
        </w:r>
        <w:r>
          <w:rPr>
            <w:sz w:val="22"/>
            <w:lang w:val="en-CA" w:eastAsia="en-CA"/>
          </w:rPr>
          <w:tab/>
        </w:r>
        <w:r w:rsidRPr="0001756E">
          <w:rPr>
            <w:rStyle w:val="Hyperlink"/>
          </w:rPr>
          <w:t>Transponder with the network MCAs extended to the Transponder</w:t>
        </w:r>
        <w:r>
          <w:rPr>
            <w:webHidden/>
          </w:rPr>
          <w:tab/>
        </w:r>
        <w:r>
          <w:rPr>
            <w:webHidden/>
          </w:rPr>
          <w:fldChar w:fldCharType="begin"/>
        </w:r>
        <w:r>
          <w:rPr>
            <w:webHidden/>
          </w:rPr>
          <w:instrText xml:space="preserve"> PAGEREF _Toc123553671 \h </w:instrText>
        </w:r>
        <w:r>
          <w:rPr>
            <w:webHidden/>
          </w:rPr>
        </w:r>
        <w:r>
          <w:rPr>
            <w:webHidden/>
          </w:rPr>
          <w:fldChar w:fldCharType="separate"/>
        </w:r>
        <w:r>
          <w:rPr>
            <w:webHidden/>
          </w:rPr>
          <w:t>85</w:t>
        </w:r>
        <w:r>
          <w:rPr>
            <w:webHidden/>
          </w:rPr>
          <w:fldChar w:fldCharType="end"/>
        </w:r>
      </w:hyperlink>
    </w:p>
    <w:p w14:paraId="6D4068BB" w14:textId="1043ACCF" w:rsidR="009F1324" w:rsidRDefault="009F1324">
      <w:pPr>
        <w:pStyle w:val="TOC4"/>
        <w:rPr>
          <w:sz w:val="22"/>
          <w:lang w:val="en-CA" w:eastAsia="en-CA"/>
        </w:rPr>
      </w:pPr>
      <w:hyperlink w:anchor="_Toc123553672" w:history="1">
        <w:r w:rsidRPr="0001756E">
          <w:rPr>
            <w:rStyle w:val="Hyperlink"/>
          </w:rPr>
          <w:t>4.4.15.6</w:t>
        </w:r>
        <w:r>
          <w:rPr>
            <w:sz w:val="22"/>
            <w:lang w:val="en-CA" w:eastAsia="en-CA"/>
          </w:rPr>
          <w:tab/>
        </w:r>
        <w:r w:rsidRPr="0001756E">
          <w:rPr>
            <w:rStyle w:val="Hyperlink"/>
          </w:rPr>
          <w:t>Dealing with propagation of overhead in a disaggregated solution</w:t>
        </w:r>
        <w:r>
          <w:rPr>
            <w:webHidden/>
          </w:rPr>
          <w:tab/>
        </w:r>
        <w:r>
          <w:rPr>
            <w:webHidden/>
          </w:rPr>
          <w:fldChar w:fldCharType="begin"/>
        </w:r>
        <w:r>
          <w:rPr>
            <w:webHidden/>
          </w:rPr>
          <w:instrText xml:space="preserve"> PAGEREF _Toc123553672 \h </w:instrText>
        </w:r>
        <w:r>
          <w:rPr>
            <w:webHidden/>
          </w:rPr>
        </w:r>
        <w:r>
          <w:rPr>
            <w:webHidden/>
          </w:rPr>
          <w:fldChar w:fldCharType="separate"/>
        </w:r>
        <w:r>
          <w:rPr>
            <w:webHidden/>
          </w:rPr>
          <w:t>86</w:t>
        </w:r>
        <w:r>
          <w:rPr>
            <w:webHidden/>
          </w:rPr>
          <w:fldChar w:fldCharType="end"/>
        </w:r>
      </w:hyperlink>
    </w:p>
    <w:p w14:paraId="5AFEB88E" w14:textId="1989DBD0" w:rsidR="009F1324" w:rsidRDefault="009F1324">
      <w:pPr>
        <w:pStyle w:val="TOC3"/>
        <w:rPr>
          <w:rFonts w:cstheme="minorBidi"/>
          <w:noProof/>
          <w:color w:val="auto"/>
          <w:sz w:val="22"/>
          <w:lang w:val="en-CA" w:eastAsia="en-CA"/>
        </w:rPr>
      </w:pPr>
      <w:hyperlink w:anchor="_Toc123553673" w:history="1">
        <w:r w:rsidRPr="0001756E">
          <w:rPr>
            <w:rStyle w:val="Hyperlink"/>
            <w:noProof/>
          </w:rPr>
          <w:t>4.4.16</w:t>
        </w:r>
        <w:r>
          <w:rPr>
            <w:rFonts w:cstheme="minorBidi"/>
            <w:noProof/>
            <w:color w:val="auto"/>
            <w:sz w:val="22"/>
            <w:lang w:val="en-CA" w:eastAsia="en-CA"/>
          </w:rPr>
          <w:tab/>
        </w:r>
        <w:r w:rsidRPr="0001756E">
          <w:rPr>
            <w:rStyle w:val="Hyperlink"/>
            <w:noProof/>
          </w:rPr>
          <w:t>Rationale for groupings</w:t>
        </w:r>
        <w:r>
          <w:rPr>
            <w:noProof/>
            <w:webHidden/>
          </w:rPr>
          <w:tab/>
        </w:r>
        <w:r>
          <w:rPr>
            <w:noProof/>
            <w:webHidden/>
          </w:rPr>
          <w:fldChar w:fldCharType="begin"/>
        </w:r>
        <w:r>
          <w:rPr>
            <w:noProof/>
            <w:webHidden/>
          </w:rPr>
          <w:instrText xml:space="preserve"> PAGEREF _Toc123553673 \h </w:instrText>
        </w:r>
        <w:r>
          <w:rPr>
            <w:noProof/>
            <w:webHidden/>
          </w:rPr>
        </w:r>
        <w:r>
          <w:rPr>
            <w:noProof/>
            <w:webHidden/>
          </w:rPr>
          <w:fldChar w:fldCharType="separate"/>
        </w:r>
        <w:r>
          <w:rPr>
            <w:noProof/>
            <w:webHidden/>
          </w:rPr>
          <w:t>87</w:t>
        </w:r>
        <w:r>
          <w:rPr>
            <w:noProof/>
            <w:webHidden/>
          </w:rPr>
          <w:fldChar w:fldCharType="end"/>
        </w:r>
      </w:hyperlink>
    </w:p>
    <w:p w14:paraId="78FB0BB4" w14:textId="2D3BCA2A" w:rsidR="009F1324" w:rsidRDefault="009F1324">
      <w:pPr>
        <w:pStyle w:val="TOC3"/>
        <w:rPr>
          <w:rFonts w:cstheme="minorBidi"/>
          <w:noProof/>
          <w:color w:val="auto"/>
          <w:sz w:val="22"/>
          <w:lang w:val="en-CA" w:eastAsia="en-CA"/>
        </w:rPr>
      </w:pPr>
      <w:hyperlink w:anchor="_Toc123553674" w:history="1">
        <w:r w:rsidRPr="0001756E">
          <w:rPr>
            <w:rStyle w:val="Hyperlink"/>
            <w:noProof/>
          </w:rPr>
          <w:t>4.4.17</w:t>
        </w:r>
        <w:r>
          <w:rPr>
            <w:rFonts w:cstheme="minorBidi"/>
            <w:noProof/>
            <w:color w:val="auto"/>
            <w:sz w:val="22"/>
            <w:lang w:val="en-CA" w:eastAsia="en-CA"/>
          </w:rPr>
          <w:tab/>
        </w:r>
        <w:r w:rsidRPr="0001756E">
          <w:rPr>
            <w:rStyle w:val="Hyperlink"/>
            <w:noProof/>
          </w:rPr>
          <w:t>Spec model enhancements supporting the composite LTPs and FCs</w:t>
        </w:r>
        <w:r>
          <w:rPr>
            <w:noProof/>
            <w:webHidden/>
          </w:rPr>
          <w:tab/>
        </w:r>
        <w:r>
          <w:rPr>
            <w:noProof/>
            <w:webHidden/>
          </w:rPr>
          <w:fldChar w:fldCharType="begin"/>
        </w:r>
        <w:r>
          <w:rPr>
            <w:noProof/>
            <w:webHidden/>
          </w:rPr>
          <w:instrText xml:space="preserve"> PAGEREF _Toc123553674 \h </w:instrText>
        </w:r>
        <w:r>
          <w:rPr>
            <w:noProof/>
            <w:webHidden/>
          </w:rPr>
        </w:r>
        <w:r>
          <w:rPr>
            <w:noProof/>
            <w:webHidden/>
          </w:rPr>
          <w:fldChar w:fldCharType="separate"/>
        </w:r>
        <w:r>
          <w:rPr>
            <w:noProof/>
            <w:webHidden/>
          </w:rPr>
          <w:t>88</w:t>
        </w:r>
        <w:r>
          <w:rPr>
            <w:noProof/>
            <w:webHidden/>
          </w:rPr>
          <w:fldChar w:fldCharType="end"/>
        </w:r>
      </w:hyperlink>
    </w:p>
    <w:p w14:paraId="51FCFCB7" w14:textId="132A228E" w:rsidR="009F1324" w:rsidRDefault="009F1324">
      <w:pPr>
        <w:pStyle w:val="TOC2"/>
        <w:rPr>
          <w:rFonts w:cstheme="minorBidi"/>
          <w:noProof/>
          <w:color w:val="auto"/>
          <w:sz w:val="22"/>
          <w:lang w:val="en-CA" w:eastAsia="en-CA"/>
        </w:rPr>
      </w:pPr>
      <w:hyperlink w:anchor="_Toc123553675" w:history="1">
        <w:r w:rsidRPr="0001756E">
          <w:rPr>
            <w:rStyle w:val="Hyperlink"/>
            <w:noProof/>
          </w:rPr>
          <w:t>4.5</w:t>
        </w:r>
        <w:r>
          <w:rPr>
            <w:rFonts w:cstheme="minorBidi"/>
            <w:noProof/>
            <w:color w:val="auto"/>
            <w:sz w:val="22"/>
            <w:lang w:val="en-CA" w:eastAsia="en-CA"/>
          </w:rPr>
          <w:tab/>
        </w:r>
        <w:r w:rsidRPr="0001756E">
          <w:rPr>
            <w:rStyle w:val="Hyperlink"/>
            <w:noProof/>
          </w:rPr>
          <w:t>Measurement and Configuration considerations</w:t>
        </w:r>
        <w:r>
          <w:rPr>
            <w:noProof/>
            <w:webHidden/>
          </w:rPr>
          <w:tab/>
        </w:r>
        <w:r>
          <w:rPr>
            <w:noProof/>
            <w:webHidden/>
          </w:rPr>
          <w:fldChar w:fldCharType="begin"/>
        </w:r>
        <w:r>
          <w:rPr>
            <w:noProof/>
            <w:webHidden/>
          </w:rPr>
          <w:instrText xml:space="preserve"> PAGEREF _Toc123553675 \h </w:instrText>
        </w:r>
        <w:r>
          <w:rPr>
            <w:noProof/>
            <w:webHidden/>
          </w:rPr>
        </w:r>
        <w:r>
          <w:rPr>
            <w:noProof/>
            <w:webHidden/>
          </w:rPr>
          <w:fldChar w:fldCharType="separate"/>
        </w:r>
        <w:r>
          <w:rPr>
            <w:noProof/>
            <w:webHidden/>
          </w:rPr>
          <w:t>88</w:t>
        </w:r>
        <w:r>
          <w:rPr>
            <w:noProof/>
            <w:webHidden/>
          </w:rPr>
          <w:fldChar w:fldCharType="end"/>
        </w:r>
      </w:hyperlink>
    </w:p>
    <w:p w14:paraId="7177C9ED" w14:textId="13456FB6" w:rsidR="009F1324" w:rsidRDefault="009F1324">
      <w:pPr>
        <w:pStyle w:val="TOC3"/>
        <w:rPr>
          <w:rFonts w:cstheme="minorBidi"/>
          <w:noProof/>
          <w:color w:val="auto"/>
          <w:sz w:val="22"/>
          <w:lang w:val="en-CA" w:eastAsia="en-CA"/>
        </w:rPr>
      </w:pPr>
      <w:hyperlink w:anchor="_Toc123553676" w:history="1">
        <w:r w:rsidRPr="0001756E">
          <w:rPr>
            <w:rStyle w:val="Hyperlink"/>
            <w:noProof/>
          </w:rPr>
          <w:t>4.5.1</w:t>
        </w:r>
        <w:r>
          <w:rPr>
            <w:rFonts w:cstheme="minorBidi"/>
            <w:noProof/>
            <w:color w:val="auto"/>
            <w:sz w:val="22"/>
            <w:lang w:val="en-CA" w:eastAsia="en-CA"/>
          </w:rPr>
          <w:tab/>
        </w:r>
        <w:r w:rsidRPr="0001756E">
          <w:rPr>
            <w:rStyle w:val="Hyperlink"/>
            <w:noProof/>
          </w:rPr>
          <w:t>Relevant properties</w:t>
        </w:r>
        <w:r>
          <w:rPr>
            <w:noProof/>
            <w:webHidden/>
          </w:rPr>
          <w:tab/>
        </w:r>
        <w:r>
          <w:rPr>
            <w:noProof/>
            <w:webHidden/>
          </w:rPr>
          <w:fldChar w:fldCharType="begin"/>
        </w:r>
        <w:r>
          <w:rPr>
            <w:noProof/>
            <w:webHidden/>
          </w:rPr>
          <w:instrText xml:space="preserve"> PAGEREF _Toc123553676 \h </w:instrText>
        </w:r>
        <w:r>
          <w:rPr>
            <w:noProof/>
            <w:webHidden/>
          </w:rPr>
        </w:r>
        <w:r>
          <w:rPr>
            <w:noProof/>
            <w:webHidden/>
          </w:rPr>
          <w:fldChar w:fldCharType="separate"/>
        </w:r>
        <w:r>
          <w:rPr>
            <w:noProof/>
            <w:webHidden/>
          </w:rPr>
          <w:t>88</w:t>
        </w:r>
        <w:r>
          <w:rPr>
            <w:noProof/>
            <w:webHidden/>
          </w:rPr>
          <w:fldChar w:fldCharType="end"/>
        </w:r>
      </w:hyperlink>
    </w:p>
    <w:p w14:paraId="1B8A73F3" w14:textId="2EEC7181" w:rsidR="009F1324" w:rsidRDefault="009F1324">
      <w:pPr>
        <w:pStyle w:val="TOC4"/>
        <w:rPr>
          <w:sz w:val="22"/>
          <w:lang w:val="en-CA" w:eastAsia="en-CA"/>
        </w:rPr>
      </w:pPr>
      <w:hyperlink w:anchor="_Toc123553677" w:history="1">
        <w:r w:rsidRPr="0001756E">
          <w:rPr>
            <w:rStyle w:val="Hyperlink"/>
          </w:rPr>
          <w:t>4.5.1.1</w:t>
        </w:r>
        <w:r>
          <w:rPr>
            <w:sz w:val="22"/>
            <w:lang w:val="en-CA" w:eastAsia="en-CA"/>
          </w:rPr>
          <w:tab/>
        </w:r>
        <w:r w:rsidRPr="0001756E">
          <w:rPr>
            <w:rStyle w:val="Hyperlink"/>
          </w:rPr>
          <w:t>Summary properties</w:t>
        </w:r>
        <w:r>
          <w:rPr>
            <w:webHidden/>
          </w:rPr>
          <w:tab/>
        </w:r>
        <w:r>
          <w:rPr>
            <w:webHidden/>
          </w:rPr>
          <w:fldChar w:fldCharType="begin"/>
        </w:r>
        <w:r>
          <w:rPr>
            <w:webHidden/>
          </w:rPr>
          <w:instrText xml:space="preserve"> PAGEREF _Toc123553677 \h </w:instrText>
        </w:r>
        <w:r>
          <w:rPr>
            <w:webHidden/>
          </w:rPr>
        </w:r>
        <w:r>
          <w:rPr>
            <w:webHidden/>
          </w:rPr>
          <w:fldChar w:fldCharType="separate"/>
        </w:r>
        <w:r>
          <w:rPr>
            <w:webHidden/>
          </w:rPr>
          <w:t>88</w:t>
        </w:r>
        <w:r>
          <w:rPr>
            <w:webHidden/>
          </w:rPr>
          <w:fldChar w:fldCharType="end"/>
        </w:r>
      </w:hyperlink>
    </w:p>
    <w:p w14:paraId="298EE5A7" w14:textId="48171A8E" w:rsidR="009F1324" w:rsidRDefault="009F1324">
      <w:pPr>
        <w:pStyle w:val="TOC4"/>
        <w:rPr>
          <w:sz w:val="22"/>
          <w:lang w:val="en-CA" w:eastAsia="en-CA"/>
        </w:rPr>
      </w:pPr>
      <w:hyperlink w:anchor="_Toc123553678" w:history="1">
        <w:r w:rsidRPr="0001756E">
          <w:rPr>
            <w:rStyle w:val="Hyperlink"/>
          </w:rPr>
          <w:t>4.5.1.2</w:t>
        </w:r>
        <w:r>
          <w:rPr>
            <w:sz w:val="22"/>
            <w:lang w:val="en-CA" w:eastAsia="en-CA"/>
          </w:rPr>
          <w:tab/>
        </w:r>
        <w:r w:rsidRPr="0001756E">
          <w:rPr>
            <w:rStyle w:val="Hyperlink"/>
          </w:rPr>
          <w:t>Spectrum properties</w:t>
        </w:r>
        <w:r>
          <w:rPr>
            <w:webHidden/>
          </w:rPr>
          <w:tab/>
        </w:r>
        <w:r>
          <w:rPr>
            <w:webHidden/>
          </w:rPr>
          <w:fldChar w:fldCharType="begin"/>
        </w:r>
        <w:r>
          <w:rPr>
            <w:webHidden/>
          </w:rPr>
          <w:instrText xml:space="preserve"> PAGEREF _Toc123553678 \h </w:instrText>
        </w:r>
        <w:r>
          <w:rPr>
            <w:webHidden/>
          </w:rPr>
        </w:r>
        <w:r>
          <w:rPr>
            <w:webHidden/>
          </w:rPr>
          <w:fldChar w:fldCharType="separate"/>
        </w:r>
        <w:r>
          <w:rPr>
            <w:webHidden/>
          </w:rPr>
          <w:t>89</w:t>
        </w:r>
        <w:r>
          <w:rPr>
            <w:webHidden/>
          </w:rPr>
          <w:fldChar w:fldCharType="end"/>
        </w:r>
      </w:hyperlink>
    </w:p>
    <w:p w14:paraId="6A0D103B" w14:textId="65FE2834" w:rsidR="009F1324" w:rsidRDefault="009F1324">
      <w:pPr>
        <w:pStyle w:val="TOC4"/>
        <w:rPr>
          <w:sz w:val="22"/>
          <w:lang w:val="en-CA" w:eastAsia="en-CA"/>
        </w:rPr>
      </w:pPr>
      <w:hyperlink w:anchor="_Toc123553679" w:history="1">
        <w:r w:rsidRPr="0001756E">
          <w:rPr>
            <w:rStyle w:val="Hyperlink"/>
          </w:rPr>
          <w:t>4.5.1.3</w:t>
        </w:r>
        <w:r>
          <w:rPr>
            <w:sz w:val="22"/>
            <w:lang w:val="en-CA" w:eastAsia="en-CA"/>
          </w:rPr>
          <w:tab/>
        </w:r>
        <w:r w:rsidRPr="0001756E">
          <w:rPr>
            <w:rStyle w:val="Hyperlink"/>
          </w:rPr>
          <w:t>Wave shape properties</w:t>
        </w:r>
        <w:r>
          <w:rPr>
            <w:webHidden/>
          </w:rPr>
          <w:tab/>
        </w:r>
        <w:r>
          <w:rPr>
            <w:webHidden/>
          </w:rPr>
          <w:fldChar w:fldCharType="begin"/>
        </w:r>
        <w:r>
          <w:rPr>
            <w:webHidden/>
          </w:rPr>
          <w:instrText xml:space="preserve"> PAGEREF _Toc123553679 \h </w:instrText>
        </w:r>
        <w:r>
          <w:rPr>
            <w:webHidden/>
          </w:rPr>
        </w:r>
        <w:r>
          <w:rPr>
            <w:webHidden/>
          </w:rPr>
          <w:fldChar w:fldCharType="separate"/>
        </w:r>
        <w:r>
          <w:rPr>
            <w:webHidden/>
          </w:rPr>
          <w:t>89</w:t>
        </w:r>
        <w:r>
          <w:rPr>
            <w:webHidden/>
          </w:rPr>
          <w:fldChar w:fldCharType="end"/>
        </w:r>
      </w:hyperlink>
    </w:p>
    <w:p w14:paraId="12349C1A" w14:textId="3C944E6A" w:rsidR="009F1324" w:rsidRDefault="009F1324">
      <w:pPr>
        <w:pStyle w:val="TOC4"/>
        <w:rPr>
          <w:sz w:val="22"/>
          <w:lang w:val="en-CA" w:eastAsia="en-CA"/>
        </w:rPr>
      </w:pPr>
      <w:hyperlink w:anchor="_Toc123553680" w:history="1">
        <w:r w:rsidRPr="0001756E">
          <w:rPr>
            <w:rStyle w:val="Hyperlink"/>
          </w:rPr>
          <w:t>4.5.1.4</w:t>
        </w:r>
        <w:r>
          <w:rPr>
            <w:sz w:val="22"/>
            <w:lang w:val="en-CA" w:eastAsia="en-CA"/>
          </w:rPr>
          <w:tab/>
        </w:r>
        <w:r w:rsidRPr="0001756E">
          <w:rPr>
            <w:rStyle w:val="Hyperlink"/>
          </w:rPr>
          <w:t>Channel properties</w:t>
        </w:r>
        <w:r>
          <w:rPr>
            <w:webHidden/>
          </w:rPr>
          <w:tab/>
        </w:r>
        <w:r>
          <w:rPr>
            <w:webHidden/>
          </w:rPr>
          <w:fldChar w:fldCharType="begin"/>
        </w:r>
        <w:r>
          <w:rPr>
            <w:webHidden/>
          </w:rPr>
          <w:instrText xml:space="preserve"> PAGEREF _Toc123553680 \h </w:instrText>
        </w:r>
        <w:r>
          <w:rPr>
            <w:webHidden/>
          </w:rPr>
        </w:r>
        <w:r>
          <w:rPr>
            <w:webHidden/>
          </w:rPr>
          <w:fldChar w:fldCharType="separate"/>
        </w:r>
        <w:r>
          <w:rPr>
            <w:webHidden/>
          </w:rPr>
          <w:t>89</w:t>
        </w:r>
        <w:r>
          <w:rPr>
            <w:webHidden/>
          </w:rPr>
          <w:fldChar w:fldCharType="end"/>
        </w:r>
      </w:hyperlink>
    </w:p>
    <w:p w14:paraId="07553DCF" w14:textId="1F841736" w:rsidR="009F1324" w:rsidRDefault="009F1324">
      <w:pPr>
        <w:pStyle w:val="TOC4"/>
        <w:rPr>
          <w:sz w:val="22"/>
          <w:lang w:val="en-CA" w:eastAsia="en-CA"/>
        </w:rPr>
      </w:pPr>
      <w:hyperlink w:anchor="_Toc123553681" w:history="1">
        <w:r w:rsidRPr="0001756E">
          <w:rPr>
            <w:rStyle w:val="Hyperlink"/>
          </w:rPr>
          <w:t>4.5.1.5</w:t>
        </w:r>
        <w:r>
          <w:rPr>
            <w:sz w:val="22"/>
            <w:lang w:val="en-CA" w:eastAsia="en-CA"/>
          </w:rPr>
          <w:tab/>
        </w:r>
        <w:r w:rsidRPr="0001756E">
          <w:rPr>
            <w:rStyle w:val="Hyperlink"/>
          </w:rPr>
          <w:t>Laser properties</w:t>
        </w:r>
        <w:r>
          <w:rPr>
            <w:webHidden/>
          </w:rPr>
          <w:tab/>
        </w:r>
        <w:r>
          <w:rPr>
            <w:webHidden/>
          </w:rPr>
          <w:fldChar w:fldCharType="begin"/>
        </w:r>
        <w:r>
          <w:rPr>
            <w:webHidden/>
          </w:rPr>
          <w:instrText xml:space="preserve"> PAGEREF _Toc123553681 \h </w:instrText>
        </w:r>
        <w:r>
          <w:rPr>
            <w:webHidden/>
          </w:rPr>
        </w:r>
        <w:r>
          <w:rPr>
            <w:webHidden/>
          </w:rPr>
          <w:fldChar w:fldCharType="separate"/>
        </w:r>
        <w:r>
          <w:rPr>
            <w:webHidden/>
          </w:rPr>
          <w:t>90</w:t>
        </w:r>
        <w:r>
          <w:rPr>
            <w:webHidden/>
          </w:rPr>
          <w:fldChar w:fldCharType="end"/>
        </w:r>
      </w:hyperlink>
    </w:p>
    <w:p w14:paraId="6C30CFB1" w14:textId="02ABBDEC" w:rsidR="009F1324" w:rsidRDefault="009F1324">
      <w:pPr>
        <w:pStyle w:val="TOC4"/>
        <w:rPr>
          <w:sz w:val="22"/>
          <w:lang w:val="en-CA" w:eastAsia="en-CA"/>
        </w:rPr>
      </w:pPr>
      <w:hyperlink w:anchor="_Toc123553682" w:history="1">
        <w:r w:rsidRPr="0001756E">
          <w:rPr>
            <w:rStyle w:val="Hyperlink"/>
          </w:rPr>
          <w:t>4.5.1.6</w:t>
        </w:r>
        <w:r>
          <w:rPr>
            <w:sz w:val="22"/>
            <w:lang w:val="en-CA" w:eastAsia="en-CA"/>
          </w:rPr>
          <w:tab/>
        </w:r>
        <w:r w:rsidRPr="0001756E">
          <w:rPr>
            <w:rStyle w:val="Hyperlink"/>
          </w:rPr>
          <w:t>Modulated light properties</w:t>
        </w:r>
        <w:r>
          <w:rPr>
            <w:webHidden/>
          </w:rPr>
          <w:tab/>
        </w:r>
        <w:r>
          <w:rPr>
            <w:webHidden/>
          </w:rPr>
          <w:fldChar w:fldCharType="begin"/>
        </w:r>
        <w:r>
          <w:rPr>
            <w:webHidden/>
          </w:rPr>
          <w:instrText xml:space="preserve"> PAGEREF _Toc123553682 \h </w:instrText>
        </w:r>
        <w:r>
          <w:rPr>
            <w:webHidden/>
          </w:rPr>
        </w:r>
        <w:r>
          <w:rPr>
            <w:webHidden/>
          </w:rPr>
          <w:fldChar w:fldCharType="separate"/>
        </w:r>
        <w:r>
          <w:rPr>
            <w:webHidden/>
          </w:rPr>
          <w:t>90</w:t>
        </w:r>
        <w:r>
          <w:rPr>
            <w:webHidden/>
          </w:rPr>
          <w:fldChar w:fldCharType="end"/>
        </w:r>
      </w:hyperlink>
    </w:p>
    <w:p w14:paraId="279C9A8F" w14:textId="10557C11" w:rsidR="009F1324" w:rsidRDefault="009F1324">
      <w:pPr>
        <w:pStyle w:val="TOC4"/>
        <w:rPr>
          <w:sz w:val="22"/>
          <w:lang w:val="en-CA" w:eastAsia="en-CA"/>
        </w:rPr>
      </w:pPr>
      <w:hyperlink w:anchor="_Toc123553683" w:history="1">
        <w:r w:rsidRPr="0001756E">
          <w:rPr>
            <w:rStyle w:val="Hyperlink"/>
          </w:rPr>
          <w:t>4.5.1.7</w:t>
        </w:r>
        <w:r>
          <w:rPr>
            <w:sz w:val="22"/>
            <w:lang w:val="en-CA" w:eastAsia="en-CA"/>
          </w:rPr>
          <w:tab/>
        </w:r>
        <w:r w:rsidRPr="0001756E">
          <w:rPr>
            <w:rStyle w:val="Hyperlink"/>
          </w:rPr>
          <w:t>Receiver properties</w:t>
        </w:r>
        <w:r>
          <w:rPr>
            <w:webHidden/>
          </w:rPr>
          <w:tab/>
        </w:r>
        <w:r>
          <w:rPr>
            <w:webHidden/>
          </w:rPr>
          <w:fldChar w:fldCharType="begin"/>
        </w:r>
        <w:r>
          <w:rPr>
            <w:webHidden/>
          </w:rPr>
          <w:instrText xml:space="preserve"> PAGEREF _Toc123553683 \h </w:instrText>
        </w:r>
        <w:r>
          <w:rPr>
            <w:webHidden/>
          </w:rPr>
        </w:r>
        <w:r>
          <w:rPr>
            <w:webHidden/>
          </w:rPr>
          <w:fldChar w:fldCharType="separate"/>
        </w:r>
        <w:r>
          <w:rPr>
            <w:webHidden/>
          </w:rPr>
          <w:t>90</w:t>
        </w:r>
        <w:r>
          <w:rPr>
            <w:webHidden/>
          </w:rPr>
          <w:fldChar w:fldCharType="end"/>
        </w:r>
      </w:hyperlink>
    </w:p>
    <w:p w14:paraId="3DE23119" w14:textId="73FB2915" w:rsidR="009F1324" w:rsidRDefault="009F1324">
      <w:pPr>
        <w:pStyle w:val="TOC4"/>
        <w:rPr>
          <w:sz w:val="22"/>
          <w:lang w:val="en-CA" w:eastAsia="en-CA"/>
        </w:rPr>
      </w:pPr>
      <w:hyperlink w:anchor="_Toc123553684" w:history="1">
        <w:r w:rsidRPr="0001756E">
          <w:rPr>
            <w:rStyle w:val="Hyperlink"/>
          </w:rPr>
          <w:t>4.5.1.8</w:t>
        </w:r>
        <w:r>
          <w:rPr>
            <w:sz w:val="22"/>
            <w:lang w:val="en-CA" w:eastAsia="en-CA"/>
          </w:rPr>
          <w:tab/>
        </w:r>
        <w:r w:rsidRPr="0001756E">
          <w:rPr>
            <w:rStyle w:val="Hyperlink"/>
          </w:rPr>
          <w:t>Power properties</w:t>
        </w:r>
        <w:r>
          <w:rPr>
            <w:webHidden/>
          </w:rPr>
          <w:tab/>
        </w:r>
        <w:r>
          <w:rPr>
            <w:webHidden/>
          </w:rPr>
          <w:fldChar w:fldCharType="begin"/>
        </w:r>
        <w:r>
          <w:rPr>
            <w:webHidden/>
          </w:rPr>
          <w:instrText xml:space="preserve"> PAGEREF _Toc123553684 \h </w:instrText>
        </w:r>
        <w:r>
          <w:rPr>
            <w:webHidden/>
          </w:rPr>
        </w:r>
        <w:r>
          <w:rPr>
            <w:webHidden/>
          </w:rPr>
          <w:fldChar w:fldCharType="separate"/>
        </w:r>
        <w:r>
          <w:rPr>
            <w:webHidden/>
          </w:rPr>
          <w:t>90</w:t>
        </w:r>
        <w:r>
          <w:rPr>
            <w:webHidden/>
          </w:rPr>
          <w:fldChar w:fldCharType="end"/>
        </w:r>
      </w:hyperlink>
    </w:p>
    <w:p w14:paraId="29825B0F" w14:textId="39B95143" w:rsidR="009F1324" w:rsidRDefault="009F1324">
      <w:pPr>
        <w:pStyle w:val="TOC4"/>
        <w:rPr>
          <w:sz w:val="22"/>
          <w:lang w:val="en-CA" w:eastAsia="en-CA"/>
        </w:rPr>
      </w:pPr>
      <w:hyperlink w:anchor="_Toc123553685" w:history="1">
        <w:r w:rsidRPr="0001756E">
          <w:rPr>
            <w:rStyle w:val="Hyperlink"/>
          </w:rPr>
          <w:t>4.5.1.9</w:t>
        </w:r>
        <w:r>
          <w:rPr>
            <w:sz w:val="22"/>
            <w:lang w:val="en-CA" w:eastAsia="en-CA"/>
          </w:rPr>
          <w:tab/>
        </w:r>
        <w:r w:rsidRPr="0001756E">
          <w:rPr>
            <w:rStyle w:val="Hyperlink"/>
          </w:rPr>
          <w:t>FEC properties</w:t>
        </w:r>
        <w:r>
          <w:rPr>
            <w:webHidden/>
          </w:rPr>
          <w:tab/>
        </w:r>
        <w:r>
          <w:rPr>
            <w:webHidden/>
          </w:rPr>
          <w:fldChar w:fldCharType="begin"/>
        </w:r>
        <w:r>
          <w:rPr>
            <w:webHidden/>
          </w:rPr>
          <w:instrText xml:space="preserve"> PAGEREF _Toc123553685 \h </w:instrText>
        </w:r>
        <w:r>
          <w:rPr>
            <w:webHidden/>
          </w:rPr>
        </w:r>
        <w:r>
          <w:rPr>
            <w:webHidden/>
          </w:rPr>
          <w:fldChar w:fldCharType="separate"/>
        </w:r>
        <w:r>
          <w:rPr>
            <w:webHidden/>
          </w:rPr>
          <w:t>90</w:t>
        </w:r>
        <w:r>
          <w:rPr>
            <w:webHidden/>
          </w:rPr>
          <w:fldChar w:fldCharType="end"/>
        </w:r>
      </w:hyperlink>
    </w:p>
    <w:p w14:paraId="08EC132A" w14:textId="24F10F17" w:rsidR="009F1324" w:rsidRDefault="009F1324">
      <w:pPr>
        <w:pStyle w:val="TOC4"/>
        <w:rPr>
          <w:sz w:val="22"/>
          <w:lang w:val="en-CA" w:eastAsia="en-CA"/>
        </w:rPr>
      </w:pPr>
      <w:hyperlink w:anchor="_Toc123553686" w:history="1">
        <w:r w:rsidRPr="0001756E">
          <w:rPr>
            <w:rStyle w:val="Hyperlink"/>
          </w:rPr>
          <w:t>4.5.1.10</w:t>
        </w:r>
        <w:r>
          <w:rPr>
            <w:sz w:val="22"/>
            <w:lang w:val="en-CA" w:eastAsia="en-CA"/>
          </w:rPr>
          <w:tab/>
        </w:r>
        <w:r w:rsidRPr="0001756E">
          <w:rPr>
            <w:rStyle w:val="Hyperlink"/>
          </w:rPr>
          <w:t>Channel Trace</w:t>
        </w:r>
        <w:r>
          <w:rPr>
            <w:webHidden/>
          </w:rPr>
          <w:tab/>
        </w:r>
        <w:r>
          <w:rPr>
            <w:webHidden/>
          </w:rPr>
          <w:fldChar w:fldCharType="begin"/>
        </w:r>
        <w:r>
          <w:rPr>
            <w:webHidden/>
          </w:rPr>
          <w:instrText xml:space="preserve"> PAGEREF _Toc123553686 \h </w:instrText>
        </w:r>
        <w:r>
          <w:rPr>
            <w:webHidden/>
          </w:rPr>
        </w:r>
        <w:r>
          <w:rPr>
            <w:webHidden/>
          </w:rPr>
          <w:fldChar w:fldCharType="separate"/>
        </w:r>
        <w:r>
          <w:rPr>
            <w:webHidden/>
          </w:rPr>
          <w:t>91</w:t>
        </w:r>
        <w:r>
          <w:rPr>
            <w:webHidden/>
          </w:rPr>
          <w:fldChar w:fldCharType="end"/>
        </w:r>
      </w:hyperlink>
    </w:p>
    <w:p w14:paraId="63A7D506" w14:textId="1DB52572" w:rsidR="009F1324" w:rsidRDefault="009F1324">
      <w:pPr>
        <w:pStyle w:val="TOC4"/>
        <w:rPr>
          <w:sz w:val="22"/>
          <w:lang w:val="en-CA" w:eastAsia="en-CA"/>
        </w:rPr>
      </w:pPr>
      <w:hyperlink w:anchor="_Toc123553687" w:history="1">
        <w:r w:rsidRPr="0001756E">
          <w:rPr>
            <w:rStyle w:val="Hyperlink"/>
          </w:rPr>
          <w:t>4.5.1.11</w:t>
        </w:r>
        <w:r>
          <w:rPr>
            <w:sz w:val="22"/>
            <w:lang w:val="en-CA" w:eastAsia="en-CA"/>
          </w:rPr>
          <w:tab/>
        </w:r>
        <w:r w:rsidRPr="0001756E">
          <w:rPr>
            <w:rStyle w:val="Hyperlink"/>
          </w:rPr>
          <w:t>Signal Source Label</w:t>
        </w:r>
        <w:r>
          <w:rPr>
            <w:webHidden/>
          </w:rPr>
          <w:tab/>
        </w:r>
        <w:r>
          <w:rPr>
            <w:webHidden/>
          </w:rPr>
          <w:fldChar w:fldCharType="begin"/>
        </w:r>
        <w:r>
          <w:rPr>
            <w:webHidden/>
          </w:rPr>
          <w:instrText xml:space="preserve"> PAGEREF _Toc123553687 \h </w:instrText>
        </w:r>
        <w:r>
          <w:rPr>
            <w:webHidden/>
          </w:rPr>
        </w:r>
        <w:r>
          <w:rPr>
            <w:webHidden/>
          </w:rPr>
          <w:fldChar w:fldCharType="separate"/>
        </w:r>
        <w:r>
          <w:rPr>
            <w:webHidden/>
          </w:rPr>
          <w:t>91</w:t>
        </w:r>
        <w:r>
          <w:rPr>
            <w:webHidden/>
          </w:rPr>
          <w:fldChar w:fldCharType="end"/>
        </w:r>
      </w:hyperlink>
    </w:p>
    <w:p w14:paraId="38A42BCF" w14:textId="23C1D168" w:rsidR="009F1324" w:rsidRDefault="009F1324">
      <w:pPr>
        <w:pStyle w:val="TOC4"/>
        <w:rPr>
          <w:sz w:val="22"/>
          <w:lang w:val="en-CA" w:eastAsia="en-CA"/>
        </w:rPr>
      </w:pPr>
      <w:hyperlink w:anchor="_Toc123553688" w:history="1">
        <w:r w:rsidRPr="0001756E">
          <w:rPr>
            <w:rStyle w:val="Hyperlink"/>
          </w:rPr>
          <w:t>4.5.1.12</w:t>
        </w:r>
        <w:r>
          <w:rPr>
            <w:sz w:val="22"/>
            <w:lang w:val="en-CA" w:eastAsia="en-CA"/>
          </w:rPr>
          <w:tab/>
        </w:r>
        <w:r w:rsidRPr="0001756E">
          <w:rPr>
            <w:rStyle w:val="Hyperlink"/>
          </w:rPr>
          <w:t>Signal characteristics</w:t>
        </w:r>
        <w:r>
          <w:rPr>
            <w:webHidden/>
          </w:rPr>
          <w:tab/>
        </w:r>
        <w:r>
          <w:rPr>
            <w:webHidden/>
          </w:rPr>
          <w:fldChar w:fldCharType="begin"/>
        </w:r>
        <w:r>
          <w:rPr>
            <w:webHidden/>
          </w:rPr>
          <w:instrText xml:space="preserve"> PAGEREF _Toc123553688 \h </w:instrText>
        </w:r>
        <w:r>
          <w:rPr>
            <w:webHidden/>
          </w:rPr>
        </w:r>
        <w:r>
          <w:rPr>
            <w:webHidden/>
          </w:rPr>
          <w:fldChar w:fldCharType="separate"/>
        </w:r>
        <w:r>
          <w:rPr>
            <w:webHidden/>
          </w:rPr>
          <w:t>91</w:t>
        </w:r>
        <w:r>
          <w:rPr>
            <w:webHidden/>
          </w:rPr>
          <w:fldChar w:fldCharType="end"/>
        </w:r>
      </w:hyperlink>
    </w:p>
    <w:p w14:paraId="0D317BDE" w14:textId="12FEFA3D" w:rsidR="009F1324" w:rsidRDefault="009F1324">
      <w:pPr>
        <w:pStyle w:val="TOC4"/>
        <w:rPr>
          <w:sz w:val="22"/>
          <w:lang w:val="en-CA" w:eastAsia="en-CA"/>
        </w:rPr>
      </w:pPr>
      <w:hyperlink w:anchor="_Toc123553689" w:history="1">
        <w:r w:rsidRPr="0001756E">
          <w:rPr>
            <w:rStyle w:val="Hyperlink"/>
          </w:rPr>
          <w:t>4.5.1.13</w:t>
        </w:r>
        <w:r>
          <w:rPr>
            <w:sz w:val="22"/>
            <w:lang w:val="en-CA" w:eastAsia="en-CA"/>
          </w:rPr>
          <w:tab/>
        </w:r>
        <w:r w:rsidRPr="0001756E">
          <w:rPr>
            <w:rStyle w:val="Hyperlink"/>
          </w:rPr>
          <w:t>Far end indications</w:t>
        </w:r>
        <w:r>
          <w:rPr>
            <w:webHidden/>
          </w:rPr>
          <w:tab/>
        </w:r>
        <w:r>
          <w:rPr>
            <w:webHidden/>
          </w:rPr>
          <w:fldChar w:fldCharType="begin"/>
        </w:r>
        <w:r>
          <w:rPr>
            <w:webHidden/>
          </w:rPr>
          <w:instrText xml:space="preserve"> PAGEREF _Toc123553689 \h </w:instrText>
        </w:r>
        <w:r>
          <w:rPr>
            <w:webHidden/>
          </w:rPr>
        </w:r>
        <w:r>
          <w:rPr>
            <w:webHidden/>
          </w:rPr>
          <w:fldChar w:fldCharType="separate"/>
        </w:r>
        <w:r>
          <w:rPr>
            <w:webHidden/>
          </w:rPr>
          <w:t>91</w:t>
        </w:r>
        <w:r>
          <w:rPr>
            <w:webHidden/>
          </w:rPr>
          <w:fldChar w:fldCharType="end"/>
        </w:r>
      </w:hyperlink>
    </w:p>
    <w:p w14:paraId="3E69BB0E" w14:textId="469CE777" w:rsidR="009F1324" w:rsidRDefault="009F1324">
      <w:pPr>
        <w:pStyle w:val="TOC3"/>
        <w:rPr>
          <w:rFonts w:cstheme="minorBidi"/>
          <w:noProof/>
          <w:color w:val="auto"/>
          <w:sz w:val="22"/>
          <w:lang w:val="en-CA" w:eastAsia="en-CA"/>
        </w:rPr>
      </w:pPr>
      <w:hyperlink w:anchor="_Toc123553690" w:history="1">
        <w:r w:rsidRPr="0001756E">
          <w:rPr>
            <w:rStyle w:val="Hyperlink"/>
            <w:noProof/>
          </w:rPr>
          <w:t>4.5.2</w:t>
        </w:r>
        <w:r>
          <w:rPr>
            <w:rFonts w:cstheme="minorBidi"/>
            <w:noProof/>
            <w:color w:val="auto"/>
            <w:sz w:val="22"/>
            <w:lang w:val="en-CA" w:eastAsia="en-CA"/>
          </w:rPr>
          <w:tab/>
        </w:r>
        <w:r w:rsidRPr="0001756E">
          <w:rPr>
            <w:rStyle w:val="Hyperlink"/>
            <w:noProof/>
          </w:rPr>
          <w:t>Attributes related to each property</w:t>
        </w:r>
        <w:r>
          <w:rPr>
            <w:noProof/>
            <w:webHidden/>
          </w:rPr>
          <w:tab/>
        </w:r>
        <w:r>
          <w:rPr>
            <w:noProof/>
            <w:webHidden/>
          </w:rPr>
          <w:fldChar w:fldCharType="begin"/>
        </w:r>
        <w:r>
          <w:rPr>
            <w:noProof/>
            <w:webHidden/>
          </w:rPr>
          <w:instrText xml:space="preserve"> PAGEREF _Toc123553690 \h </w:instrText>
        </w:r>
        <w:r>
          <w:rPr>
            <w:noProof/>
            <w:webHidden/>
          </w:rPr>
        </w:r>
        <w:r>
          <w:rPr>
            <w:noProof/>
            <w:webHidden/>
          </w:rPr>
          <w:fldChar w:fldCharType="separate"/>
        </w:r>
        <w:r>
          <w:rPr>
            <w:noProof/>
            <w:webHidden/>
          </w:rPr>
          <w:t>92</w:t>
        </w:r>
        <w:r>
          <w:rPr>
            <w:noProof/>
            <w:webHidden/>
          </w:rPr>
          <w:fldChar w:fldCharType="end"/>
        </w:r>
      </w:hyperlink>
    </w:p>
    <w:p w14:paraId="7939E5E5" w14:textId="1B22CF02" w:rsidR="009F1324" w:rsidRDefault="009F1324">
      <w:pPr>
        <w:pStyle w:val="TOC4"/>
        <w:rPr>
          <w:sz w:val="22"/>
          <w:lang w:val="en-CA" w:eastAsia="en-CA"/>
        </w:rPr>
      </w:pPr>
      <w:hyperlink w:anchor="_Toc123553691" w:history="1">
        <w:r w:rsidRPr="0001756E">
          <w:rPr>
            <w:rStyle w:val="Hyperlink"/>
          </w:rPr>
          <w:t>4.5.2.1</w:t>
        </w:r>
        <w:r>
          <w:rPr>
            <w:sz w:val="22"/>
            <w:lang w:val="en-CA" w:eastAsia="en-CA"/>
          </w:rPr>
          <w:tab/>
        </w:r>
        <w:r w:rsidRPr="0001756E">
          <w:rPr>
            <w:rStyle w:val="Hyperlink"/>
          </w:rPr>
          <w:t>Requested/Intended</w:t>
        </w:r>
        <w:r>
          <w:rPr>
            <w:webHidden/>
          </w:rPr>
          <w:tab/>
        </w:r>
        <w:r>
          <w:rPr>
            <w:webHidden/>
          </w:rPr>
          <w:fldChar w:fldCharType="begin"/>
        </w:r>
        <w:r>
          <w:rPr>
            <w:webHidden/>
          </w:rPr>
          <w:instrText xml:space="preserve"> PAGEREF _Toc123553691 \h </w:instrText>
        </w:r>
        <w:r>
          <w:rPr>
            <w:webHidden/>
          </w:rPr>
        </w:r>
        <w:r>
          <w:rPr>
            <w:webHidden/>
          </w:rPr>
          <w:fldChar w:fldCharType="separate"/>
        </w:r>
        <w:r>
          <w:rPr>
            <w:webHidden/>
          </w:rPr>
          <w:t>92</w:t>
        </w:r>
        <w:r>
          <w:rPr>
            <w:webHidden/>
          </w:rPr>
          <w:fldChar w:fldCharType="end"/>
        </w:r>
      </w:hyperlink>
    </w:p>
    <w:p w14:paraId="3D356BEA" w14:textId="7593CFAA" w:rsidR="009F1324" w:rsidRDefault="009F1324">
      <w:pPr>
        <w:pStyle w:val="TOC4"/>
        <w:rPr>
          <w:sz w:val="22"/>
          <w:lang w:val="en-CA" w:eastAsia="en-CA"/>
        </w:rPr>
      </w:pPr>
      <w:hyperlink w:anchor="_Toc123553692" w:history="1">
        <w:r w:rsidRPr="0001756E">
          <w:rPr>
            <w:rStyle w:val="Hyperlink"/>
          </w:rPr>
          <w:t>4.5.2.2</w:t>
        </w:r>
        <w:r>
          <w:rPr>
            <w:sz w:val="22"/>
            <w:lang w:val="en-CA" w:eastAsia="en-CA"/>
          </w:rPr>
          <w:tab/>
        </w:r>
        <w:r w:rsidRPr="0001756E">
          <w:rPr>
            <w:rStyle w:val="Hyperlink"/>
          </w:rPr>
          <w:t>Current/actual – measure</w:t>
        </w:r>
        <w:r>
          <w:rPr>
            <w:webHidden/>
          </w:rPr>
          <w:tab/>
        </w:r>
        <w:r>
          <w:rPr>
            <w:webHidden/>
          </w:rPr>
          <w:fldChar w:fldCharType="begin"/>
        </w:r>
        <w:r>
          <w:rPr>
            <w:webHidden/>
          </w:rPr>
          <w:instrText xml:space="preserve"> PAGEREF _Toc123553692 \h </w:instrText>
        </w:r>
        <w:r>
          <w:rPr>
            <w:webHidden/>
          </w:rPr>
        </w:r>
        <w:r>
          <w:rPr>
            <w:webHidden/>
          </w:rPr>
          <w:fldChar w:fldCharType="separate"/>
        </w:r>
        <w:r>
          <w:rPr>
            <w:webHidden/>
          </w:rPr>
          <w:t>92</w:t>
        </w:r>
        <w:r>
          <w:rPr>
            <w:webHidden/>
          </w:rPr>
          <w:fldChar w:fldCharType="end"/>
        </w:r>
      </w:hyperlink>
    </w:p>
    <w:p w14:paraId="4579D53C" w14:textId="3C17B99E" w:rsidR="009F1324" w:rsidRDefault="009F1324">
      <w:pPr>
        <w:pStyle w:val="TOC4"/>
        <w:rPr>
          <w:sz w:val="22"/>
          <w:lang w:val="en-CA" w:eastAsia="en-CA"/>
        </w:rPr>
      </w:pPr>
      <w:hyperlink w:anchor="_Toc123553693" w:history="1">
        <w:r w:rsidRPr="0001756E">
          <w:rPr>
            <w:rStyle w:val="Hyperlink"/>
          </w:rPr>
          <w:t>4.5.2.3</w:t>
        </w:r>
        <w:r>
          <w:rPr>
            <w:sz w:val="22"/>
            <w:lang w:val="en-CA" w:eastAsia="en-CA"/>
          </w:rPr>
          <w:tab/>
        </w:r>
        <w:r w:rsidRPr="0001756E">
          <w:rPr>
            <w:rStyle w:val="Hyperlink"/>
          </w:rPr>
          <w:t>Threshold – measure</w:t>
        </w:r>
        <w:r>
          <w:rPr>
            <w:webHidden/>
          </w:rPr>
          <w:tab/>
        </w:r>
        <w:r>
          <w:rPr>
            <w:webHidden/>
          </w:rPr>
          <w:fldChar w:fldCharType="begin"/>
        </w:r>
        <w:r>
          <w:rPr>
            <w:webHidden/>
          </w:rPr>
          <w:instrText xml:space="preserve"> PAGEREF _Toc123553693 \h </w:instrText>
        </w:r>
        <w:r>
          <w:rPr>
            <w:webHidden/>
          </w:rPr>
        </w:r>
        <w:r>
          <w:rPr>
            <w:webHidden/>
          </w:rPr>
          <w:fldChar w:fldCharType="separate"/>
        </w:r>
        <w:r>
          <w:rPr>
            <w:webHidden/>
          </w:rPr>
          <w:t>92</w:t>
        </w:r>
        <w:r>
          <w:rPr>
            <w:webHidden/>
          </w:rPr>
          <w:fldChar w:fldCharType="end"/>
        </w:r>
      </w:hyperlink>
    </w:p>
    <w:p w14:paraId="6DF647D8" w14:textId="578C2578" w:rsidR="009F1324" w:rsidRDefault="009F1324">
      <w:pPr>
        <w:pStyle w:val="TOC4"/>
        <w:rPr>
          <w:sz w:val="22"/>
          <w:lang w:val="en-CA" w:eastAsia="en-CA"/>
        </w:rPr>
      </w:pPr>
      <w:hyperlink w:anchor="_Toc123553694" w:history="1">
        <w:r w:rsidRPr="0001756E">
          <w:rPr>
            <w:rStyle w:val="Hyperlink"/>
          </w:rPr>
          <w:t>4.5.2.4</w:t>
        </w:r>
        <w:r>
          <w:rPr>
            <w:sz w:val="22"/>
            <w:lang w:val="en-CA" w:eastAsia="en-CA"/>
          </w:rPr>
          <w:tab/>
        </w:r>
        <w:r w:rsidRPr="0001756E">
          <w:rPr>
            <w:rStyle w:val="Hyperlink"/>
          </w:rPr>
          <w:t>Alarms</w:t>
        </w:r>
        <w:r>
          <w:rPr>
            <w:webHidden/>
          </w:rPr>
          <w:tab/>
        </w:r>
        <w:r>
          <w:rPr>
            <w:webHidden/>
          </w:rPr>
          <w:fldChar w:fldCharType="begin"/>
        </w:r>
        <w:r>
          <w:rPr>
            <w:webHidden/>
          </w:rPr>
          <w:instrText xml:space="preserve"> PAGEREF _Toc123553694 \h </w:instrText>
        </w:r>
        <w:r>
          <w:rPr>
            <w:webHidden/>
          </w:rPr>
        </w:r>
        <w:r>
          <w:rPr>
            <w:webHidden/>
          </w:rPr>
          <w:fldChar w:fldCharType="separate"/>
        </w:r>
        <w:r>
          <w:rPr>
            <w:webHidden/>
          </w:rPr>
          <w:t>92</w:t>
        </w:r>
        <w:r>
          <w:rPr>
            <w:webHidden/>
          </w:rPr>
          <w:fldChar w:fldCharType="end"/>
        </w:r>
      </w:hyperlink>
    </w:p>
    <w:p w14:paraId="1C2F1CA3" w14:textId="3D83C976" w:rsidR="009F1324" w:rsidRDefault="009F1324">
      <w:pPr>
        <w:pStyle w:val="TOC4"/>
        <w:rPr>
          <w:sz w:val="22"/>
          <w:lang w:val="en-CA" w:eastAsia="en-CA"/>
        </w:rPr>
      </w:pPr>
      <w:hyperlink w:anchor="_Toc123553695" w:history="1">
        <w:r w:rsidRPr="0001756E">
          <w:rPr>
            <w:rStyle w:val="Hyperlink"/>
          </w:rPr>
          <w:t>4.5.2.5</w:t>
        </w:r>
        <w:r>
          <w:rPr>
            <w:sz w:val="22"/>
            <w:lang w:val="en-CA" w:eastAsia="en-CA"/>
          </w:rPr>
          <w:tab/>
        </w:r>
        <w:r w:rsidRPr="0001756E">
          <w:rPr>
            <w:rStyle w:val="Hyperlink"/>
          </w:rPr>
          <w:t>Capability (requested/intended, current, threshold and alarms)</w:t>
        </w:r>
        <w:r>
          <w:rPr>
            <w:webHidden/>
          </w:rPr>
          <w:tab/>
        </w:r>
        <w:r>
          <w:rPr>
            <w:webHidden/>
          </w:rPr>
          <w:fldChar w:fldCharType="begin"/>
        </w:r>
        <w:r>
          <w:rPr>
            <w:webHidden/>
          </w:rPr>
          <w:instrText xml:space="preserve"> PAGEREF _Toc123553695 \h </w:instrText>
        </w:r>
        <w:r>
          <w:rPr>
            <w:webHidden/>
          </w:rPr>
        </w:r>
        <w:r>
          <w:rPr>
            <w:webHidden/>
          </w:rPr>
          <w:fldChar w:fldCharType="separate"/>
        </w:r>
        <w:r>
          <w:rPr>
            <w:webHidden/>
          </w:rPr>
          <w:t>92</w:t>
        </w:r>
        <w:r>
          <w:rPr>
            <w:webHidden/>
          </w:rPr>
          <w:fldChar w:fldCharType="end"/>
        </w:r>
      </w:hyperlink>
    </w:p>
    <w:p w14:paraId="566A53BC" w14:textId="5478EA0B" w:rsidR="009F1324" w:rsidRDefault="009F1324">
      <w:pPr>
        <w:pStyle w:val="TOC3"/>
        <w:rPr>
          <w:rFonts w:cstheme="minorBidi"/>
          <w:noProof/>
          <w:color w:val="auto"/>
          <w:sz w:val="22"/>
          <w:lang w:val="en-CA" w:eastAsia="en-CA"/>
        </w:rPr>
      </w:pPr>
      <w:hyperlink w:anchor="_Toc123553696" w:history="1">
        <w:r w:rsidRPr="0001756E">
          <w:rPr>
            <w:rStyle w:val="Hyperlink"/>
            <w:noProof/>
          </w:rPr>
          <w:t>4.5.3</w:t>
        </w:r>
        <w:r>
          <w:rPr>
            <w:rFonts w:cstheme="minorBidi"/>
            <w:noProof/>
            <w:color w:val="auto"/>
            <w:sz w:val="22"/>
            <w:lang w:val="en-CA" w:eastAsia="en-CA"/>
          </w:rPr>
          <w:tab/>
        </w:r>
        <w:r w:rsidRPr="0001756E">
          <w:rPr>
            <w:rStyle w:val="Hyperlink"/>
            <w:noProof/>
          </w:rPr>
          <w:t>Considering Tandem Connection Monitoring and mapping to OAM (MEP/MIP etc) pattern</w:t>
        </w:r>
        <w:r>
          <w:rPr>
            <w:noProof/>
            <w:webHidden/>
          </w:rPr>
          <w:tab/>
        </w:r>
        <w:r>
          <w:rPr>
            <w:noProof/>
            <w:webHidden/>
          </w:rPr>
          <w:fldChar w:fldCharType="begin"/>
        </w:r>
        <w:r>
          <w:rPr>
            <w:noProof/>
            <w:webHidden/>
          </w:rPr>
          <w:instrText xml:space="preserve"> PAGEREF _Toc123553696 \h </w:instrText>
        </w:r>
        <w:r>
          <w:rPr>
            <w:noProof/>
            <w:webHidden/>
          </w:rPr>
        </w:r>
        <w:r>
          <w:rPr>
            <w:noProof/>
            <w:webHidden/>
          </w:rPr>
          <w:fldChar w:fldCharType="separate"/>
        </w:r>
        <w:r>
          <w:rPr>
            <w:noProof/>
            <w:webHidden/>
          </w:rPr>
          <w:t>93</w:t>
        </w:r>
        <w:r>
          <w:rPr>
            <w:noProof/>
            <w:webHidden/>
          </w:rPr>
          <w:fldChar w:fldCharType="end"/>
        </w:r>
      </w:hyperlink>
    </w:p>
    <w:p w14:paraId="481B27D1" w14:textId="28E94C2B" w:rsidR="009F1324" w:rsidRDefault="009F1324" w:rsidP="009F1324">
      <w:pPr>
        <w:pStyle w:val="TOC1"/>
        <w:rPr>
          <w:rFonts w:cstheme="minorBidi"/>
          <w:noProof/>
          <w:color w:val="auto"/>
          <w:sz w:val="22"/>
          <w:szCs w:val="22"/>
          <w:lang w:val="en-CA" w:eastAsia="en-CA"/>
        </w:rPr>
      </w:pPr>
      <w:hyperlink w:anchor="_Toc123553697" w:history="1">
        <w:r w:rsidRPr="0001756E">
          <w:rPr>
            <w:rStyle w:val="Hyperlink"/>
            <w:noProof/>
          </w:rPr>
          <w:t>5</w:t>
        </w:r>
        <w:r>
          <w:rPr>
            <w:rFonts w:cstheme="minorBidi"/>
            <w:noProof/>
            <w:color w:val="auto"/>
            <w:sz w:val="22"/>
            <w:szCs w:val="22"/>
            <w:lang w:val="en-CA" w:eastAsia="en-CA"/>
          </w:rPr>
          <w:tab/>
        </w:r>
        <w:r w:rsidRPr="0001756E">
          <w:rPr>
            <w:rStyle w:val="Hyperlink"/>
            <w:noProof/>
          </w:rPr>
          <w:t>The relationship between functional and physical</w:t>
        </w:r>
        <w:r>
          <w:rPr>
            <w:noProof/>
            <w:webHidden/>
          </w:rPr>
          <w:tab/>
        </w:r>
        <w:r>
          <w:rPr>
            <w:noProof/>
            <w:webHidden/>
          </w:rPr>
          <w:fldChar w:fldCharType="begin"/>
        </w:r>
        <w:r>
          <w:rPr>
            <w:noProof/>
            <w:webHidden/>
          </w:rPr>
          <w:instrText xml:space="preserve"> PAGEREF _Toc123553697 \h </w:instrText>
        </w:r>
        <w:r>
          <w:rPr>
            <w:noProof/>
            <w:webHidden/>
          </w:rPr>
        </w:r>
        <w:r>
          <w:rPr>
            <w:noProof/>
            <w:webHidden/>
          </w:rPr>
          <w:fldChar w:fldCharType="separate"/>
        </w:r>
        <w:r>
          <w:rPr>
            <w:noProof/>
            <w:webHidden/>
          </w:rPr>
          <w:t>94</w:t>
        </w:r>
        <w:r>
          <w:rPr>
            <w:noProof/>
            <w:webHidden/>
          </w:rPr>
          <w:fldChar w:fldCharType="end"/>
        </w:r>
      </w:hyperlink>
    </w:p>
    <w:p w14:paraId="54D35291" w14:textId="049992CD" w:rsidR="009F1324" w:rsidRDefault="009F1324">
      <w:pPr>
        <w:pStyle w:val="TOC2"/>
        <w:rPr>
          <w:rFonts w:cstheme="minorBidi"/>
          <w:noProof/>
          <w:color w:val="auto"/>
          <w:sz w:val="22"/>
          <w:lang w:val="en-CA" w:eastAsia="en-CA"/>
        </w:rPr>
      </w:pPr>
      <w:hyperlink w:anchor="_Toc123553698" w:history="1">
        <w:r w:rsidRPr="0001756E">
          <w:rPr>
            <w:rStyle w:val="Hyperlink"/>
            <w:noProof/>
          </w:rPr>
          <w:t>5.1</w:t>
        </w:r>
        <w:r>
          <w:rPr>
            <w:rFonts w:cstheme="minorBidi"/>
            <w:noProof/>
            <w:color w:val="auto"/>
            <w:sz w:val="22"/>
            <w:lang w:val="en-CA" w:eastAsia="en-CA"/>
          </w:rPr>
          <w:tab/>
        </w:r>
        <w:r w:rsidRPr="0001756E">
          <w:rPr>
            <w:rStyle w:val="Hyperlink"/>
            <w:noProof/>
          </w:rPr>
          <w:t>Overview</w:t>
        </w:r>
        <w:r>
          <w:rPr>
            <w:noProof/>
            <w:webHidden/>
          </w:rPr>
          <w:tab/>
        </w:r>
        <w:r>
          <w:rPr>
            <w:noProof/>
            <w:webHidden/>
          </w:rPr>
          <w:fldChar w:fldCharType="begin"/>
        </w:r>
        <w:r>
          <w:rPr>
            <w:noProof/>
            <w:webHidden/>
          </w:rPr>
          <w:instrText xml:space="preserve"> PAGEREF _Toc123553698 \h </w:instrText>
        </w:r>
        <w:r>
          <w:rPr>
            <w:noProof/>
            <w:webHidden/>
          </w:rPr>
        </w:r>
        <w:r>
          <w:rPr>
            <w:noProof/>
            <w:webHidden/>
          </w:rPr>
          <w:fldChar w:fldCharType="separate"/>
        </w:r>
        <w:r>
          <w:rPr>
            <w:noProof/>
            <w:webHidden/>
          </w:rPr>
          <w:t>94</w:t>
        </w:r>
        <w:r>
          <w:rPr>
            <w:noProof/>
            <w:webHidden/>
          </w:rPr>
          <w:fldChar w:fldCharType="end"/>
        </w:r>
      </w:hyperlink>
    </w:p>
    <w:p w14:paraId="4A13761E" w14:textId="19B1E005" w:rsidR="009F1324" w:rsidRDefault="009F1324">
      <w:pPr>
        <w:pStyle w:val="TOC2"/>
        <w:rPr>
          <w:rFonts w:cstheme="minorBidi"/>
          <w:noProof/>
          <w:color w:val="auto"/>
          <w:sz w:val="22"/>
          <w:lang w:val="en-CA" w:eastAsia="en-CA"/>
        </w:rPr>
      </w:pPr>
      <w:hyperlink w:anchor="_Toc123553699" w:history="1">
        <w:r w:rsidRPr="0001756E">
          <w:rPr>
            <w:rStyle w:val="Hyperlink"/>
            <w:noProof/>
          </w:rPr>
          <w:t>5.2</w:t>
        </w:r>
        <w:r>
          <w:rPr>
            <w:rFonts w:cstheme="minorBidi"/>
            <w:noProof/>
            <w:color w:val="auto"/>
            <w:sz w:val="22"/>
            <w:lang w:val="en-CA" w:eastAsia="en-CA"/>
          </w:rPr>
          <w:tab/>
        </w:r>
        <w:r w:rsidRPr="0001756E">
          <w:rPr>
            <w:rStyle w:val="Hyperlink"/>
            <w:noProof/>
          </w:rPr>
          <w:t>The Field Replaceable Unit (FRU)</w:t>
        </w:r>
        <w:r>
          <w:rPr>
            <w:noProof/>
            <w:webHidden/>
          </w:rPr>
          <w:tab/>
        </w:r>
        <w:r>
          <w:rPr>
            <w:noProof/>
            <w:webHidden/>
          </w:rPr>
          <w:fldChar w:fldCharType="begin"/>
        </w:r>
        <w:r>
          <w:rPr>
            <w:noProof/>
            <w:webHidden/>
          </w:rPr>
          <w:instrText xml:space="preserve"> PAGEREF _Toc123553699 \h </w:instrText>
        </w:r>
        <w:r>
          <w:rPr>
            <w:noProof/>
            <w:webHidden/>
          </w:rPr>
        </w:r>
        <w:r>
          <w:rPr>
            <w:noProof/>
            <w:webHidden/>
          </w:rPr>
          <w:fldChar w:fldCharType="separate"/>
        </w:r>
        <w:r>
          <w:rPr>
            <w:noProof/>
            <w:webHidden/>
          </w:rPr>
          <w:t>94</w:t>
        </w:r>
        <w:r>
          <w:rPr>
            <w:noProof/>
            <w:webHidden/>
          </w:rPr>
          <w:fldChar w:fldCharType="end"/>
        </w:r>
      </w:hyperlink>
    </w:p>
    <w:p w14:paraId="67A736E3" w14:textId="65599E84" w:rsidR="009F1324" w:rsidRDefault="009F1324">
      <w:pPr>
        <w:pStyle w:val="TOC2"/>
        <w:rPr>
          <w:rFonts w:cstheme="minorBidi"/>
          <w:noProof/>
          <w:color w:val="auto"/>
          <w:sz w:val="22"/>
          <w:lang w:val="en-CA" w:eastAsia="en-CA"/>
        </w:rPr>
      </w:pPr>
      <w:hyperlink w:anchor="_Toc123553700" w:history="1">
        <w:r w:rsidRPr="0001756E">
          <w:rPr>
            <w:rStyle w:val="Hyperlink"/>
            <w:noProof/>
          </w:rPr>
          <w:t>5.3</w:t>
        </w:r>
        <w:r>
          <w:rPr>
            <w:rFonts w:cstheme="minorBidi"/>
            <w:noProof/>
            <w:color w:val="auto"/>
            <w:sz w:val="22"/>
            <w:lang w:val="en-CA" w:eastAsia="en-CA"/>
          </w:rPr>
          <w:tab/>
        </w:r>
        <w:r w:rsidRPr="0001756E">
          <w:rPr>
            <w:rStyle w:val="Hyperlink"/>
            <w:noProof/>
          </w:rPr>
          <w:t>Relationship to the internal physical structure</w:t>
        </w:r>
        <w:r>
          <w:rPr>
            <w:noProof/>
            <w:webHidden/>
          </w:rPr>
          <w:tab/>
        </w:r>
        <w:r>
          <w:rPr>
            <w:noProof/>
            <w:webHidden/>
          </w:rPr>
          <w:fldChar w:fldCharType="begin"/>
        </w:r>
        <w:r>
          <w:rPr>
            <w:noProof/>
            <w:webHidden/>
          </w:rPr>
          <w:instrText xml:space="preserve"> PAGEREF _Toc123553700 \h </w:instrText>
        </w:r>
        <w:r>
          <w:rPr>
            <w:noProof/>
            <w:webHidden/>
          </w:rPr>
        </w:r>
        <w:r>
          <w:rPr>
            <w:noProof/>
            <w:webHidden/>
          </w:rPr>
          <w:fldChar w:fldCharType="separate"/>
        </w:r>
        <w:r>
          <w:rPr>
            <w:noProof/>
            <w:webHidden/>
          </w:rPr>
          <w:t>96</w:t>
        </w:r>
        <w:r>
          <w:rPr>
            <w:noProof/>
            <w:webHidden/>
          </w:rPr>
          <w:fldChar w:fldCharType="end"/>
        </w:r>
      </w:hyperlink>
    </w:p>
    <w:p w14:paraId="14F18214" w14:textId="6021A4F8" w:rsidR="009F1324" w:rsidRDefault="009F1324" w:rsidP="009F1324">
      <w:pPr>
        <w:pStyle w:val="TOC1"/>
        <w:rPr>
          <w:rFonts w:cstheme="minorBidi"/>
          <w:noProof/>
          <w:color w:val="auto"/>
          <w:sz w:val="22"/>
          <w:szCs w:val="22"/>
          <w:lang w:val="en-CA" w:eastAsia="en-CA"/>
        </w:rPr>
      </w:pPr>
      <w:hyperlink w:anchor="_Toc123553701" w:history="1">
        <w:r w:rsidRPr="0001756E">
          <w:rPr>
            <w:rStyle w:val="Hyperlink"/>
            <w:noProof/>
          </w:rPr>
          <w:t>6</w:t>
        </w:r>
        <w:r>
          <w:rPr>
            <w:rFonts w:cstheme="minorBidi"/>
            <w:noProof/>
            <w:color w:val="auto"/>
            <w:sz w:val="22"/>
            <w:szCs w:val="22"/>
            <w:lang w:val="en-CA" w:eastAsia="en-CA"/>
          </w:rPr>
          <w:tab/>
        </w:r>
        <w:r w:rsidRPr="0001756E">
          <w:rPr>
            <w:rStyle w:val="Hyperlink"/>
            <w:noProof/>
          </w:rPr>
          <w:t>Other Photonic cases</w:t>
        </w:r>
        <w:r>
          <w:rPr>
            <w:noProof/>
            <w:webHidden/>
          </w:rPr>
          <w:tab/>
        </w:r>
        <w:r>
          <w:rPr>
            <w:noProof/>
            <w:webHidden/>
          </w:rPr>
          <w:fldChar w:fldCharType="begin"/>
        </w:r>
        <w:r>
          <w:rPr>
            <w:noProof/>
            <w:webHidden/>
          </w:rPr>
          <w:instrText xml:space="preserve"> PAGEREF _Toc123553701 \h </w:instrText>
        </w:r>
        <w:r>
          <w:rPr>
            <w:noProof/>
            <w:webHidden/>
          </w:rPr>
        </w:r>
        <w:r>
          <w:rPr>
            <w:noProof/>
            <w:webHidden/>
          </w:rPr>
          <w:fldChar w:fldCharType="separate"/>
        </w:r>
        <w:r>
          <w:rPr>
            <w:noProof/>
            <w:webHidden/>
          </w:rPr>
          <w:t>96</w:t>
        </w:r>
        <w:r>
          <w:rPr>
            <w:noProof/>
            <w:webHidden/>
          </w:rPr>
          <w:fldChar w:fldCharType="end"/>
        </w:r>
      </w:hyperlink>
    </w:p>
    <w:p w14:paraId="1017E40E" w14:textId="5A1FBECA" w:rsidR="009F1324" w:rsidRDefault="009F1324">
      <w:pPr>
        <w:pStyle w:val="TOC2"/>
        <w:rPr>
          <w:rFonts w:cstheme="minorBidi"/>
          <w:noProof/>
          <w:color w:val="auto"/>
          <w:sz w:val="22"/>
          <w:lang w:val="en-CA" w:eastAsia="en-CA"/>
        </w:rPr>
      </w:pPr>
      <w:hyperlink w:anchor="_Toc123553702" w:history="1">
        <w:r w:rsidRPr="0001756E">
          <w:rPr>
            <w:rStyle w:val="Hyperlink"/>
            <w:noProof/>
          </w:rPr>
          <w:t>6.1</w:t>
        </w:r>
        <w:r>
          <w:rPr>
            <w:rFonts w:cstheme="minorBidi"/>
            <w:noProof/>
            <w:color w:val="auto"/>
            <w:sz w:val="22"/>
            <w:lang w:val="en-CA" w:eastAsia="en-CA"/>
          </w:rPr>
          <w:tab/>
        </w:r>
        <w:r w:rsidRPr="0001756E">
          <w:rPr>
            <w:rStyle w:val="Hyperlink"/>
            <w:noProof/>
          </w:rPr>
          <w:t>Passive Optical Networks</w:t>
        </w:r>
        <w:r>
          <w:rPr>
            <w:noProof/>
            <w:webHidden/>
          </w:rPr>
          <w:tab/>
        </w:r>
        <w:r>
          <w:rPr>
            <w:noProof/>
            <w:webHidden/>
          </w:rPr>
          <w:fldChar w:fldCharType="begin"/>
        </w:r>
        <w:r>
          <w:rPr>
            <w:noProof/>
            <w:webHidden/>
          </w:rPr>
          <w:instrText xml:space="preserve"> PAGEREF _Toc123553702 \h </w:instrText>
        </w:r>
        <w:r>
          <w:rPr>
            <w:noProof/>
            <w:webHidden/>
          </w:rPr>
        </w:r>
        <w:r>
          <w:rPr>
            <w:noProof/>
            <w:webHidden/>
          </w:rPr>
          <w:fldChar w:fldCharType="separate"/>
        </w:r>
        <w:r>
          <w:rPr>
            <w:noProof/>
            <w:webHidden/>
          </w:rPr>
          <w:t>96</w:t>
        </w:r>
        <w:r>
          <w:rPr>
            <w:noProof/>
            <w:webHidden/>
          </w:rPr>
          <w:fldChar w:fldCharType="end"/>
        </w:r>
      </w:hyperlink>
    </w:p>
    <w:p w14:paraId="7F9495B2" w14:textId="2D50ABD8" w:rsidR="009F1324" w:rsidRDefault="009F1324" w:rsidP="009F1324">
      <w:pPr>
        <w:pStyle w:val="TOC1"/>
        <w:rPr>
          <w:rFonts w:cstheme="minorBidi"/>
          <w:noProof/>
          <w:color w:val="auto"/>
          <w:sz w:val="22"/>
          <w:szCs w:val="22"/>
          <w:lang w:val="en-CA" w:eastAsia="en-CA"/>
        </w:rPr>
      </w:pPr>
      <w:hyperlink w:anchor="_Toc123553703" w:history="1">
        <w:r w:rsidRPr="0001756E">
          <w:rPr>
            <w:rStyle w:val="Hyperlink"/>
            <w:noProof/>
          </w:rPr>
          <w:t>7</w:t>
        </w:r>
        <w:r>
          <w:rPr>
            <w:rFonts w:cstheme="minorBidi"/>
            <w:noProof/>
            <w:color w:val="auto"/>
            <w:sz w:val="22"/>
            <w:szCs w:val="22"/>
            <w:lang w:val="en-CA" w:eastAsia="en-CA"/>
          </w:rPr>
          <w:tab/>
        </w:r>
        <w:r w:rsidRPr="0001756E">
          <w:rPr>
            <w:rStyle w:val="Hyperlink"/>
            <w:noProof/>
          </w:rPr>
          <w:t>For further study</w:t>
        </w:r>
        <w:r>
          <w:rPr>
            <w:noProof/>
            <w:webHidden/>
          </w:rPr>
          <w:tab/>
        </w:r>
        <w:r>
          <w:rPr>
            <w:noProof/>
            <w:webHidden/>
          </w:rPr>
          <w:fldChar w:fldCharType="begin"/>
        </w:r>
        <w:r>
          <w:rPr>
            <w:noProof/>
            <w:webHidden/>
          </w:rPr>
          <w:instrText xml:space="preserve"> PAGEREF _Toc123553703 \h </w:instrText>
        </w:r>
        <w:r>
          <w:rPr>
            <w:noProof/>
            <w:webHidden/>
          </w:rPr>
        </w:r>
        <w:r>
          <w:rPr>
            <w:noProof/>
            <w:webHidden/>
          </w:rPr>
          <w:fldChar w:fldCharType="separate"/>
        </w:r>
        <w:r>
          <w:rPr>
            <w:noProof/>
            <w:webHidden/>
          </w:rPr>
          <w:t>98</w:t>
        </w:r>
        <w:r>
          <w:rPr>
            <w:noProof/>
            <w:webHidden/>
          </w:rPr>
          <w:fldChar w:fldCharType="end"/>
        </w:r>
      </w:hyperlink>
    </w:p>
    <w:p w14:paraId="023FB8BE" w14:textId="11DC08DE" w:rsidR="009F1324" w:rsidRDefault="009F1324">
      <w:pPr>
        <w:pStyle w:val="TOC2"/>
        <w:rPr>
          <w:rFonts w:cstheme="minorBidi"/>
          <w:noProof/>
          <w:color w:val="auto"/>
          <w:sz w:val="22"/>
          <w:lang w:val="en-CA" w:eastAsia="en-CA"/>
        </w:rPr>
      </w:pPr>
      <w:hyperlink w:anchor="_Toc123553704" w:history="1">
        <w:r w:rsidRPr="0001756E">
          <w:rPr>
            <w:rStyle w:val="Hyperlink"/>
            <w:noProof/>
          </w:rPr>
          <w:t>7.1</w:t>
        </w:r>
        <w:r>
          <w:rPr>
            <w:rFonts w:cstheme="minorBidi"/>
            <w:noProof/>
            <w:color w:val="auto"/>
            <w:sz w:val="22"/>
            <w:lang w:val="en-CA" w:eastAsia="en-CA"/>
          </w:rPr>
          <w:tab/>
        </w:r>
        <w:r w:rsidRPr="0001756E">
          <w:rPr>
            <w:rStyle w:val="Hyperlink"/>
            <w:noProof/>
          </w:rPr>
          <w:t>Media Element</w:t>
        </w:r>
        <w:r>
          <w:rPr>
            <w:noProof/>
            <w:webHidden/>
          </w:rPr>
          <w:tab/>
        </w:r>
        <w:r>
          <w:rPr>
            <w:noProof/>
            <w:webHidden/>
          </w:rPr>
          <w:fldChar w:fldCharType="begin"/>
        </w:r>
        <w:r>
          <w:rPr>
            <w:noProof/>
            <w:webHidden/>
          </w:rPr>
          <w:instrText xml:space="preserve"> PAGEREF _Toc123553704 \h </w:instrText>
        </w:r>
        <w:r>
          <w:rPr>
            <w:noProof/>
            <w:webHidden/>
          </w:rPr>
        </w:r>
        <w:r>
          <w:rPr>
            <w:noProof/>
            <w:webHidden/>
          </w:rPr>
          <w:fldChar w:fldCharType="separate"/>
        </w:r>
        <w:r>
          <w:rPr>
            <w:noProof/>
            <w:webHidden/>
          </w:rPr>
          <w:t>98</w:t>
        </w:r>
        <w:r>
          <w:rPr>
            <w:noProof/>
            <w:webHidden/>
          </w:rPr>
          <w:fldChar w:fldCharType="end"/>
        </w:r>
      </w:hyperlink>
    </w:p>
    <w:p w14:paraId="619EF3DD" w14:textId="14C3A4CE" w:rsidR="009F1324" w:rsidRDefault="009F1324">
      <w:pPr>
        <w:pStyle w:val="TOC2"/>
        <w:rPr>
          <w:rFonts w:cstheme="minorBidi"/>
          <w:noProof/>
          <w:color w:val="auto"/>
          <w:sz w:val="22"/>
          <w:lang w:val="en-CA" w:eastAsia="en-CA"/>
        </w:rPr>
      </w:pPr>
      <w:hyperlink w:anchor="_Toc123553705" w:history="1">
        <w:r w:rsidRPr="0001756E">
          <w:rPr>
            <w:rStyle w:val="Hyperlink"/>
            <w:noProof/>
          </w:rPr>
          <w:t>7.2</w:t>
        </w:r>
        <w:r>
          <w:rPr>
            <w:rFonts w:cstheme="minorBidi"/>
            <w:noProof/>
            <w:color w:val="auto"/>
            <w:sz w:val="22"/>
            <w:lang w:val="en-CA" w:eastAsia="en-CA"/>
          </w:rPr>
          <w:tab/>
        </w:r>
        <w:r w:rsidRPr="0001756E">
          <w:rPr>
            <w:rStyle w:val="Hyperlink"/>
            <w:noProof/>
          </w:rPr>
          <w:t>Raman</w:t>
        </w:r>
        <w:r>
          <w:rPr>
            <w:noProof/>
            <w:webHidden/>
          </w:rPr>
          <w:tab/>
        </w:r>
        <w:r>
          <w:rPr>
            <w:noProof/>
            <w:webHidden/>
          </w:rPr>
          <w:fldChar w:fldCharType="begin"/>
        </w:r>
        <w:r>
          <w:rPr>
            <w:noProof/>
            <w:webHidden/>
          </w:rPr>
          <w:instrText xml:space="preserve"> PAGEREF _Toc123553705 \h </w:instrText>
        </w:r>
        <w:r>
          <w:rPr>
            <w:noProof/>
            <w:webHidden/>
          </w:rPr>
        </w:r>
        <w:r>
          <w:rPr>
            <w:noProof/>
            <w:webHidden/>
          </w:rPr>
          <w:fldChar w:fldCharType="separate"/>
        </w:r>
        <w:r>
          <w:rPr>
            <w:noProof/>
            <w:webHidden/>
          </w:rPr>
          <w:t>99</w:t>
        </w:r>
        <w:r>
          <w:rPr>
            <w:noProof/>
            <w:webHidden/>
          </w:rPr>
          <w:fldChar w:fldCharType="end"/>
        </w:r>
      </w:hyperlink>
    </w:p>
    <w:p w14:paraId="29FE50E3" w14:textId="0B6546A1" w:rsidR="009F1324" w:rsidRDefault="009F1324">
      <w:pPr>
        <w:pStyle w:val="TOC2"/>
        <w:rPr>
          <w:rFonts w:cstheme="minorBidi"/>
          <w:noProof/>
          <w:color w:val="auto"/>
          <w:sz w:val="22"/>
          <w:lang w:val="en-CA" w:eastAsia="en-CA"/>
        </w:rPr>
      </w:pPr>
      <w:hyperlink w:anchor="_Toc123553706" w:history="1">
        <w:r w:rsidRPr="0001756E">
          <w:rPr>
            <w:rStyle w:val="Hyperlink"/>
            <w:noProof/>
          </w:rPr>
          <w:t>7.3</w:t>
        </w:r>
        <w:r>
          <w:rPr>
            <w:rFonts w:cstheme="minorBidi"/>
            <w:noProof/>
            <w:color w:val="auto"/>
            <w:sz w:val="22"/>
            <w:lang w:val="en-CA" w:eastAsia="en-CA"/>
          </w:rPr>
          <w:tab/>
        </w:r>
        <w:r w:rsidRPr="0001756E">
          <w:rPr>
            <w:rStyle w:val="Hyperlink"/>
            <w:noProof/>
          </w:rPr>
          <w:t>Considering {{ITU-T G.872}}</w:t>
        </w:r>
        <w:r>
          <w:rPr>
            <w:noProof/>
            <w:webHidden/>
          </w:rPr>
          <w:tab/>
        </w:r>
        <w:r>
          <w:rPr>
            <w:noProof/>
            <w:webHidden/>
          </w:rPr>
          <w:fldChar w:fldCharType="begin"/>
        </w:r>
        <w:r>
          <w:rPr>
            <w:noProof/>
            <w:webHidden/>
          </w:rPr>
          <w:instrText xml:space="preserve"> PAGEREF _Toc123553706 \h </w:instrText>
        </w:r>
        <w:r>
          <w:rPr>
            <w:noProof/>
            <w:webHidden/>
          </w:rPr>
        </w:r>
        <w:r>
          <w:rPr>
            <w:noProof/>
            <w:webHidden/>
          </w:rPr>
          <w:fldChar w:fldCharType="separate"/>
        </w:r>
        <w:r>
          <w:rPr>
            <w:noProof/>
            <w:webHidden/>
          </w:rPr>
          <w:t>100</w:t>
        </w:r>
        <w:r>
          <w:rPr>
            <w:noProof/>
            <w:webHidden/>
          </w:rPr>
          <w:fldChar w:fldCharType="end"/>
        </w:r>
      </w:hyperlink>
    </w:p>
    <w:p w14:paraId="1C71D8A7" w14:textId="620F7E72" w:rsidR="009F1324" w:rsidRDefault="009F1324" w:rsidP="009F1324">
      <w:pPr>
        <w:pStyle w:val="TOC1"/>
        <w:rPr>
          <w:rFonts w:cstheme="minorBidi"/>
          <w:noProof/>
          <w:color w:val="auto"/>
          <w:sz w:val="22"/>
          <w:szCs w:val="22"/>
          <w:lang w:val="en-CA" w:eastAsia="en-CA"/>
        </w:rPr>
      </w:pPr>
      <w:hyperlink w:anchor="_Toc123553707" w:history="1">
        <w:r w:rsidRPr="0001756E">
          <w:rPr>
            <w:rStyle w:val="Hyperlink"/>
            <w:noProof/>
          </w:rPr>
          <w:t>8</w:t>
        </w:r>
        <w:r>
          <w:rPr>
            <w:rFonts w:cstheme="minorBidi"/>
            <w:noProof/>
            <w:color w:val="auto"/>
            <w:sz w:val="22"/>
            <w:szCs w:val="22"/>
            <w:lang w:val="en-CA" w:eastAsia="en-CA"/>
          </w:rPr>
          <w:tab/>
        </w:r>
        <w:r w:rsidRPr="0001756E">
          <w:rPr>
            <w:rStyle w:val="Hyperlink"/>
            <w:noProof/>
          </w:rPr>
          <w:t>Fragment: Insert class &lt;drop/&gt;</w:t>
        </w:r>
        <w:r>
          <w:rPr>
            <w:noProof/>
            <w:webHidden/>
          </w:rPr>
          <w:tab/>
        </w:r>
        <w:r>
          <w:rPr>
            <w:noProof/>
            <w:webHidden/>
          </w:rPr>
          <w:fldChar w:fldCharType="begin"/>
        </w:r>
        <w:r>
          <w:rPr>
            <w:noProof/>
            <w:webHidden/>
          </w:rPr>
          <w:instrText xml:space="preserve"> PAGEREF _Toc123553707 \h </w:instrText>
        </w:r>
        <w:r>
          <w:rPr>
            <w:noProof/>
            <w:webHidden/>
          </w:rPr>
        </w:r>
        <w:r>
          <w:rPr>
            <w:noProof/>
            <w:webHidden/>
          </w:rPr>
          <w:fldChar w:fldCharType="separate"/>
        </w:r>
        <w:r>
          <w:rPr>
            <w:noProof/>
            <w:webHidden/>
          </w:rPr>
          <w:t>101</w:t>
        </w:r>
        <w:r>
          <w:rPr>
            <w:noProof/>
            <w:webHidden/>
          </w:rPr>
          <w:fldChar w:fldCharType="end"/>
        </w:r>
      </w:hyperlink>
    </w:p>
    <w:p w14:paraId="56913D62" w14:textId="58C57F13" w:rsidR="009F1324" w:rsidRDefault="009F1324" w:rsidP="009F1324">
      <w:pPr>
        <w:pStyle w:val="TOC1"/>
        <w:rPr>
          <w:rFonts w:cstheme="minorBidi"/>
          <w:noProof/>
          <w:color w:val="auto"/>
          <w:sz w:val="22"/>
          <w:szCs w:val="22"/>
          <w:lang w:val="en-CA" w:eastAsia="en-CA"/>
        </w:rPr>
      </w:pPr>
      <w:hyperlink w:anchor="_Toc123553708" w:history="1">
        <w:r w:rsidRPr="0001756E">
          <w:rPr>
            <w:rStyle w:val="Hyperlink"/>
            <w:noProof/>
          </w:rPr>
          <w:t>9</w:t>
        </w:r>
        <w:r>
          <w:rPr>
            <w:rFonts w:cstheme="minorBidi"/>
            <w:noProof/>
            <w:color w:val="auto"/>
            <w:sz w:val="22"/>
            <w:szCs w:val="22"/>
            <w:lang w:val="en-CA" w:eastAsia="en-CA"/>
          </w:rPr>
          <w:tab/>
        </w:r>
        <w:r w:rsidRPr="0001756E">
          <w:rPr>
            <w:rStyle w:val="Hyperlink"/>
            <w:noProof/>
          </w:rPr>
          <w:t>Fragment: Insert standard diagram &lt;drop/&gt;</w:t>
        </w:r>
        <w:r>
          <w:rPr>
            <w:noProof/>
            <w:webHidden/>
          </w:rPr>
          <w:tab/>
        </w:r>
        <w:r>
          <w:rPr>
            <w:noProof/>
            <w:webHidden/>
          </w:rPr>
          <w:fldChar w:fldCharType="begin"/>
        </w:r>
        <w:r>
          <w:rPr>
            <w:noProof/>
            <w:webHidden/>
          </w:rPr>
          <w:instrText xml:space="preserve"> PAGEREF _Toc123553708 \h </w:instrText>
        </w:r>
        <w:r>
          <w:rPr>
            <w:noProof/>
            <w:webHidden/>
          </w:rPr>
        </w:r>
        <w:r>
          <w:rPr>
            <w:noProof/>
            <w:webHidden/>
          </w:rPr>
          <w:fldChar w:fldCharType="separate"/>
        </w:r>
        <w:r>
          <w:rPr>
            <w:noProof/>
            <w:webHidden/>
          </w:rPr>
          <w:t>102</w:t>
        </w:r>
        <w:r>
          <w:rPr>
            <w:noProof/>
            <w:webHidden/>
          </w:rPr>
          <w:fldChar w:fldCharType="end"/>
        </w:r>
      </w:hyperlink>
    </w:p>
    <w:p w14:paraId="1CECB3B8" w14:textId="737D31CB" w:rsidR="009F1324" w:rsidRDefault="009F1324" w:rsidP="009F1324">
      <w:pPr>
        <w:pStyle w:val="TOC1"/>
        <w:rPr>
          <w:rFonts w:cstheme="minorBidi"/>
          <w:noProof/>
          <w:color w:val="auto"/>
          <w:sz w:val="22"/>
          <w:szCs w:val="22"/>
          <w:lang w:val="en-CA" w:eastAsia="en-CA"/>
        </w:rPr>
      </w:pPr>
      <w:hyperlink w:anchor="_Toc123553709" w:history="1">
        <w:r w:rsidRPr="0001756E">
          <w:rPr>
            <w:rStyle w:val="Hyperlink"/>
            <w:noProof/>
          </w:rPr>
          <w:t>10</w:t>
        </w:r>
        <w:r>
          <w:rPr>
            <w:rFonts w:cstheme="minorBidi"/>
            <w:noProof/>
            <w:color w:val="auto"/>
            <w:sz w:val="22"/>
            <w:szCs w:val="22"/>
            <w:lang w:val="en-CA" w:eastAsia="en-CA"/>
          </w:rPr>
          <w:tab/>
        </w:r>
        <w:r w:rsidRPr="0001756E">
          <w:rPr>
            <w:rStyle w:val="Hyperlink"/>
            <w:noProof/>
          </w:rPr>
          <w:t>Fragment: Insert small diagram &lt;drop/&gt;</w:t>
        </w:r>
        <w:r>
          <w:rPr>
            <w:noProof/>
            <w:webHidden/>
          </w:rPr>
          <w:tab/>
        </w:r>
        <w:r>
          <w:rPr>
            <w:noProof/>
            <w:webHidden/>
          </w:rPr>
          <w:fldChar w:fldCharType="begin"/>
        </w:r>
        <w:r>
          <w:rPr>
            <w:noProof/>
            <w:webHidden/>
          </w:rPr>
          <w:instrText xml:space="preserve"> PAGEREF _Toc123553709 \h </w:instrText>
        </w:r>
        <w:r>
          <w:rPr>
            <w:noProof/>
            <w:webHidden/>
          </w:rPr>
        </w:r>
        <w:r>
          <w:rPr>
            <w:noProof/>
            <w:webHidden/>
          </w:rPr>
          <w:fldChar w:fldCharType="separate"/>
        </w:r>
        <w:r>
          <w:rPr>
            <w:noProof/>
            <w:webHidden/>
          </w:rPr>
          <w:t>102</w:t>
        </w:r>
        <w:r>
          <w:rPr>
            <w:noProof/>
            <w:webHidden/>
          </w:rPr>
          <w:fldChar w:fldCharType="end"/>
        </w:r>
      </w:hyperlink>
    </w:p>
    <w:p w14:paraId="3FB74886" w14:textId="1F0E9D2A" w:rsidR="009F1324" w:rsidRDefault="009F1324" w:rsidP="009F1324">
      <w:pPr>
        <w:pStyle w:val="TOC1"/>
        <w:rPr>
          <w:rFonts w:cstheme="minorBidi"/>
          <w:noProof/>
          <w:color w:val="auto"/>
          <w:sz w:val="22"/>
          <w:szCs w:val="22"/>
          <w:lang w:val="en-CA" w:eastAsia="en-CA"/>
        </w:rPr>
      </w:pPr>
      <w:hyperlink w:anchor="_Toc123553710" w:history="1">
        <w:r w:rsidRPr="0001756E">
          <w:rPr>
            <w:rStyle w:val="Hyperlink"/>
            <w:noProof/>
          </w:rPr>
          <w:t>11</w:t>
        </w:r>
        <w:r>
          <w:rPr>
            <w:rFonts w:cstheme="minorBidi"/>
            <w:noProof/>
            <w:color w:val="auto"/>
            <w:sz w:val="22"/>
            <w:szCs w:val="22"/>
            <w:lang w:val="en-CA" w:eastAsia="en-CA"/>
          </w:rPr>
          <w:tab/>
        </w:r>
        <w:r w:rsidRPr="0001756E">
          <w:rPr>
            <w:rStyle w:val="Hyperlink"/>
            <w:noProof/>
          </w:rPr>
          <w:t>Fragment: Insert attribute row brief not Obsolete&lt;drop/&gt;</w:t>
        </w:r>
        <w:r>
          <w:rPr>
            <w:noProof/>
            <w:webHidden/>
          </w:rPr>
          <w:tab/>
        </w:r>
        <w:r>
          <w:rPr>
            <w:noProof/>
            <w:webHidden/>
          </w:rPr>
          <w:fldChar w:fldCharType="begin"/>
        </w:r>
        <w:r>
          <w:rPr>
            <w:noProof/>
            <w:webHidden/>
          </w:rPr>
          <w:instrText xml:space="preserve"> PAGEREF _Toc123553710 \h </w:instrText>
        </w:r>
        <w:r>
          <w:rPr>
            <w:noProof/>
            <w:webHidden/>
          </w:rPr>
        </w:r>
        <w:r>
          <w:rPr>
            <w:noProof/>
            <w:webHidden/>
          </w:rPr>
          <w:fldChar w:fldCharType="separate"/>
        </w:r>
        <w:r>
          <w:rPr>
            <w:noProof/>
            <w:webHidden/>
          </w:rPr>
          <w:t>103</w:t>
        </w:r>
        <w:r>
          <w:rPr>
            <w:noProof/>
            <w:webHidden/>
          </w:rPr>
          <w:fldChar w:fldCharType="end"/>
        </w:r>
      </w:hyperlink>
    </w:p>
    <w:p w14:paraId="75661CBC" w14:textId="2B13B396" w:rsidR="009F1324" w:rsidRDefault="009F1324" w:rsidP="009F1324">
      <w:pPr>
        <w:pStyle w:val="TOC1"/>
        <w:rPr>
          <w:rFonts w:cstheme="minorBidi"/>
          <w:noProof/>
          <w:color w:val="auto"/>
          <w:sz w:val="22"/>
          <w:szCs w:val="22"/>
          <w:lang w:val="en-CA" w:eastAsia="en-CA"/>
        </w:rPr>
      </w:pPr>
      <w:hyperlink w:anchor="_Toc123553711" w:history="1">
        <w:r w:rsidRPr="0001756E">
          <w:rPr>
            <w:rStyle w:val="Hyperlink"/>
            <w:noProof/>
          </w:rPr>
          <w:t>12</w:t>
        </w:r>
        <w:r>
          <w:rPr>
            <w:rFonts w:cstheme="minorBidi"/>
            <w:noProof/>
            <w:color w:val="auto"/>
            <w:sz w:val="22"/>
            <w:szCs w:val="22"/>
            <w:lang w:val="en-CA" w:eastAsia="en-CA"/>
          </w:rPr>
          <w:tab/>
        </w:r>
        <w:r w:rsidRPr="0001756E">
          <w:rPr>
            <w:rStyle w:val="Hyperlink"/>
            <w:noProof/>
          </w:rPr>
          <w:t>Fragment: Insert attribute row brief &lt;drop/&gt;</w:t>
        </w:r>
        <w:r>
          <w:rPr>
            <w:noProof/>
            <w:webHidden/>
          </w:rPr>
          <w:tab/>
        </w:r>
        <w:r>
          <w:rPr>
            <w:noProof/>
            <w:webHidden/>
          </w:rPr>
          <w:fldChar w:fldCharType="begin"/>
        </w:r>
        <w:r>
          <w:rPr>
            <w:noProof/>
            <w:webHidden/>
          </w:rPr>
          <w:instrText xml:space="preserve"> PAGEREF _Toc123553711 \h </w:instrText>
        </w:r>
        <w:r>
          <w:rPr>
            <w:noProof/>
            <w:webHidden/>
          </w:rPr>
        </w:r>
        <w:r>
          <w:rPr>
            <w:noProof/>
            <w:webHidden/>
          </w:rPr>
          <w:fldChar w:fldCharType="separate"/>
        </w:r>
        <w:r>
          <w:rPr>
            <w:noProof/>
            <w:webHidden/>
          </w:rPr>
          <w:t>104</w:t>
        </w:r>
        <w:r>
          <w:rPr>
            <w:noProof/>
            <w:webHidden/>
          </w:rPr>
          <w:fldChar w:fldCharType="end"/>
        </w:r>
      </w:hyperlink>
    </w:p>
    <w:p w14:paraId="69695341" w14:textId="327CBF06" w:rsidR="009F1324" w:rsidRDefault="009F1324" w:rsidP="009F1324">
      <w:pPr>
        <w:pStyle w:val="TOC1"/>
        <w:rPr>
          <w:rFonts w:cstheme="minorBidi"/>
          <w:noProof/>
          <w:color w:val="auto"/>
          <w:sz w:val="22"/>
          <w:szCs w:val="22"/>
          <w:lang w:val="en-CA" w:eastAsia="en-CA"/>
        </w:rPr>
      </w:pPr>
      <w:hyperlink w:anchor="_Toc123553712" w:history="1">
        <w:r w:rsidRPr="0001756E">
          <w:rPr>
            <w:rStyle w:val="Hyperlink"/>
            <w:noProof/>
          </w:rPr>
          <w:t>13</w:t>
        </w:r>
        <w:r>
          <w:rPr>
            <w:rFonts w:cstheme="minorBidi"/>
            <w:noProof/>
            <w:color w:val="auto"/>
            <w:sz w:val="22"/>
            <w:szCs w:val="22"/>
            <w:lang w:val="en-CA" w:eastAsia="en-CA"/>
          </w:rPr>
          <w:tab/>
        </w:r>
        <w:r w:rsidRPr="0001756E">
          <w:rPr>
            <w:rStyle w:val="Hyperlink"/>
            <w:noProof/>
          </w:rPr>
          <w:t>Fragment: Start attribute table brief &lt;drop/&gt;</w:t>
        </w:r>
        <w:r>
          <w:rPr>
            <w:noProof/>
            <w:webHidden/>
          </w:rPr>
          <w:tab/>
        </w:r>
        <w:r>
          <w:rPr>
            <w:noProof/>
            <w:webHidden/>
          </w:rPr>
          <w:fldChar w:fldCharType="begin"/>
        </w:r>
        <w:r>
          <w:rPr>
            <w:noProof/>
            <w:webHidden/>
          </w:rPr>
          <w:instrText xml:space="preserve"> PAGEREF _Toc123553712 \h </w:instrText>
        </w:r>
        <w:r>
          <w:rPr>
            <w:noProof/>
            <w:webHidden/>
          </w:rPr>
        </w:r>
        <w:r>
          <w:rPr>
            <w:noProof/>
            <w:webHidden/>
          </w:rPr>
          <w:fldChar w:fldCharType="separate"/>
        </w:r>
        <w:r>
          <w:rPr>
            <w:noProof/>
            <w:webHidden/>
          </w:rPr>
          <w:t>104</w:t>
        </w:r>
        <w:r>
          <w:rPr>
            <w:noProof/>
            <w:webHidden/>
          </w:rPr>
          <w:fldChar w:fldCharType="end"/>
        </w:r>
      </w:hyperlink>
    </w:p>
    <w:p w14:paraId="08ABC14E" w14:textId="77ADA103" w:rsidR="009F1324" w:rsidRDefault="009F1324" w:rsidP="009F1324">
      <w:pPr>
        <w:pStyle w:val="TOC1"/>
        <w:rPr>
          <w:rFonts w:cstheme="minorBidi"/>
          <w:noProof/>
          <w:color w:val="auto"/>
          <w:sz w:val="22"/>
          <w:szCs w:val="22"/>
          <w:lang w:val="en-CA" w:eastAsia="en-CA"/>
        </w:rPr>
      </w:pPr>
      <w:hyperlink w:anchor="_Toc123553713" w:history="1">
        <w:r w:rsidRPr="0001756E">
          <w:rPr>
            <w:rStyle w:val="Hyperlink"/>
            <w:noProof/>
          </w:rPr>
          <w:t>14</w:t>
        </w:r>
        <w:r>
          <w:rPr>
            <w:rFonts w:cstheme="minorBidi"/>
            <w:noProof/>
            <w:color w:val="auto"/>
            <w:sz w:val="22"/>
            <w:szCs w:val="22"/>
            <w:lang w:val="en-CA" w:eastAsia="en-CA"/>
          </w:rPr>
          <w:tab/>
        </w:r>
        <w:r w:rsidRPr="0001756E">
          <w:rPr>
            <w:rStyle w:val="Hyperlink"/>
            <w:noProof/>
          </w:rPr>
          <w:t>Fragment: Insert Attribute table brief &lt;drop/&gt;</w:t>
        </w:r>
        <w:r>
          <w:rPr>
            <w:noProof/>
            <w:webHidden/>
          </w:rPr>
          <w:tab/>
        </w:r>
        <w:r>
          <w:rPr>
            <w:noProof/>
            <w:webHidden/>
          </w:rPr>
          <w:fldChar w:fldCharType="begin"/>
        </w:r>
        <w:r>
          <w:rPr>
            <w:noProof/>
            <w:webHidden/>
          </w:rPr>
          <w:instrText xml:space="preserve"> PAGEREF _Toc123553713 \h </w:instrText>
        </w:r>
        <w:r>
          <w:rPr>
            <w:noProof/>
            <w:webHidden/>
          </w:rPr>
        </w:r>
        <w:r>
          <w:rPr>
            <w:noProof/>
            <w:webHidden/>
          </w:rPr>
          <w:fldChar w:fldCharType="separate"/>
        </w:r>
        <w:r>
          <w:rPr>
            <w:noProof/>
            <w:webHidden/>
          </w:rPr>
          <w:t>104</w:t>
        </w:r>
        <w:r>
          <w:rPr>
            <w:noProof/>
            <w:webHidden/>
          </w:rPr>
          <w:fldChar w:fldCharType="end"/>
        </w:r>
      </w:hyperlink>
    </w:p>
    <w:p w14:paraId="402374E6" w14:textId="03DED56B" w:rsidR="009F1324" w:rsidRDefault="009F1324" w:rsidP="009F1324">
      <w:pPr>
        <w:pStyle w:val="TOC1"/>
        <w:rPr>
          <w:rFonts w:cstheme="minorBidi"/>
          <w:noProof/>
          <w:color w:val="auto"/>
          <w:sz w:val="22"/>
          <w:szCs w:val="22"/>
          <w:lang w:val="en-CA" w:eastAsia="en-CA"/>
        </w:rPr>
      </w:pPr>
      <w:hyperlink w:anchor="_Toc123553714" w:history="1">
        <w:r w:rsidRPr="0001756E">
          <w:rPr>
            <w:rStyle w:val="Hyperlink"/>
            <w:noProof/>
          </w:rPr>
          <w:t>15</w:t>
        </w:r>
        <w:r>
          <w:rPr>
            <w:rFonts w:cstheme="minorBidi"/>
            <w:noProof/>
            <w:color w:val="auto"/>
            <w:sz w:val="22"/>
            <w:szCs w:val="22"/>
            <w:lang w:val="en-CA" w:eastAsia="en-CA"/>
          </w:rPr>
          <w:tab/>
        </w:r>
        <w:r w:rsidRPr="0001756E">
          <w:rPr>
            <w:rStyle w:val="Hyperlink"/>
            <w:noProof/>
          </w:rPr>
          <w:t>Fragment: Insert Ten Specified Attribute table brief &lt;drop/&gt;</w:t>
        </w:r>
        <w:r>
          <w:rPr>
            <w:noProof/>
            <w:webHidden/>
          </w:rPr>
          <w:tab/>
        </w:r>
        <w:r>
          <w:rPr>
            <w:noProof/>
            <w:webHidden/>
          </w:rPr>
          <w:fldChar w:fldCharType="begin"/>
        </w:r>
        <w:r>
          <w:rPr>
            <w:noProof/>
            <w:webHidden/>
          </w:rPr>
          <w:instrText xml:space="preserve"> PAGEREF _Toc123553714 \h </w:instrText>
        </w:r>
        <w:r>
          <w:rPr>
            <w:noProof/>
            <w:webHidden/>
          </w:rPr>
        </w:r>
        <w:r>
          <w:rPr>
            <w:noProof/>
            <w:webHidden/>
          </w:rPr>
          <w:fldChar w:fldCharType="separate"/>
        </w:r>
        <w:r>
          <w:rPr>
            <w:noProof/>
            <w:webHidden/>
          </w:rPr>
          <w:t>105</w:t>
        </w:r>
        <w:r>
          <w:rPr>
            <w:noProof/>
            <w:webHidden/>
          </w:rPr>
          <w:fldChar w:fldCharType="end"/>
        </w:r>
      </w:hyperlink>
    </w:p>
    <w:p w14:paraId="2B4871CC" w14:textId="063E8257" w:rsidR="009F1324" w:rsidRDefault="009F1324" w:rsidP="009F1324">
      <w:pPr>
        <w:pStyle w:val="TOC1"/>
        <w:rPr>
          <w:rFonts w:cstheme="minorBidi"/>
          <w:noProof/>
          <w:color w:val="auto"/>
          <w:sz w:val="22"/>
          <w:szCs w:val="22"/>
          <w:lang w:val="en-CA" w:eastAsia="en-CA"/>
        </w:rPr>
      </w:pPr>
      <w:hyperlink w:anchor="_Toc123553715" w:history="1">
        <w:r w:rsidRPr="0001756E">
          <w:rPr>
            <w:rStyle w:val="Hyperlink"/>
            <w:noProof/>
          </w:rPr>
          <w:t>16</w:t>
        </w:r>
        <w:r>
          <w:rPr>
            <w:rFonts w:cstheme="minorBidi"/>
            <w:noProof/>
            <w:color w:val="auto"/>
            <w:sz w:val="22"/>
            <w:szCs w:val="22"/>
            <w:lang w:val="en-CA" w:eastAsia="en-CA"/>
          </w:rPr>
          <w:tab/>
        </w:r>
        <w:r w:rsidRPr="0001756E">
          <w:rPr>
            <w:rStyle w:val="Hyperlink"/>
            <w:noProof/>
          </w:rPr>
          <w:t>Fragment: Insert DataType &lt;drop/&gt;</w:t>
        </w:r>
        <w:r>
          <w:rPr>
            <w:noProof/>
            <w:webHidden/>
          </w:rPr>
          <w:tab/>
        </w:r>
        <w:r>
          <w:rPr>
            <w:noProof/>
            <w:webHidden/>
          </w:rPr>
          <w:fldChar w:fldCharType="begin"/>
        </w:r>
        <w:r>
          <w:rPr>
            <w:noProof/>
            <w:webHidden/>
          </w:rPr>
          <w:instrText xml:space="preserve"> PAGEREF _Toc123553715 \h </w:instrText>
        </w:r>
        <w:r>
          <w:rPr>
            <w:noProof/>
            <w:webHidden/>
          </w:rPr>
        </w:r>
        <w:r>
          <w:rPr>
            <w:noProof/>
            <w:webHidden/>
          </w:rPr>
          <w:fldChar w:fldCharType="separate"/>
        </w:r>
        <w:r>
          <w:rPr>
            <w:noProof/>
            <w:webHidden/>
          </w:rPr>
          <w:t>106</w:t>
        </w:r>
        <w:r>
          <w:rPr>
            <w:noProof/>
            <w:webHidden/>
          </w:rPr>
          <w:fldChar w:fldCharType="end"/>
        </w:r>
      </w:hyperlink>
    </w:p>
    <w:p w14:paraId="15427B93" w14:textId="181F544B" w:rsidR="009F1324" w:rsidRDefault="009F1324" w:rsidP="009F1324">
      <w:pPr>
        <w:pStyle w:val="TOC1"/>
        <w:rPr>
          <w:rFonts w:cstheme="minorBidi"/>
          <w:noProof/>
          <w:color w:val="auto"/>
          <w:sz w:val="22"/>
          <w:szCs w:val="22"/>
          <w:lang w:val="en-CA" w:eastAsia="en-CA"/>
        </w:rPr>
      </w:pPr>
      <w:hyperlink w:anchor="_Toc123553716" w:history="1">
        <w:r w:rsidRPr="0001756E">
          <w:rPr>
            <w:rStyle w:val="Hyperlink"/>
            <w:noProof/>
          </w:rPr>
          <w:t>17</w:t>
        </w:r>
        <w:r>
          <w:rPr>
            <w:rFonts w:cstheme="minorBidi"/>
            <w:noProof/>
            <w:color w:val="auto"/>
            <w:sz w:val="22"/>
            <w:szCs w:val="22"/>
            <w:lang w:val="en-CA" w:eastAsia="en-CA"/>
          </w:rPr>
          <w:tab/>
        </w:r>
        <w:r w:rsidRPr="0001756E">
          <w:rPr>
            <w:rStyle w:val="Hyperlink"/>
            <w:noProof/>
          </w:rPr>
          <w:t>Fragment: Start Data Type attribute table brief &lt;drop/&gt;</w:t>
        </w:r>
        <w:r>
          <w:rPr>
            <w:noProof/>
            <w:webHidden/>
          </w:rPr>
          <w:tab/>
        </w:r>
        <w:r>
          <w:rPr>
            <w:noProof/>
            <w:webHidden/>
          </w:rPr>
          <w:fldChar w:fldCharType="begin"/>
        </w:r>
        <w:r>
          <w:rPr>
            <w:noProof/>
            <w:webHidden/>
          </w:rPr>
          <w:instrText xml:space="preserve"> PAGEREF _Toc123553716 \h </w:instrText>
        </w:r>
        <w:r>
          <w:rPr>
            <w:noProof/>
            <w:webHidden/>
          </w:rPr>
        </w:r>
        <w:r>
          <w:rPr>
            <w:noProof/>
            <w:webHidden/>
          </w:rPr>
          <w:fldChar w:fldCharType="separate"/>
        </w:r>
        <w:r>
          <w:rPr>
            <w:noProof/>
            <w:webHidden/>
          </w:rPr>
          <w:t>106</w:t>
        </w:r>
        <w:r>
          <w:rPr>
            <w:noProof/>
            <w:webHidden/>
          </w:rPr>
          <w:fldChar w:fldCharType="end"/>
        </w:r>
      </w:hyperlink>
    </w:p>
    <w:p w14:paraId="328B6F6D" w14:textId="505544B4" w:rsidR="009F1324" w:rsidRDefault="009F1324" w:rsidP="009F1324">
      <w:pPr>
        <w:pStyle w:val="TOC1"/>
        <w:rPr>
          <w:rFonts w:cstheme="minorBidi"/>
          <w:noProof/>
          <w:color w:val="auto"/>
          <w:sz w:val="22"/>
          <w:szCs w:val="22"/>
          <w:lang w:val="en-CA" w:eastAsia="en-CA"/>
        </w:rPr>
      </w:pPr>
      <w:hyperlink w:anchor="_Toc123553717" w:history="1">
        <w:r w:rsidRPr="0001756E">
          <w:rPr>
            <w:rStyle w:val="Hyperlink"/>
            <w:noProof/>
          </w:rPr>
          <w:t>18</w:t>
        </w:r>
        <w:r>
          <w:rPr>
            <w:rFonts w:cstheme="minorBidi"/>
            <w:noProof/>
            <w:color w:val="auto"/>
            <w:sz w:val="22"/>
            <w:szCs w:val="22"/>
            <w:lang w:val="en-CA" w:eastAsia="en-CA"/>
          </w:rPr>
          <w:tab/>
        </w:r>
        <w:r w:rsidRPr="0001756E">
          <w:rPr>
            <w:rStyle w:val="Hyperlink"/>
            <w:noProof/>
          </w:rPr>
          <w:t>Fragment: Insert Data Type Attribute table brief &lt;drop/&gt;</w:t>
        </w:r>
        <w:r>
          <w:rPr>
            <w:noProof/>
            <w:webHidden/>
          </w:rPr>
          <w:tab/>
        </w:r>
        <w:r>
          <w:rPr>
            <w:noProof/>
            <w:webHidden/>
          </w:rPr>
          <w:fldChar w:fldCharType="begin"/>
        </w:r>
        <w:r>
          <w:rPr>
            <w:noProof/>
            <w:webHidden/>
          </w:rPr>
          <w:instrText xml:space="preserve"> PAGEREF _Toc123553717 \h </w:instrText>
        </w:r>
        <w:r>
          <w:rPr>
            <w:noProof/>
            <w:webHidden/>
          </w:rPr>
        </w:r>
        <w:r>
          <w:rPr>
            <w:noProof/>
            <w:webHidden/>
          </w:rPr>
          <w:fldChar w:fldCharType="separate"/>
        </w:r>
        <w:r>
          <w:rPr>
            <w:noProof/>
            <w:webHidden/>
          </w:rPr>
          <w:t>107</w:t>
        </w:r>
        <w:r>
          <w:rPr>
            <w:noProof/>
            <w:webHidden/>
          </w:rPr>
          <w:fldChar w:fldCharType="end"/>
        </w:r>
      </w:hyperlink>
    </w:p>
    <w:p w14:paraId="2A3E64D7" w14:textId="4C58480C" w:rsidR="009F1324" w:rsidRDefault="009F1324" w:rsidP="009F1324">
      <w:pPr>
        <w:pStyle w:val="TOC1"/>
        <w:rPr>
          <w:rFonts w:cstheme="minorBidi"/>
          <w:noProof/>
          <w:color w:val="auto"/>
          <w:sz w:val="22"/>
          <w:szCs w:val="22"/>
          <w:lang w:val="en-CA" w:eastAsia="en-CA"/>
        </w:rPr>
      </w:pPr>
      <w:hyperlink w:anchor="_Toc123553718" w:history="1">
        <w:r w:rsidRPr="0001756E">
          <w:rPr>
            <w:rStyle w:val="Hyperlink"/>
            <w:noProof/>
          </w:rPr>
          <w:t>19</w:t>
        </w:r>
        <w:r>
          <w:rPr>
            <w:rFonts w:cstheme="minorBidi"/>
            <w:noProof/>
            <w:color w:val="auto"/>
            <w:sz w:val="22"/>
            <w:szCs w:val="22"/>
            <w:lang w:val="en-CA" w:eastAsia="en-CA"/>
          </w:rPr>
          <w:tab/>
        </w:r>
        <w:r w:rsidRPr="0001756E">
          <w:rPr>
            <w:rStyle w:val="Hyperlink"/>
            <w:noProof/>
          </w:rPr>
          <w:t>Fragment: Insert enums &lt;drop/&gt;</w:t>
        </w:r>
        <w:r>
          <w:rPr>
            <w:noProof/>
            <w:webHidden/>
          </w:rPr>
          <w:tab/>
        </w:r>
        <w:r>
          <w:rPr>
            <w:noProof/>
            <w:webHidden/>
          </w:rPr>
          <w:fldChar w:fldCharType="begin"/>
        </w:r>
        <w:r>
          <w:rPr>
            <w:noProof/>
            <w:webHidden/>
          </w:rPr>
          <w:instrText xml:space="preserve"> PAGEREF _Toc123553718 \h </w:instrText>
        </w:r>
        <w:r>
          <w:rPr>
            <w:noProof/>
            <w:webHidden/>
          </w:rPr>
        </w:r>
        <w:r>
          <w:rPr>
            <w:noProof/>
            <w:webHidden/>
          </w:rPr>
          <w:fldChar w:fldCharType="separate"/>
        </w:r>
        <w:r>
          <w:rPr>
            <w:noProof/>
            <w:webHidden/>
          </w:rPr>
          <w:t>107</w:t>
        </w:r>
        <w:r>
          <w:rPr>
            <w:noProof/>
            <w:webHidden/>
          </w:rPr>
          <w:fldChar w:fldCharType="end"/>
        </w:r>
      </w:hyperlink>
    </w:p>
    <w:p w14:paraId="36AF6772" w14:textId="2FCADE9C" w:rsidR="009F1324" w:rsidRDefault="009F1324">
      <w:pPr>
        <w:pStyle w:val="TOC4"/>
        <w:rPr>
          <w:sz w:val="22"/>
          <w:lang w:val="en-CA" w:eastAsia="en-CA"/>
        </w:rPr>
      </w:pPr>
      <w:hyperlink w:anchor="_Toc123553719" w:history="1">
        <w:r w:rsidRPr="0001756E">
          <w:rPr>
            <w:rStyle w:val="Hyperlink"/>
          </w:rPr>
          <w:t>19.1.1.1</w:t>
        </w:r>
        <w:r>
          <w:rPr>
            <w:sz w:val="22"/>
            <w:lang w:val="en-CA" w:eastAsia="en-CA"/>
          </w:rPr>
          <w:tab/>
        </w:r>
        <w:r w:rsidRPr="0001756E">
          <w:rPr>
            <w:rStyle w:val="Hyperlink"/>
          </w:rPr>
          <w:t>[dt.name/]</w:t>
        </w:r>
        <w:r>
          <w:rPr>
            <w:webHidden/>
          </w:rPr>
          <w:tab/>
        </w:r>
        <w:r>
          <w:rPr>
            <w:webHidden/>
          </w:rPr>
          <w:fldChar w:fldCharType="begin"/>
        </w:r>
        <w:r>
          <w:rPr>
            <w:webHidden/>
          </w:rPr>
          <w:instrText xml:space="preserve"> PAGEREF _Toc123553719 \h </w:instrText>
        </w:r>
        <w:r>
          <w:rPr>
            <w:webHidden/>
          </w:rPr>
        </w:r>
        <w:r>
          <w:rPr>
            <w:webHidden/>
          </w:rPr>
          <w:fldChar w:fldCharType="separate"/>
        </w:r>
        <w:r>
          <w:rPr>
            <w:webHidden/>
          </w:rPr>
          <w:t>107</w:t>
        </w:r>
        <w:r>
          <w:rPr>
            <w:webHidden/>
          </w:rPr>
          <w:fldChar w:fldCharType="end"/>
        </w:r>
      </w:hyperlink>
    </w:p>
    <w:p w14:paraId="717A9741" w14:textId="02204401" w:rsidR="00D7333F" w:rsidRDefault="00D7333F" w:rsidP="00D7333F">
      <w:pPr>
        <w:pStyle w:val="TOCHeading"/>
      </w:pPr>
      <w:r>
        <w:rPr>
          <w:rFonts w:asciiTheme="minorHAnsi" w:eastAsiaTheme="minorEastAsia" w:hAnsiTheme="minorHAnsi" w:cstheme="minorHAnsi"/>
          <w:bCs w:val="0"/>
          <w:color w:val="141313" w:themeColor="text1"/>
          <w:sz w:val="20"/>
          <w:szCs w:val="24"/>
        </w:rPr>
        <w:fldChar w:fldCharType="end"/>
      </w:r>
    </w:p>
    <w:p w14:paraId="07099E24" w14:textId="77777777" w:rsidR="00D7333F" w:rsidRDefault="00D7333F" w:rsidP="00D7333F">
      <w:pPr>
        <w:pStyle w:val="TOCHeading"/>
        <w:keepNext/>
      </w:pPr>
      <w:r>
        <w:t>List of Figures</w:t>
      </w:r>
    </w:p>
    <w:p w14:paraId="6F54C4C9" w14:textId="5416FDCD" w:rsidR="009F1324" w:rsidRDefault="00D7333F">
      <w:pPr>
        <w:pStyle w:val="TableofFigures"/>
        <w:tabs>
          <w:tab w:val="right" w:leader="dot" w:pos="9350"/>
        </w:tabs>
        <w:rPr>
          <w:noProof/>
          <w:color w:val="auto"/>
          <w:sz w:val="22"/>
          <w:szCs w:val="22"/>
          <w:lang w:val="en-CA" w:eastAsia="en-CA"/>
        </w:rPr>
      </w:pPr>
      <w:r>
        <w:fldChar w:fldCharType="begin"/>
      </w:r>
      <w:r>
        <w:instrText xml:space="preserve"> TOC \h \z \c "Figure" </w:instrText>
      </w:r>
      <w:r>
        <w:fldChar w:fldCharType="separate"/>
      </w:r>
      <w:hyperlink w:anchor="_Toc123553772" w:history="1">
        <w:r w:rsidR="009F1324" w:rsidRPr="00FB4673">
          <w:rPr>
            <w:rStyle w:val="Hyperlink"/>
            <w:noProof/>
          </w:rPr>
          <w:t>Figure 3-1 Attenuator and Filter (explaining the symbol set)</w:t>
        </w:r>
        <w:r w:rsidR="009F1324">
          <w:rPr>
            <w:noProof/>
            <w:webHidden/>
          </w:rPr>
          <w:tab/>
        </w:r>
        <w:r w:rsidR="009F1324">
          <w:rPr>
            <w:noProof/>
            <w:webHidden/>
          </w:rPr>
          <w:fldChar w:fldCharType="begin"/>
        </w:r>
        <w:r w:rsidR="009F1324">
          <w:rPr>
            <w:noProof/>
            <w:webHidden/>
          </w:rPr>
          <w:instrText xml:space="preserve"> PAGEREF _Toc123553772 \h </w:instrText>
        </w:r>
        <w:r w:rsidR="009F1324">
          <w:rPr>
            <w:noProof/>
            <w:webHidden/>
          </w:rPr>
        </w:r>
        <w:r w:rsidR="009F1324">
          <w:rPr>
            <w:noProof/>
            <w:webHidden/>
          </w:rPr>
          <w:fldChar w:fldCharType="separate"/>
        </w:r>
        <w:r w:rsidR="009F1324">
          <w:rPr>
            <w:noProof/>
            <w:webHidden/>
          </w:rPr>
          <w:t>13</w:t>
        </w:r>
        <w:r w:rsidR="009F1324">
          <w:rPr>
            <w:noProof/>
            <w:webHidden/>
          </w:rPr>
          <w:fldChar w:fldCharType="end"/>
        </w:r>
      </w:hyperlink>
    </w:p>
    <w:p w14:paraId="220E3E65" w14:textId="30BB5195" w:rsidR="009F1324" w:rsidRDefault="009F1324">
      <w:pPr>
        <w:pStyle w:val="TableofFigures"/>
        <w:tabs>
          <w:tab w:val="right" w:leader="dot" w:pos="9350"/>
        </w:tabs>
        <w:rPr>
          <w:noProof/>
          <w:color w:val="auto"/>
          <w:sz w:val="22"/>
          <w:szCs w:val="22"/>
          <w:lang w:val="en-CA" w:eastAsia="en-CA"/>
        </w:rPr>
      </w:pPr>
      <w:hyperlink w:anchor="_Toc123553773" w:history="1">
        <w:r w:rsidRPr="00FB4673">
          <w:rPr>
            <w:rStyle w:val="Hyperlink"/>
            <w:noProof/>
          </w:rPr>
          <w:t>Figure 3-2 Pictorial view of example spec model for attenuator</w:t>
        </w:r>
        <w:r>
          <w:rPr>
            <w:noProof/>
            <w:webHidden/>
          </w:rPr>
          <w:tab/>
        </w:r>
        <w:r>
          <w:rPr>
            <w:noProof/>
            <w:webHidden/>
          </w:rPr>
          <w:fldChar w:fldCharType="begin"/>
        </w:r>
        <w:r>
          <w:rPr>
            <w:noProof/>
            <w:webHidden/>
          </w:rPr>
          <w:instrText xml:space="preserve"> PAGEREF _Toc123553773 \h </w:instrText>
        </w:r>
        <w:r>
          <w:rPr>
            <w:noProof/>
            <w:webHidden/>
          </w:rPr>
        </w:r>
        <w:r>
          <w:rPr>
            <w:noProof/>
            <w:webHidden/>
          </w:rPr>
          <w:fldChar w:fldCharType="separate"/>
        </w:r>
        <w:r>
          <w:rPr>
            <w:noProof/>
            <w:webHidden/>
          </w:rPr>
          <w:t>13</w:t>
        </w:r>
        <w:r>
          <w:rPr>
            <w:noProof/>
            <w:webHidden/>
          </w:rPr>
          <w:fldChar w:fldCharType="end"/>
        </w:r>
      </w:hyperlink>
    </w:p>
    <w:p w14:paraId="177C6769" w14:textId="7D4ADAFB" w:rsidR="009F1324" w:rsidRDefault="009F1324">
      <w:pPr>
        <w:pStyle w:val="TableofFigures"/>
        <w:tabs>
          <w:tab w:val="right" w:leader="dot" w:pos="9350"/>
        </w:tabs>
        <w:rPr>
          <w:noProof/>
          <w:color w:val="auto"/>
          <w:sz w:val="22"/>
          <w:szCs w:val="22"/>
          <w:lang w:val="en-CA" w:eastAsia="en-CA"/>
        </w:rPr>
      </w:pPr>
      <w:hyperlink w:anchor="_Toc123553774" w:history="1">
        <w:r w:rsidRPr="00FB4673">
          <w:rPr>
            <w:rStyle w:val="Hyperlink"/>
            <w:noProof/>
          </w:rPr>
          <w:t>Figure 3-3 Various Coupler/Splitter examples</w:t>
        </w:r>
        <w:r>
          <w:rPr>
            <w:noProof/>
            <w:webHidden/>
          </w:rPr>
          <w:tab/>
        </w:r>
        <w:r>
          <w:rPr>
            <w:noProof/>
            <w:webHidden/>
          </w:rPr>
          <w:fldChar w:fldCharType="begin"/>
        </w:r>
        <w:r>
          <w:rPr>
            <w:noProof/>
            <w:webHidden/>
          </w:rPr>
          <w:instrText xml:space="preserve"> PAGEREF _Toc123553774 \h </w:instrText>
        </w:r>
        <w:r>
          <w:rPr>
            <w:noProof/>
            <w:webHidden/>
          </w:rPr>
        </w:r>
        <w:r>
          <w:rPr>
            <w:noProof/>
            <w:webHidden/>
          </w:rPr>
          <w:fldChar w:fldCharType="separate"/>
        </w:r>
        <w:r>
          <w:rPr>
            <w:noProof/>
            <w:webHidden/>
          </w:rPr>
          <w:t>15</w:t>
        </w:r>
        <w:r>
          <w:rPr>
            <w:noProof/>
            <w:webHidden/>
          </w:rPr>
          <w:fldChar w:fldCharType="end"/>
        </w:r>
      </w:hyperlink>
    </w:p>
    <w:p w14:paraId="1A97DBE6" w14:textId="59C2EA56" w:rsidR="009F1324" w:rsidRDefault="009F1324">
      <w:pPr>
        <w:pStyle w:val="TableofFigures"/>
        <w:tabs>
          <w:tab w:val="right" w:leader="dot" w:pos="9350"/>
        </w:tabs>
        <w:rPr>
          <w:noProof/>
          <w:color w:val="auto"/>
          <w:sz w:val="22"/>
          <w:szCs w:val="22"/>
          <w:lang w:val="en-CA" w:eastAsia="en-CA"/>
        </w:rPr>
      </w:pPr>
      <w:hyperlink w:anchor="_Toc123553775" w:history="1">
        <w:r w:rsidRPr="00FB4673">
          <w:rPr>
            <w:rStyle w:val="Hyperlink"/>
            <w:noProof/>
          </w:rPr>
          <w:t>Figure 3-4 The circulator</w:t>
        </w:r>
        <w:r>
          <w:rPr>
            <w:noProof/>
            <w:webHidden/>
          </w:rPr>
          <w:tab/>
        </w:r>
        <w:r>
          <w:rPr>
            <w:noProof/>
            <w:webHidden/>
          </w:rPr>
          <w:fldChar w:fldCharType="begin"/>
        </w:r>
        <w:r>
          <w:rPr>
            <w:noProof/>
            <w:webHidden/>
          </w:rPr>
          <w:instrText xml:space="preserve"> PAGEREF _Toc123553775 \h </w:instrText>
        </w:r>
        <w:r>
          <w:rPr>
            <w:noProof/>
            <w:webHidden/>
          </w:rPr>
        </w:r>
        <w:r>
          <w:rPr>
            <w:noProof/>
            <w:webHidden/>
          </w:rPr>
          <w:fldChar w:fldCharType="separate"/>
        </w:r>
        <w:r>
          <w:rPr>
            <w:noProof/>
            <w:webHidden/>
          </w:rPr>
          <w:t>15</w:t>
        </w:r>
        <w:r>
          <w:rPr>
            <w:noProof/>
            <w:webHidden/>
          </w:rPr>
          <w:fldChar w:fldCharType="end"/>
        </w:r>
      </w:hyperlink>
    </w:p>
    <w:p w14:paraId="4EDBB53C" w14:textId="70E12A45" w:rsidR="009F1324" w:rsidRDefault="009F1324">
      <w:pPr>
        <w:pStyle w:val="TableofFigures"/>
        <w:tabs>
          <w:tab w:val="right" w:leader="dot" w:pos="9350"/>
        </w:tabs>
        <w:rPr>
          <w:noProof/>
          <w:color w:val="auto"/>
          <w:sz w:val="22"/>
          <w:szCs w:val="22"/>
          <w:lang w:val="en-CA" w:eastAsia="en-CA"/>
        </w:rPr>
      </w:pPr>
      <w:hyperlink w:anchor="_Toc123553776" w:history="1">
        <w:r w:rsidRPr="00FB4673">
          <w:rPr>
            <w:rStyle w:val="Hyperlink"/>
            <w:noProof/>
          </w:rPr>
          <w:t xml:space="preserve">Figure 3-5 </w:t>
        </w:r>
        <w:r w:rsidRPr="00FB4673">
          <w:rPr>
            <w:rStyle w:val="Hyperlink"/>
            <w:noProof/>
            <w:lang w:val="en-GB"/>
          </w:rPr>
          <w:t>Photodiode as an active element (showing media)</w:t>
        </w:r>
        <w:r>
          <w:rPr>
            <w:noProof/>
            <w:webHidden/>
          </w:rPr>
          <w:tab/>
        </w:r>
        <w:r>
          <w:rPr>
            <w:noProof/>
            <w:webHidden/>
          </w:rPr>
          <w:fldChar w:fldCharType="begin"/>
        </w:r>
        <w:r>
          <w:rPr>
            <w:noProof/>
            <w:webHidden/>
          </w:rPr>
          <w:instrText xml:space="preserve"> PAGEREF _Toc123553776 \h </w:instrText>
        </w:r>
        <w:r>
          <w:rPr>
            <w:noProof/>
            <w:webHidden/>
          </w:rPr>
        </w:r>
        <w:r>
          <w:rPr>
            <w:noProof/>
            <w:webHidden/>
          </w:rPr>
          <w:fldChar w:fldCharType="separate"/>
        </w:r>
        <w:r>
          <w:rPr>
            <w:noProof/>
            <w:webHidden/>
          </w:rPr>
          <w:t>16</w:t>
        </w:r>
        <w:r>
          <w:rPr>
            <w:noProof/>
            <w:webHidden/>
          </w:rPr>
          <w:fldChar w:fldCharType="end"/>
        </w:r>
      </w:hyperlink>
    </w:p>
    <w:p w14:paraId="5DC49EDA" w14:textId="6FA01846" w:rsidR="009F1324" w:rsidRDefault="009F1324">
      <w:pPr>
        <w:pStyle w:val="TableofFigures"/>
        <w:tabs>
          <w:tab w:val="right" w:leader="dot" w:pos="9350"/>
        </w:tabs>
        <w:rPr>
          <w:noProof/>
          <w:color w:val="auto"/>
          <w:sz w:val="22"/>
          <w:szCs w:val="22"/>
          <w:lang w:val="en-CA" w:eastAsia="en-CA"/>
        </w:rPr>
      </w:pPr>
      <w:hyperlink w:anchor="_Toc123553777" w:history="1">
        <w:r w:rsidRPr="00FB4673">
          <w:rPr>
            <w:rStyle w:val="Hyperlink"/>
            <w:noProof/>
          </w:rPr>
          <w:t>Figure 3-6 Pictorial view of example spec model for Photodiode</w:t>
        </w:r>
        <w:r>
          <w:rPr>
            <w:noProof/>
            <w:webHidden/>
          </w:rPr>
          <w:tab/>
        </w:r>
        <w:r>
          <w:rPr>
            <w:noProof/>
            <w:webHidden/>
          </w:rPr>
          <w:fldChar w:fldCharType="begin"/>
        </w:r>
        <w:r>
          <w:rPr>
            <w:noProof/>
            <w:webHidden/>
          </w:rPr>
          <w:instrText xml:space="preserve"> PAGEREF _Toc123553777 \h </w:instrText>
        </w:r>
        <w:r>
          <w:rPr>
            <w:noProof/>
            <w:webHidden/>
          </w:rPr>
        </w:r>
        <w:r>
          <w:rPr>
            <w:noProof/>
            <w:webHidden/>
          </w:rPr>
          <w:fldChar w:fldCharType="separate"/>
        </w:r>
        <w:r>
          <w:rPr>
            <w:noProof/>
            <w:webHidden/>
          </w:rPr>
          <w:t>17</w:t>
        </w:r>
        <w:r>
          <w:rPr>
            <w:noProof/>
            <w:webHidden/>
          </w:rPr>
          <w:fldChar w:fldCharType="end"/>
        </w:r>
      </w:hyperlink>
    </w:p>
    <w:p w14:paraId="5B0F0C27" w14:textId="4486176A" w:rsidR="009F1324" w:rsidRDefault="009F1324">
      <w:pPr>
        <w:pStyle w:val="TableofFigures"/>
        <w:tabs>
          <w:tab w:val="right" w:leader="dot" w:pos="9350"/>
        </w:tabs>
        <w:rPr>
          <w:noProof/>
          <w:color w:val="auto"/>
          <w:sz w:val="22"/>
          <w:szCs w:val="22"/>
          <w:lang w:val="en-CA" w:eastAsia="en-CA"/>
        </w:rPr>
      </w:pPr>
      <w:hyperlink w:anchor="_Toc123553778" w:history="1">
        <w:r w:rsidRPr="00FB4673">
          <w:rPr>
            <w:rStyle w:val="Hyperlink"/>
            <w:noProof/>
          </w:rPr>
          <w:t xml:space="preserve">Figure 3-7 </w:t>
        </w:r>
        <w:r w:rsidRPr="00FB4673">
          <w:rPr>
            <w:rStyle w:val="Hyperlink"/>
            <w:noProof/>
            <w:lang w:val="en-GB"/>
          </w:rPr>
          <w:t>Photodiode as an active element showing power monitor</w:t>
        </w:r>
        <w:r>
          <w:rPr>
            <w:noProof/>
            <w:webHidden/>
          </w:rPr>
          <w:tab/>
        </w:r>
        <w:r>
          <w:rPr>
            <w:noProof/>
            <w:webHidden/>
          </w:rPr>
          <w:fldChar w:fldCharType="begin"/>
        </w:r>
        <w:r>
          <w:rPr>
            <w:noProof/>
            <w:webHidden/>
          </w:rPr>
          <w:instrText xml:space="preserve"> PAGEREF _Toc123553778 \h </w:instrText>
        </w:r>
        <w:r>
          <w:rPr>
            <w:noProof/>
            <w:webHidden/>
          </w:rPr>
        </w:r>
        <w:r>
          <w:rPr>
            <w:noProof/>
            <w:webHidden/>
          </w:rPr>
          <w:fldChar w:fldCharType="separate"/>
        </w:r>
        <w:r>
          <w:rPr>
            <w:noProof/>
            <w:webHidden/>
          </w:rPr>
          <w:t>17</w:t>
        </w:r>
        <w:r>
          <w:rPr>
            <w:noProof/>
            <w:webHidden/>
          </w:rPr>
          <w:fldChar w:fldCharType="end"/>
        </w:r>
      </w:hyperlink>
    </w:p>
    <w:p w14:paraId="6B5210C7" w14:textId="489E8796" w:rsidR="009F1324" w:rsidRDefault="009F1324">
      <w:pPr>
        <w:pStyle w:val="TableofFigures"/>
        <w:tabs>
          <w:tab w:val="right" w:leader="dot" w:pos="9350"/>
        </w:tabs>
        <w:rPr>
          <w:noProof/>
          <w:color w:val="auto"/>
          <w:sz w:val="22"/>
          <w:szCs w:val="22"/>
          <w:lang w:val="en-CA" w:eastAsia="en-CA"/>
        </w:rPr>
      </w:pPr>
      <w:hyperlink w:anchor="_Toc123553779" w:history="1">
        <w:r w:rsidRPr="00FB4673">
          <w:rPr>
            <w:rStyle w:val="Hyperlink"/>
            <w:noProof/>
          </w:rPr>
          <w:t xml:space="preserve">Figure 3-8 </w:t>
        </w:r>
        <w:r w:rsidRPr="00FB4673">
          <w:rPr>
            <w:rStyle w:val="Hyperlink"/>
            <w:noProof/>
            <w:lang w:val="en-GB"/>
          </w:rPr>
          <w:t>Laser as an active elements (showing media)</w:t>
        </w:r>
        <w:r>
          <w:rPr>
            <w:noProof/>
            <w:webHidden/>
          </w:rPr>
          <w:tab/>
        </w:r>
        <w:r>
          <w:rPr>
            <w:noProof/>
            <w:webHidden/>
          </w:rPr>
          <w:fldChar w:fldCharType="begin"/>
        </w:r>
        <w:r>
          <w:rPr>
            <w:noProof/>
            <w:webHidden/>
          </w:rPr>
          <w:instrText xml:space="preserve"> PAGEREF _Toc123553779 \h </w:instrText>
        </w:r>
        <w:r>
          <w:rPr>
            <w:noProof/>
            <w:webHidden/>
          </w:rPr>
        </w:r>
        <w:r>
          <w:rPr>
            <w:noProof/>
            <w:webHidden/>
          </w:rPr>
          <w:fldChar w:fldCharType="separate"/>
        </w:r>
        <w:r>
          <w:rPr>
            <w:noProof/>
            <w:webHidden/>
          </w:rPr>
          <w:t>18</w:t>
        </w:r>
        <w:r>
          <w:rPr>
            <w:noProof/>
            <w:webHidden/>
          </w:rPr>
          <w:fldChar w:fldCharType="end"/>
        </w:r>
      </w:hyperlink>
    </w:p>
    <w:p w14:paraId="465A8F9D" w14:textId="2C44F6B6" w:rsidR="009F1324" w:rsidRDefault="009F1324">
      <w:pPr>
        <w:pStyle w:val="TableofFigures"/>
        <w:tabs>
          <w:tab w:val="right" w:leader="dot" w:pos="9350"/>
        </w:tabs>
        <w:rPr>
          <w:noProof/>
          <w:color w:val="auto"/>
          <w:sz w:val="22"/>
          <w:szCs w:val="22"/>
          <w:lang w:val="en-CA" w:eastAsia="en-CA"/>
        </w:rPr>
      </w:pPr>
      <w:hyperlink w:anchor="_Toc123553780" w:history="1">
        <w:r w:rsidRPr="00FB4673">
          <w:rPr>
            <w:rStyle w:val="Hyperlink"/>
            <w:noProof/>
          </w:rPr>
          <w:t xml:space="preserve">Figure 3-9 </w:t>
        </w:r>
        <w:r w:rsidRPr="00FB4673">
          <w:rPr>
            <w:rStyle w:val="Hyperlink"/>
            <w:noProof/>
            <w:lang w:val="en-GB"/>
          </w:rPr>
          <w:t>Laser as an active element (showing media)</w:t>
        </w:r>
        <w:r>
          <w:rPr>
            <w:noProof/>
            <w:webHidden/>
          </w:rPr>
          <w:tab/>
        </w:r>
        <w:r>
          <w:rPr>
            <w:noProof/>
            <w:webHidden/>
          </w:rPr>
          <w:fldChar w:fldCharType="begin"/>
        </w:r>
        <w:r>
          <w:rPr>
            <w:noProof/>
            <w:webHidden/>
          </w:rPr>
          <w:instrText xml:space="preserve"> PAGEREF _Toc123553780 \h </w:instrText>
        </w:r>
        <w:r>
          <w:rPr>
            <w:noProof/>
            <w:webHidden/>
          </w:rPr>
        </w:r>
        <w:r>
          <w:rPr>
            <w:noProof/>
            <w:webHidden/>
          </w:rPr>
          <w:fldChar w:fldCharType="separate"/>
        </w:r>
        <w:r>
          <w:rPr>
            <w:noProof/>
            <w:webHidden/>
          </w:rPr>
          <w:t>19</w:t>
        </w:r>
        <w:r>
          <w:rPr>
            <w:noProof/>
            <w:webHidden/>
          </w:rPr>
          <w:fldChar w:fldCharType="end"/>
        </w:r>
      </w:hyperlink>
    </w:p>
    <w:p w14:paraId="1B44547A" w14:textId="2B59E3B3" w:rsidR="009F1324" w:rsidRDefault="009F1324">
      <w:pPr>
        <w:pStyle w:val="TableofFigures"/>
        <w:tabs>
          <w:tab w:val="right" w:leader="dot" w:pos="9350"/>
        </w:tabs>
        <w:rPr>
          <w:noProof/>
          <w:color w:val="auto"/>
          <w:sz w:val="22"/>
          <w:szCs w:val="22"/>
          <w:lang w:val="en-CA" w:eastAsia="en-CA"/>
        </w:rPr>
      </w:pPr>
      <w:hyperlink w:anchor="_Toc123553781" w:history="1">
        <w:r w:rsidRPr="00FB4673">
          <w:rPr>
            <w:rStyle w:val="Hyperlink"/>
            <w:noProof/>
          </w:rPr>
          <w:t xml:space="preserve">Figure 3-10 </w:t>
        </w:r>
        <w:r w:rsidRPr="00FB4673">
          <w:rPr>
            <w:rStyle w:val="Hyperlink"/>
            <w:noProof/>
            <w:lang w:val="en-GB"/>
          </w:rPr>
          <w:t>Spec for Laser</w:t>
        </w:r>
        <w:r>
          <w:rPr>
            <w:noProof/>
            <w:webHidden/>
          </w:rPr>
          <w:tab/>
        </w:r>
        <w:r>
          <w:rPr>
            <w:noProof/>
            <w:webHidden/>
          </w:rPr>
          <w:fldChar w:fldCharType="begin"/>
        </w:r>
        <w:r>
          <w:rPr>
            <w:noProof/>
            <w:webHidden/>
          </w:rPr>
          <w:instrText xml:space="preserve"> PAGEREF _Toc123553781 \h </w:instrText>
        </w:r>
        <w:r>
          <w:rPr>
            <w:noProof/>
            <w:webHidden/>
          </w:rPr>
        </w:r>
        <w:r>
          <w:rPr>
            <w:noProof/>
            <w:webHidden/>
          </w:rPr>
          <w:fldChar w:fldCharType="separate"/>
        </w:r>
        <w:r>
          <w:rPr>
            <w:noProof/>
            <w:webHidden/>
          </w:rPr>
          <w:t>20</w:t>
        </w:r>
        <w:r>
          <w:rPr>
            <w:noProof/>
            <w:webHidden/>
          </w:rPr>
          <w:fldChar w:fldCharType="end"/>
        </w:r>
      </w:hyperlink>
    </w:p>
    <w:p w14:paraId="27698904" w14:textId="17584057" w:rsidR="009F1324" w:rsidRDefault="009F1324">
      <w:pPr>
        <w:pStyle w:val="TableofFigures"/>
        <w:tabs>
          <w:tab w:val="right" w:leader="dot" w:pos="9350"/>
        </w:tabs>
        <w:rPr>
          <w:noProof/>
          <w:color w:val="auto"/>
          <w:sz w:val="22"/>
          <w:szCs w:val="22"/>
          <w:lang w:val="en-CA" w:eastAsia="en-CA"/>
        </w:rPr>
      </w:pPr>
      <w:hyperlink w:anchor="_Toc123553782" w:history="1">
        <w:r w:rsidRPr="00FB4673">
          <w:rPr>
            <w:rStyle w:val="Hyperlink"/>
            <w:noProof/>
          </w:rPr>
          <w:t xml:space="preserve">Figure 3-11 </w:t>
        </w:r>
        <w:r w:rsidRPr="00FB4673">
          <w:rPr>
            <w:rStyle w:val="Hyperlink"/>
            <w:noProof/>
            <w:lang w:val="en-GB"/>
          </w:rPr>
          <w:t>Essential functions of a laser and abstracted symbol for a laser</w:t>
        </w:r>
        <w:r>
          <w:rPr>
            <w:noProof/>
            <w:webHidden/>
          </w:rPr>
          <w:tab/>
        </w:r>
        <w:r>
          <w:rPr>
            <w:noProof/>
            <w:webHidden/>
          </w:rPr>
          <w:fldChar w:fldCharType="begin"/>
        </w:r>
        <w:r>
          <w:rPr>
            <w:noProof/>
            <w:webHidden/>
          </w:rPr>
          <w:instrText xml:space="preserve"> PAGEREF _Toc123553782 \h </w:instrText>
        </w:r>
        <w:r>
          <w:rPr>
            <w:noProof/>
            <w:webHidden/>
          </w:rPr>
        </w:r>
        <w:r>
          <w:rPr>
            <w:noProof/>
            <w:webHidden/>
          </w:rPr>
          <w:fldChar w:fldCharType="separate"/>
        </w:r>
        <w:r>
          <w:rPr>
            <w:noProof/>
            <w:webHidden/>
          </w:rPr>
          <w:t>20</w:t>
        </w:r>
        <w:r>
          <w:rPr>
            <w:noProof/>
            <w:webHidden/>
          </w:rPr>
          <w:fldChar w:fldCharType="end"/>
        </w:r>
      </w:hyperlink>
    </w:p>
    <w:p w14:paraId="16BA16E1" w14:textId="00BBFB2F" w:rsidR="009F1324" w:rsidRDefault="009F1324">
      <w:pPr>
        <w:pStyle w:val="TableofFigures"/>
        <w:tabs>
          <w:tab w:val="right" w:leader="dot" w:pos="9350"/>
        </w:tabs>
        <w:rPr>
          <w:noProof/>
          <w:color w:val="auto"/>
          <w:sz w:val="22"/>
          <w:szCs w:val="22"/>
          <w:lang w:val="en-CA" w:eastAsia="en-CA"/>
        </w:rPr>
      </w:pPr>
      <w:hyperlink w:anchor="_Toc123553783" w:history="1">
        <w:r w:rsidRPr="00FB4673">
          <w:rPr>
            <w:rStyle w:val="Hyperlink"/>
            <w:noProof/>
          </w:rPr>
          <w:t xml:space="preserve">Figure 3-12 </w:t>
        </w:r>
        <w:r w:rsidRPr="00FB4673">
          <w:rPr>
            <w:rStyle w:val="Hyperlink"/>
            <w:noProof/>
            <w:lang w:val="en-GB"/>
          </w:rPr>
          <w:t>Sketch of phase modulated output</w:t>
        </w:r>
        <w:r>
          <w:rPr>
            <w:noProof/>
            <w:webHidden/>
          </w:rPr>
          <w:tab/>
        </w:r>
        <w:r>
          <w:rPr>
            <w:noProof/>
            <w:webHidden/>
          </w:rPr>
          <w:fldChar w:fldCharType="begin"/>
        </w:r>
        <w:r>
          <w:rPr>
            <w:noProof/>
            <w:webHidden/>
          </w:rPr>
          <w:instrText xml:space="preserve"> PAGEREF _Toc123553783 \h </w:instrText>
        </w:r>
        <w:r>
          <w:rPr>
            <w:noProof/>
            <w:webHidden/>
          </w:rPr>
        </w:r>
        <w:r>
          <w:rPr>
            <w:noProof/>
            <w:webHidden/>
          </w:rPr>
          <w:fldChar w:fldCharType="separate"/>
        </w:r>
        <w:r>
          <w:rPr>
            <w:noProof/>
            <w:webHidden/>
          </w:rPr>
          <w:t>21</w:t>
        </w:r>
        <w:r>
          <w:rPr>
            <w:noProof/>
            <w:webHidden/>
          </w:rPr>
          <w:fldChar w:fldCharType="end"/>
        </w:r>
      </w:hyperlink>
    </w:p>
    <w:p w14:paraId="7C0C6098" w14:textId="4E809A6D" w:rsidR="009F1324" w:rsidRDefault="009F1324">
      <w:pPr>
        <w:pStyle w:val="TableofFigures"/>
        <w:tabs>
          <w:tab w:val="right" w:leader="dot" w:pos="9350"/>
        </w:tabs>
        <w:rPr>
          <w:noProof/>
          <w:color w:val="auto"/>
          <w:sz w:val="22"/>
          <w:szCs w:val="22"/>
          <w:lang w:val="en-CA" w:eastAsia="en-CA"/>
        </w:rPr>
      </w:pPr>
      <w:hyperlink w:anchor="_Toc123553784" w:history="1">
        <w:r w:rsidRPr="00FB4673">
          <w:rPr>
            <w:rStyle w:val="Hyperlink"/>
            <w:noProof/>
          </w:rPr>
          <w:t xml:space="preserve">Figure 3-13 </w:t>
        </w:r>
        <w:r w:rsidRPr="00FB4673">
          <w:rPr>
            <w:rStyle w:val="Hyperlink"/>
            <w:noProof/>
            <w:lang w:val="en-GB"/>
          </w:rPr>
          <w:t>Coherent receiver assembly with simplified symbol</w:t>
        </w:r>
        <w:r>
          <w:rPr>
            <w:noProof/>
            <w:webHidden/>
          </w:rPr>
          <w:tab/>
        </w:r>
        <w:r>
          <w:rPr>
            <w:noProof/>
            <w:webHidden/>
          </w:rPr>
          <w:fldChar w:fldCharType="begin"/>
        </w:r>
        <w:r>
          <w:rPr>
            <w:noProof/>
            <w:webHidden/>
          </w:rPr>
          <w:instrText xml:space="preserve"> PAGEREF _Toc123553784 \h </w:instrText>
        </w:r>
        <w:r>
          <w:rPr>
            <w:noProof/>
            <w:webHidden/>
          </w:rPr>
        </w:r>
        <w:r>
          <w:rPr>
            <w:noProof/>
            <w:webHidden/>
          </w:rPr>
          <w:fldChar w:fldCharType="separate"/>
        </w:r>
        <w:r>
          <w:rPr>
            <w:noProof/>
            <w:webHidden/>
          </w:rPr>
          <w:t>22</w:t>
        </w:r>
        <w:r>
          <w:rPr>
            <w:noProof/>
            <w:webHidden/>
          </w:rPr>
          <w:fldChar w:fldCharType="end"/>
        </w:r>
      </w:hyperlink>
    </w:p>
    <w:p w14:paraId="01E2A387" w14:textId="2CD347AF" w:rsidR="009F1324" w:rsidRDefault="009F1324">
      <w:pPr>
        <w:pStyle w:val="TableofFigures"/>
        <w:tabs>
          <w:tab w:val="right" w:leader="dot" w:pos="9350"/>
        </w:tabs>
        <w:rPr>
          <w:noProof/>
          <w:color w:val="auto"/>
          <w:sz w:val="22"/>
          <w:szCs w:val="22"/>
          <w:lang w:val="en-CA" w:eastAsia="en-CA"/>
        </w:rPr>
      </w:pPr>
      <w:hyperlink w:anchor="_Toc123553785" w:history="1">
        <w:r w:rsidRPr="00FB4673">
          <w:rPr>
            <w:rStyle w:val="Hyperlink"/>
            <w:noProof/>
          </w:rPr>
          <w:t>Figure 3-14 Network Domain Channel formed from Media Channels</w:t>
        </w:r>
        <w:r>
          <w:rPr>
            <w:noProof/>
            <w:webHidden/>
          </w:rPr>
          <w:tab/>
        </w:r>
        <w:r>
          <w:rPr>
            <w:noProof/>
            <w:webHidden/>
          </w:rPr>
          <w:fldChar w:fldCharType="begin"/>
        </w:r>
        <w:r>
          <w:rPr>
            <w:noProof/>
            <w:webHidden/>
          </w:rPr>
          <w:instrText xml:space="preserve"> PAGEREF _Toc123553785 \h </w:instrText>
        </w:r>
        <w:r>
          <w:rPr>
            <w:noProof/>
            <w:webHidden/>
          </w:rPr>
        </w:r>
        <w:r>
          <w:rPr>
            <w:noProof/>
            <w:webHidden/>
          </w:rPr>
          <w:fldChar w:fldCharType="separate"/>
        </w:r>
        <w:r>
          <w:rPr>
            <w:noProof/>
            <w:webHidden/>
          </w:rPr>
          <w:t>23</w:t>
        </w:r>
        <w:r>
          <w:rPr>
            <w:noProof/>
            <w:webHidden/>
          </w:rPr>
          <w:fldChar w:fldCharType="end"/>
        </w:r>
      </w:hyperlink>
    </w:p>
    <w:p w14:paraId="6EA832B4" w14:textId="1B5209B9" w:rsidR="009F1324" w:rsidRDefault="009F1324">
      <w:pPr>
        <w:pStyle w:val="TableofFigures"/>
        <w:tabs>
          <w:tab w:val="right" w:leader="dot" w:pos="9350"/>
        </w:tabs>
        <w:rPr>
          <w:noProof/>
          <w:color w:val="auto"/>
          <w:sz w:val="22"/>
          <w:szCs w:val="22"/>
          <w:lang w:val="en-CA" w:eastAsia="en-CA"/>
        </w:rPr>
      </w:pPr>
      <w:hyperlink w:anchor="_Toc123553786" w:history="1">
        <w:r w:rsidRPr="00FB4673">
          <w:rPr>
            <w:rStyle w:val="Hyperlink"/>
            <w:noProof/>
          </w:rPr>
          <w:t>Figure 3-15 Information Transfer Channel formed from Media Channels for broadband receiver</w:t>
        </w:r>
        <w:r>
          <w:rPr>
            <w:noProof/>
            <w:webHidden/>
          </w:rPr>
          <w:tab/>
        </w:r>
        <w:r>
          <w:rPr>
            <w:noProof/>
            <w:webHidden/>
          </w:rPr>
          <w:fldChar w:fldCharType="begin"/>
        </w:r>
        <w:r>
          <w:rPr>
            <w:noProof/>
            <w:webHidden/>
          </w:rPr>
          <w:instrText xml:space="preserve"> PAGEREF _Toc123553786 \h </w:instrText>
        </w:r>
        <w:r>
          <w:rPr>
            <w:noProof/>
            <w:webHidden/>
          </w:rPr>
        </w:r>
        <w:r>
          <w:rPr>
            <w:noProof/>
            <w:webHidden/>
          </w:rPr>
          <w:fldChar w:fldCharType="separate"/>
        </w:r>
        <w:r>
          <w:rPr>
            <w:noProof/>
            <w:webHidden/>
          </w:rPr>
          <w:t>24</w:t>
        </w:r>
        <w:r>
          <w:rPr>
            <w:noProof/>
            <w:webHidden/>
          </w:rPr>
          <w:fldChar w:fldCharType="end"/>
        </w:r>
      </w:hyperlink>
    </w:p>
    <w:p w14:paraId="45AE1A3B" w14:textId="5901B55F" w:rsidR="009F1324" w:rsidRDefault="009F1324">
      <w:pPr>
        <w:pStyle w:val="TableofFigures"/>
        <w:tabs>
          <w:tab w:val="right" w:leader="dot" w:pos="9350"/>
        </w:tabs>
        <w:rPr>
          <w:noProof/>
          <w:color w:val="auto"/>
          <w:sz w:val="22"/>
          <w:szCs w:val="22"/>
          <w:lang w:val="en-CA" w:eastAsia="en-CA"/>
        </w:rPr>
      </w:pPr>
      <w:hyperlink w:anchor="_Toc123553787" w:history="1">
        <w:r w:rsidRPr="00FB4673">
          <w:rPr>
            <w:rStyle w:val="Hyperlink"/>
            <w:noProof/>
          </w:rPr>
          <w:t>Figure 3-16 Information Transfer Channel formed from Media Channels for coherent receiver</w:t>
        </w:r>
        <w:r>
          <w:rPr>
            <w:noProof/>
            <w:webHidden/>
          </w:rPr>
          <w:tab/>
        </w:r>
        <w:r>
          <w:rPr>
            <w:noProof/>
            <w:webHidden/>
          </w:rPr>
          <w:fldChar w:fldCharType="begin"/>
        </w:r>
        <w:r>
          <w:rPr>
            <w:noProof/>
            <w:webHidden/>
          </w:rPr>
          <w:instrText xml:space="preserve"> PAGEREF _Toc123553787 \h </w:instrText>
        </w:r>
        <w:r>
          <w:rPr>
            <w:noProof/>
            <w:webHidden/>
          </w:rPr>
        </w:r>
        <w:r>
          <w:rPr>
            <w:noProof/>
            <w:webHidden/>
          </w:rPr>
          <w:fldChar w:fldCharType="separate"/>
        </w:r>
        <w:r>
          <w:rPr>
            <w:noProof/>
            <w:webHidden/>
          </w:rPr>
          <w:t>24</w:t>
        </w:r>
        <w:r>
          <w:rPr>
            <w:noProof/>
            <w:webHidden/>
          </w:rPr>
          <w:fldChar w:fldCharType="end"/>
        </w:r>
      </w:hyperlink>
    </w:p>
    <w:p w14:paraId="43311722" w14:textId="523C16E1" w:rsidR="009F1324" w:rsidRDefault="009F1324">
      <w:pPr>
        <w:pStyle w:val="TableofFigures"/>
        <w:tabs>
          <w:tab w:val="right" w:leader="dot" w:pos="9350"/>
        </w:tabs>
        <w:rPr>
          <w:noProof/>
          <w:color w:val="auto"/>
          <w:sz w:val="22"/>
          <w:szCs w:val="22"/>
          <w:lang w:val="en-CA" w:eastAsia="en-CA"/>
        </w:rPr>
      </w:pPr>
      <w:hyperlink w:anchor="_Toc123553788" w:history="1">
        <w:r w:rsidRPr="00FB4673">
          <w:rPr>
            <w:rStyle w:val="Hyperlink"/>
            <w:noProof/>
          </w:rPr>
          <w:t>Figure 3-17 Abstract symbol for an amplifier</w:t>
        </w:r>
        <w:r>
          <w:rPr>
            <w:noProof/>
            <w:webHidden/>
          </w:rPr>
          <w:tab/>
        </w:r>
        <w:r>
          <w:rPr>
            <w:noProof/>
            <w:webHidden/>
          </w:rPr>
          <w:fldChar w:fldCharType="begin"/>
        </w:r>
        <w:r>
          <w:rPr>
            <w:noProof/>
            <w:webHidden/>
          </w:rPr>
          <w:instrText xml:space="preserve"> PAGEREF _Toc123553788 \h </w:instrText>
        </w:r>
        <w:r>
          <w:rPr>
            <w:noProof/>
            <w:webHidden/>
          </w:rPr>
        </w:r>
        <w:r>
          <w:rPr>
            <w:noProof/>
            <w:webHidden/>
          </w:rPr>
          <w:fldChar w:fldCharType="separate"/>
        </w:r>
        <w:r>
          <w:rPr>
            <w:noProof/>
            <w:webHidden/>
          </w:rPr>
          <w:t>25</w:t>
        </w:r>
        <w:r>
          <w:rPr>
            <w:noProof/>
            <w:webHidden/>
          </w:rPr>
          <w:fldChar w:fldCharType="end"/>
        </w:r>
      </w:hyperlink>
    </w:p>
    <w:p w14:paraId="4D515B0D" w14:textId="1B1542C1" w:rsidR="009F1324" w:rsidRDefault="009F1324">
      <w:pPr>
        <w:pStyle w:val="TableofFigures"/>
        <w:tabs>
          <w:tab w:val="right" w:leader="dot" w:pos="9350"/>
        </w:tabs>
        <w:rPr>
          <w:noProof/>
          <w:color w:val="auto"/>
          <w:sz w:val="22"/>
          <w:szCs w:val="22"/>
          <w:lang w:val="en-CA" w:eastAsia="en-CA"/>
        </w:rPr>
      </w:pPr>
      <w:hyperlink w:anchor="_Toc123553789" w:history="1">
        <w:r w:rsidRPr="00FB4673">
          <w:rPr>
            <w:rStyle w:val="Hyperlink"/>
            <w:noProof/>
          </w:rPr>
          <w:t>Figure 3-18 Abstract Symbol for a multi-band/slot amplifier</w:t>
        </w:r>
        <w:r>
          <w:rPr>
            <w:noProof/>
            <w:webHidden/>
          </w:rPr>
          <w:tab/>
        </w:r>
        <w:r>
          <w:rPr>
            <w:noProof/>
            <w:webHidden/>
          </w:rPr>
          <w:fldChar w:fldCharType="begin"/>
        </w:r>
        <w:r>
          <w:rPr>
            <w:noProof/>
            <w:webHidden/>
          </w:rPr>
          <w:instrText xml:space="preserve"> PAGEREF _Toc123553789 \h </w:instrText>
        </w:r>
        <w:r>
          <w:rPr>
            <w:noProof/>
            <w:webHidden/>
          </w:rPr>
        </w:r>
        <w:r>
          <w:rPr>
            <w:noProof/>
            <w:webHidden/>
          </w:rPr>
          <w:fldChar w:fldCharType="separate"/>
        </w:r>
        <w:r>
          <w:rPr>
            <w:noProof/>
            <w:webHidden/>
          </w:rPr>
          <w:t>25</w:t>
        </w:r>
        <w:r>
          <w:rPr>
            <w:noProof/>
            <w:webHidden/>
          </w:rPr>
          <w:fldChar w:fldCharType="end"/>
        </w:r>
      </w:hyperlink>
    </w:p>
    <w:p w14:paraId="451EEA8C" w14:textId="7B7B13C0" w:rsidR="009F1324" w:rsidRDefault="009F1324">
      <w:pPr>
        <w:pStyle w:val="TableofFigures"/>
        <w:tabs>
          <w:tab w:val="right" w:leader="dot" w:pos="9350"/>
        </w:tabs>
        <w:rPr>
          <w:noProof/>
          <w:color w:val="auto"/>
          <w:sz w:val="22"/>
          <w:szCs w:val="22"/>
          <w:lang w:val="en-CA" w:eastAsia="en-CA"/>
        </w:rPr>
      </w:pPr>
      <w:hyperlink w:anchor="_Toc123553790" w:history="1">
        <w:r w:rsidRPr="00FB4673">
          <w:rPr>
            <w:rStyle w:val="Hyperlink"/>
            <w:noProof/>
          </w:rPr>
          <w:t>Figure 3-19 A stylized view of a fragment of an EDFA</w:t>
        </w:r>
        <w:r>
          <w:rPr>
            <w:noProof/>
            <w:webHidden/>
          </w:rPr>
          <w:tab/>
        </w:r>
        <w:r>
          <w:rPr>
            <w:noProof/>
            <w:webHidden/>
          </w:rPr>
          <w:fldChar w:fldCharType="begin"/>
        </w:r>
        <w:r>
          <w:rPr>
            <w:noProof/>
            <w:webHidden/>
          </w:rPr>
          <w:instrText xml:space="preserve"> PAGEREF _Toc123553790 \h </w:instrText>
        </w:r>
        <w:r>
          <w:rPr>
            <w:noProof/>
            <w:webHidden/>
          </w:rPr>
        </w:r>
        <w:r>
          <w:rPr>
            <w:noProof/>
            <w:webHidden/>
          </w:rPr>
          <w:fldChar w:fldCharType="separate"/>
        </w:r>
        <w:r>
          <w:rPr>
            <w:noProof/>
            <w:webHidden/>
          </w:rPr>
          <w:t>26</w:t>
        </w:r>
        <w:r>
          <w:rPr>
            <w:noProof/>
            <w:webHidden/>
          </w:rPr>
          <w:fldChar w:fldCharType="end"/>
        </w:r>
      </w:hyperlink>
    </w:p>
    <w:p w14:paraId="4E18DB1E" w14:textId="005414F6" w:rsidR="009F1324" w:rsidRDefault="009F1324">
      <w:pPr>
        <w:pStyle w:val="TableofFigures"/>
        <w:tabs>
          <w:tab w:val="right" w:leader="dot" w:pos="9350"/>
        </w:tabs>
        <w:rPr>
          <w:noProof/>
          <w:color w:val="auto"/>
          <w:sz w:val="22"/>
          <w:szCs w:val="22"/>
          <w:lang w:val="en-CA" w:eastAsia="en-CA"/>
        </w:rPr>
      </w:pPr>
      <w:hyperlink w:anchor="_Toc123553791" w:history="1">
        <w:r w:rsidRPr="00FB4673">
          <w:rPr>
            <w:rStyle w:val="Hyperlink"/>
            <w:noProof/>
          </w:rPr>
          <w:t>Figure 3-20 A further fragment of an EDFA with a forward and a backward pump</w:t>
        </w:r>
        <w:r>
          <w:rPr>
            <w:noProof/>
            <w:webHidden/>
          </w:rPr>
          <w:tab/>
        </w:r>
        <w:r>
          <w:rPr>
            <w:noProof/>
            <w:webHidden/>
          </w:rPr>
          <w:fldChar w:fldCharType="begin"/>
        </w:r>
        <w:r>
          <w:rPr>
            <w:noProof/>
            <w:webHidden/>
          </w:rPr>
          <w:instrText xml:space="preserve"> PAGEREF _Toc123553791 \h </w:instrText>
        </w:r>
        <w:r>
          <w:rPr>
            <w:noProof/>
            <w:webHidden/>
          </w:rPr>
        </w:r>
        <w:r>
          <w:rPr>
            <w:noProof/>
            <w:webHidden/>
          </w:rPr>
          <w:fldChar w:fldCharType="separate"/>
        </w:r>
        <w:r>
          <w:rPr>
            <w:noProof/>
            <w:webHidden/>
          </w:rPr>
          <w:t>27</w:t>
        </w:r>
        <w:r>
          <w:rPr>
            <w:noProof/>
            <w:webHidden/>
          </w:rPr>
          <w:fldChar w:fldCharType="end"/>
        </w:r>
      </w:hyperlink>
    </w:p>
    <w:p w14:paraId="2A9AFB12" w14:textId="36416663" w:rsidR="009F1324" w:rsidRDefault="009F1324">
      <w:pPr>
        <w:pStyle w:val="TableofFigures"/>
        <w:tabs>
          <w:tab w:val="right" w:leader="dot" w:pos="9350"/>
        </w:tabs>
        <w:rPr>
          <w:noProof/>
          <w:color w:val="auto"/>
          <w:sz w:val="22"/>
          <w:szCs w:val="22"/>
          <w:lang w:val="en-CA" w:eastAsia="en-CA"/>
        </w:rPr>
      </w:pPr>
      <w:hyperlink w:anchor="_Toc123553792" w:history="1">
        <w:r w:rsidRPr="00FB4673">
          <w:rPr>
            <w:rStyle w:val="Hyperlink"/>
            <w:noProof/>
          </w:rPr>
          <w:t>Figure 3-21 Stylized model view of a Raman amplifier</w:t>
        </w:r>
        <w:r>
          <w:rPr>
            <w:noProof/>
            <w:webHidden/>
          </w:rPr>
          <w:tab/>
        </w:r>
        <w:r>
          <w:rPr>
            <w:noProof/>
            <w:webHidden/>
          </w:rPr>
          <w:fldChar w:fldCharType="begin"/>
        </w:r>
        <w:r>
          <w:rPr>
            <w:noProof/>
            <w:webHidden/>
          </w:rPr>
          <w:instrText xml:space="preserve"> PAGEREF _Toc123553792 \h </w:instrText>
        </w:r>
        <w:r>
          <w:rPr>
            <w:noProof/>
            <w:webHidden/>
          </w:rPr>
        </w:r>
        <w:r>
          <w:rPr>
            <w:noProof/>
            <w:webHidden/>
          </w:rPr>
          <w:fldChar w:fldCharType="separate"/>
        </w:r>
        <w:r>
          <w:rPr>
            <w:noProof/>
            <w:webHidden/>
          </w:rPr>
          <w:t>28</w:t>
        </w:r>
        <w:r>
          <w:rPr>
            <w:noProof/>
            <w:webHidden/>
          </w:rPr>
          <w:fldChar w:fldCharType="end"/>
        </w:r>
      </w:hyperlink>
    </w:p>
    <w:p w14:paraId="169EADF8" w14:textId="7B881F36" w:rsidR="009F1324" w:rsidRDefault="009F1324">
      <w:pPr>
        <w:pStyle w:val="TableofFigures"/>
        <w:tabs>
          <w:tab w:val="right" w:leader="dot" w:pos="9350"/>
        </w:tabs>
        <w:rPr>
          <w:noProof/>
          <w:color w:val="auto"/>
          <w:sz w:val="22"/>
          <w:szCs w:val="22"/>
          <w:lang w:val="en-CA" w:eastAsia="en-CA"/>
        </w:rPr>
      </w:pPr>
      <w:hyperlink w:anchor="_Toc123553793" w:history="1">
        <w:r w:rsidRPr="00FB4673">
          <w:rPr>
            <w:rStyle w:val="Hyperlink"/>
            <w:noProof/>
          </w:rPr>
          <w:t>Figure 3-22 Stylized model view of an OTDR</w:t>
        </w:r>
        <w:r>
          <w:rPr>
            <w:noProof/>
            <w:webHidden/>
          </w:rPr>
          <w:tab/>
        </w:r>
        <w:r>
          <w:rPr>
            <w:noProof/>
            <w:webHidden/>
          </w:rPr>
          <w:fldChar w:fldCharType="begin"/>
        </w:r>
        <w:r>
          <w:rPr>
            <w:noProof/>
            <w:webHidden/>
          </w:rPr>
          <w:instrText xml:space="preserve"> PAGEREF _Toc123553793 \h </w:instrText>
        </w:r>
        <w:r>
          <w:rPr>
            <w:noProof/>
            <w:webHidden/>
          </w:rPr>
        </w:r>
        <w:r>
          <w:rPr>
            <w:noProof/>
            <w:webHidden/>
          </w:rPr>
          <w:fldChar w:fldCharType="separate"/>
        </w:r>
        <w:r>
          <w:rPr>
            <w:noProof/>
            <w:webHidden/>
          </w:rPr>
          <w:t>29</w:t>
        </w:r>
        <w:r>
          <w:rPr>
            <w:noProof/>
            <w:webHidden/>
          </w:rPr>
          <w:fldChar w:fldCharType="end"/>
        </w:r>
      </w:hyperlink>
    </w:p>
    <w:p w14:paraId="6084C10F" w14:textId="48F14CA0" w:rsidR="009F1324" w:rsidRDefault="009F1324">
      <w:pPr>
        <w:pStyle w:val="TableofFigures"/>
        <w:tabs>
          <w:tab w:val="right" w:leader="dot" w:pos="9350"/>
        </w:tabs>
        <w:rPr>
          <w:noProof/>
          <w:color w:val="auto"/>
          <w:sz w:val="22"/>
          <w:szCs w:val="22"/>
          <w:lang w:val="en-CA" w:eastAsia="en-CA"/>
        </w:rPr>
      </w:pPr>
      <w:hyperlink w:anchor="_Toc123553794" w:history="1">
        <w:r w:rsidRPr="00FB4673">
          <w:rPr>
            <w:rStyle w:val="Hyperlink"/>
            <w:noProof/>
          </w:rPr>
          <w:t xml:space="preserve">Figure 3-23 </w:t>
        </w:r>
        <w:r w:rsidRPr="00FB4673">
          <w:rPr>
            <w:rStyle w:val="Hyperlink"/>
            <w:noProof/>
            <w:lang w:val="en-GB"/>
          </w:rPr>
          <w:t>Stylized model view of a spectrum analyser</w:t>
        </w:r>
        <w:r>
          <w:rPr>
            <w:noProof/>
            <w:webHidden/>
          </w:rPr>
          <w:tab/>
        </w:r>
        <w:r>
          <w:rPr>
            <w:noProof/>
            <w:webHidden/>
          </w:rPr>
          <w:fldChar w:fldCharType="begin"/>
        </w:r>
        <w:r>
          <w:rPr>
            <w:noProof/>
            <w:webHidden/>
          </w:rPr>
          <w:instrText xml:space="preserve"> PAGEREF _Toc123553794 \h </w:instrText>
        </w:r>
        <w:r>
          <w:rPr>
            <w:noProof/>
            <w:webHidden/>
          </w:rPr>
        </w:r>
        <w:r>
          <w:rPr>
            <w:noProof/>
            <w:webHidden/>
          </w:rPr>
          <w:fldChar w:fldCharType="separate"/>
        </w:r>
        <w:r>
          <w:rPr>
            <w:noProof/>
            <w:webHidden/>
          </w:rPr>
          <w:t>30</w:t>
        </w:r>
        <w:r>
          <w:rPr>
            <w:noProof/>
            <w:webHidden/>
          </w:rPr>
          <w:fldChar w:fldCharType="end"/>
        </w:r>
      </w:hyperlink>
    </w:p>
    <w:p w14:paraId="5FEF3E9B" w14:textId="21A85EC7" w:rsidR="009F1324" w:rsidRDefault="009F1324">
      <w:pPr>
        <w:pStyle w:val="TableofFigures"/>
        <w:tabs>
          <w:tab w:val="right" w:leader="dot" w:pos="9350"/>
        </w:tabs>
        <w:rPr>
          <w:noProof/>
          <w:color w:val="auto"/>
          <w:sz w:val="22"/>
          <w:szCs w:val="22"/>
          <w:lang w:val="en-CA" w:eastAsia="en-CA"/>
        </w:rPr>
      </w:pPr>
      <w:hyperlink w:anchor="_Toc123553795" w:history="1">
        <w:r w:rsidRPr="00FB4673">
          <w:rPr>
            <w:rStyle w:val="Hyperlink"/>
            <w:noProof/>
          </w:rPr>
          <w:t>Figure 4-1 Topology fragment showing OTS in detail and OMS in abstract (assuming EDFA)</w:t>
        </w:r>
        <w:r>
          <w:rPr>
            <w:noProof/>
            <w:webHidden/>
          </w:rPr>
          <w:tab/>
        </w:r>
        <w:r>
          <w:rPr>
            <w:noProof/>
            <w:webHidden/>
          </w:rPr>
          <w:fldChar w:fldCharType="begin"/>
        </w:r>
        <w:r>
          <w:rPr>
            <w:noProof/>
            <w:webHidden/>
          </w:rPr>
          <w:instrText xml:space="preserve"> PAGEREF _Toc123553795 \h </w:instrText>
        </w:r>
        <w:r>
          <w:rPr>
            <w:noProof/>
            <w:webHidden/>
          </w:rPr>
        </w:r>
        <w:r>
          <w:rPr>
            <w:noProof/>
            <w:webHidden/>
          </w:rPr>
          <w:fldChar w:fldCharType="separate"/>
        </w:r>
        <w:r>
          <w:rPr>
            <w:noProof/>
            <w:webHidden/>
          </w:rPr>
          <w:t>31</w:t>
        </w:r>
        <w:r>
          <w:rPr>
            <w:noProof/>
            <w:webHidden/>
          </w:rPr>
          <w:fldChar w:fldCharType="end"/>
        </w:r>
      </w:hyperlink>
    </w:p>
    <w:p w14:paraId="78419832" w14:textId="651F4C5B" w:rsidR="009F1324" w:rsidRDefault="009F1324">
      <w:pPr>
        <w:pStyle w:val="TableofFigures"/>
        <w:tabs>
          <w:tab w:val="right" w:leader="dot" w:pos="9350"/>
        </w:tabs>
        <w:rPr>
          <w:noProof/>
          <w:color w:val="auto"/>
          <w:sz w:val="22"/>
          <w:szCs w:val="22"/>
          <w:lang w:val="en-CA" w:eastAsia="en-CA"/>
        </w:rPr>
      </w:pPr>
      <w:hyperlink w:anchor="_Toc123553796" w:history="1">
        <w:r w:rsidRPr="00FB4673">
          <w:rPr>
            <w:rStyle w:val="Hyperlink"/>
            <w:noProof/>
          </w:rPr>
          <w:t>Figure 4-2 OTSi in context of OTU, OMS and OTS</w:t>
        </w:r>
        <w:r>
          <w:rPr>
            <w:noProof/>
            <w:webHidden/>
          </w:rPr>
          <w:tab/>
        </w:r>
        <w:r>
          <w:rPr>
            <w:noProof/>
            <w:webHidden/>
          </w:rPr>
          <w:fldChar w:fldCharType="begin"/>
        </w:r>
        <w:r>
          <w:rPr>
            <w:noProof/>
            <w:webHidden/>
          </w:rPr>
          <w:instrText xml:space="preserve"> PAGEREF _Toc123553796 \h </w:instrText>
        </w:r>
        <w:r>
          <w:rPr>
            <w:noProof/>
            <w:webHidden/>
          </w:rPr>
        </w:r>
        <w:r>
          <w:rPr>
            <w:noProof/>
            <w:webHidden/>
          </w:rPr>
          <w:fldChar w:fldCharType="separate"/>
        </w:r>
        <w:r>
          <w:rPr>
            <w:noProof/>
            <w:webHidden/>
          </w:rPr>
          <w:t>32</w:t>
        </w:r>
        <w:r>
          <w:rPr>
            <w:noProof/>
            <w:webHidden/>
          </w:rPr>
          <w:fldChar w:fldCharType="end"/>
        </w:r>
      </w:hyperlink>
    </w:p>
    <w:p w14:paraId="0778B8D8" w14:textId="1D556E8E" w:rsidR="009F1324" w:rsidRDefault="009F1324">
      <w:pPr>
        <w:pStyle w:val="TableofFigures"/>
        <w:tabs>
          <w:tab w:val="right" w:leader="dot" w:pos="9350"/>
        </w:tabs>
        <w:rPr>
          <w:noProof/>
          <w:color w:val="auto"/>
          <w:sz w:val="22"/>
          <w:szCs w:val="22"/>
          <w:lang w:val="en-CA" w:eastAsia="en-CA"/>
        </w:rPr>
      </w:pPr>
      <w:hyperlink w:anchor="_Toc123553797" w:history="1">
        <w:r w:rsidRPr="00FB4673">
          <w:rPr>
            <w:rStyle w:val="Hyperlink"/>
            <w:noProof/>
          </w:rPr>
          <w:t>Figure 4-3 OTS showing physical connectors</w:t>
        </w:r>
        <w:r>
          <w:rPr>
            <w:noProof/>
            <w:webHidden/>
          </w:rPr>
          <w:tab/>
        </w:r>
        <w:r>
          <w:rPr>
            <w:noProof/>
            <w:webHidden/>
          </w:rPr>
          <w:fldChar w:fldCharType="begin"/>
        </w:r>
        <w:r>
          <w:rPr>
            <w:noProof/>
            <w:webHidden/>
          </w:rPr>
          <w:instrText xml:space="preserve"> PAGEREF _Toc123553797 \h </w:instrText>
        </w:r>
        <w:r>
          <w:rPr>
            <w:noProof/>
            <w:webHidden/>
          </w:rPr>
        </w:r>
        <w:r>
          <w:rPr>
            <w:noProof/>
            <w:webHidden/>
          </w:rPr>
          <w:fldChar w:fldCharType="separate"/>
        </w:r>
        <w:r>
          <w:rPr>
            <w:noProof/>
            <w:webHidden/>
          </w:rPr>
          <w:t>35</w:t>
        </w:r>
        <w:r>
          <w:rPr>
            <w:noProof/>
            <w:webHidden/>
          </w:rPr>
          <w:fldChar w:fldCharType="end"/>
        </w:r>
      </w:hyperlink>
    </w:p>
    <w:p w14:paraId="3D57E18E" w14:textId="21A64FD2" w:rsidR="009F1324" w:rsidRDefault="009F1324">
      <w:pPr>
        <w:pStyle w:val="TableofFigures"/>
        <w:tabs>
          <w:tab w:val="right" w:leader="dot" w:pos="9350"/>
        </w:tabs>
        <w:rPr>
          <w:noProof/>
          <w:color w:val="auto"/>
          <w:sz w:val="22"/>
          <w:szCs w:val="22"/>
          <w:lang w:val="en-CA" w:eastAsia="en-CA"/>
        </w:rPr>
      </w:pPr>
      <w:hyperlink w:anchor="_Toc123553798" w:history="1">
        <w:r w:rsidRPr="00FB4673">
          <w:rPr>
            <w:rStyle w:val="Hyperlink"/>
            <w:noProof/>
          </w:rPr>
          <w:t>Figure 4-4 OTS showing LayerProtocol groupings</w:t>
        </w:r>
        <w:r>
          <w:rPr>
            <w:noProof/>
            <w:webHidden/>
          </w:rPr>
          <w:tab/>
        </w:r>
        <w:r>
          <w:rPr>
            <w:noProof/>
            <w:webHidden/>
          </w:rPr>
          <w:fldChar w:fldCharType="begin"/>
        </w:r>
        <w:r>
          <w:rPr>
            <w:noProof/>
            <w:webHidden/>
          </w:rPr>
          <w:instrText xml:space="preserve"> PAGEREF _Toc123553798 \h </w:instrText>
        </w:r>
        <w:r>
          <w:rPr>
            <w:noProof/>
            <w:webHidden/>
          </w:rPr>
        </w:r>
        <w:r>
          <w:rPr>
            <w:noProof/>
            <w:webHidden/>
          </w:rPr>
          <w:fldChar w:fldCharType="separate"/>
        </w:r>
        <w:r>
          <w:rPr>
            <w:noProof/>
            <w:webHidden/>
          </w:rPr>
          <w:t>36</w:t>
        </w:r>
        <w:r>
          <w:rPr>
            <w:noProof/>
            <w:webHidden/>
          </w:rPr>
          <w:fldChar w:fldCharType="end"/>
        </w:r>
      </w:hyperlink>
    </w:p>
    <w:p w14:paraId="6F74C911" w14:textId="2485560C" w:rsidR="009F1324" w:rsidRDefault="009F1324">
      <w:pPr>
        <w:pStyle w:val="TableofFigures"/>
        <w:tabs>
          <w:tab w:val="right" w:leader="dot" w:pos="9350"/>
        </w:tabs>
        <w:rPr>
          <w:noProof/>
          <w:color w:val="auto"/>
          <w:sz w:val="22"/>
          <w:szCs w:val="22"/>
          <w:lang w:val="en-CA" w:eastAsia="en-CA"/>
        </w:rPr>
      </w:pPr>
      <w:hyperlink w:anchor="_Toc123553799" w:history="1">
        <w:r w:rsidRPr="00FB4673">
          <w:rPr>
            <w:rStyle w:val="Hyperlink"/>
            <w:noProof/>
          </w:rPr>
          <w:t>Figure 4-5 OTS with two amplifiers</w:t>
        </w:r>
        <w:r>
          <w:rPr>
            <w:noProof/>
            <w:webHidden/>
          </w:rPr>
          <w:tab/>
        </w:r>
        <w:r>
          <w:rPr>
            <w:noProof/>
            <w:webHidden/>
          </w:rPr>
          <w:fldChar w:fldCharType="begin"/>
        </w:r>
        <w:r>
          <w:rPr>
            <w:noProof/>
            <w:webHidden/>
          </w:rPr>
          <w:instrText xml:space="preserve"> PAGEREF _Toc123553799 \h </w:instrText>
        </w:r>
        <w:r>
          <w:rPr>
            <w:noProof/>
            <w:webHidden/>
          </w:rPr>
        </w:r>
        <w:r>
          <w:rPr>
            <w:noProof/>
            <w:webHidden/>
          </w:rPr>
          <w:fldChar w:fldCharType="separate"/>
        </w:r>
        <w:r>
          <w:rPr>
            <w:noProof/>
            <w:webHidden/>
          </w:rPr>
          <w:t>37</w:t>
        </w:r>
        <w:r>
          <w:rPr>
            <w:noProof/>
            <w:webHidden/>
          </w:rPr>
          <w:fldChar w:fldCharType="end"/>
        </w:r>
      </w:hyperlink>
    </w:p>
    <w:p w14:paraId="6E529220" w14:textId="186B0532" w:rsidR="009F1324" w:rsidRDefault="009F1324">
      <w:pPr>
        <w:pStyle w:val="TableofFigures"/>
        <w:tabs>
          <w:tab w:val="right" w:leader="dot" w:pos="9350"/>
        </w:tabs>
        <w:rPr>
          <w:noProof/>
          <w:color w:val="auto"/>
          <w:sz w:val="22"/>
          <w:szCs w:val="22"/>
          <w:lang w:val="en-CA" w:eastAsia="en-CA"/>
        </w:rPr>
      </w:pPr>
      <w:hyperlink w:anchor="_Toc123553800" w:history="1">
        <w:r w:rsidRPr="00FB4673">
          <w:rPr>
            <w:rStyle w:val="Hyperlink"/>
            <w:noProof/>
          </w:rPr>
          <w:t>Figure 4-6 OTS encapsulated in an LTP</w:t>
        </w:r>
        <w:r>
          <w:rPr>
            <w:noProof/>
            <w:webHidden/>
          </w:rPr>
          <w:tab/>
        </w:r>
        <w:r>
          <w:rPr>
            <w:noProof/>
            <w:webHidden/>
          </w:rPr>
          <w:fldChar w:fldCharType="begin"/>
        </w:r>
        <w:r>
          <w:rPr>
            <w:noProof/>
            <w:webHidden/>
          </w:rPr>
          <w:instrText xml:space="preserve"> PAGEREF _Toc123553800 \h </w:instrText>
        </w:r>
        <w:r>
          <w:rPr>
            <w:noProof/>
            <w:webHidden/>
          </w:rPr>
        </w:r>
        <w:r>
          <w:rPr>
            <w:noProof/>
            <w:webHidden/>
          </w:rPr>
          <w:fldChar w:fldCharType="separate"/>
        </w:r>
        <w:r>
          <w:rPr>
            <w:noProof/>
            <w:webHidden/>
          </w:rPr>
          <w:t>38</w:t>
        </w:r>
        <w:r>
          <w:rPr>
            <w:noProof/>
            <w:webHidden/>
          </w:rPr>
          <w:fldChar w:fldCharType="end"/>
        </w:r>
      </w:hyperlink>
    </w:p>
    <w:p w14:paraId="70BCC6B0" w14:textId="7B6B6100" w:rsidR="009F1324" w:rsidRDefault="009F1324">
      <w:pPr>
        <w:pStyle w:val="TableofFigures"/>
        <w:tabs>
          <w:tab w:val="right" w:leader="dot" w:pos="9350"/>
        </w:tabs>
        <w:rPr>
          <w:noProof/>
          <w:color w:val="auto"/>
          <w:sz w:val="22"/>
          <w:szCs w:val="22"/>
          <w:lang w:val="en-CA" w:eastAsia="en-CA"/>
        </w:rPr>
      </w:pPr>
      <w:hyperlink w:anchor="_Toc123553801" w:history="1">
        <w:r w:rsidRPr="00FB4673">
          <w:rPr>
            <w:rStyle w:val="Hyperlink"/>
            <w:noProof/>
          </w:rPr>
          <w:t>Figure 4-7 OTS ForwardingConstruct</w:t>
        </w:r>
        <w:r>
          <w:rPr>
            <w:noProof/>
            <w:webHidden/>
          </w:rPr>
          <w:tab/>
        </w:r>
        <w:r>
          <w:rPr>
            <w:noProof/>
            <w:webHidden/>
          </w:rPr>
          <w:fldChar w:fldCharType="begin"/>
        </w:r>
        <w:r>
          <w:rPr>
            <w:noProof/>
            <w:webHidden/>
          </w:rPr>
          <w:instrText xml:space="preserve"> PAGEREF _Toc123553801 \h </w:instrText>
        </w:r>
        <w:r>
          <w:rPr>
            <w:noProof/>
            <w:webHidden/>
          </w:rPr>
        </w:r>
        <w:r>
          <w:rPr>
            <w:noProof/>
            <w:webHidden/>
          </w:rPr>
          <w:fldChar w:fldCharType="separate"/>
        </w:r>
        <w:r>
          <w:rPr>
            <w:noProof/>
            <w:webHidden/>
          </w:rPr>
          <w:t>39</w:t>
        </w:r>
        <w:r>
          <w:rPr>
            <w:noProof/>
            <w:webHidden/>
          </w:rPr>
          <w:fldChar w:fldCharType="end"/>
        </w:r>
      </w:hyperlink>
    </w:p>
    <w:p w14:paraId="151F51E4" w14:textId="6C0F5C4F" w:rsidR="009F1324" w:rsidRDefault="009F1324">
      <w:pPr>
        <w:pStyle w:val="TableofFigures"/>
        <w:tabs>
          <w:tab w:val="right" w:leader="dot" w:pos="9350"/>
        </w:tabs>
        <w:rPr>
          <w:noProof/>
          <w:color w:val="auto"/>
          <w:sz w:val="22"/>
          <w:szCs w:val="22"/>
          <w:lang w:val="en-CA" w:eastAsia="en-CA"/>
        </w:rPr>
      </w:pPr>
      <w:hyperlink w:anchor="_Toc123553802" w:history="1">
        <w:r w:rsidRPr="00FB4673">
          <w:rPr>
            <w:rStyle w:val="Hyperlink"/>
            <w:noProof/>
          </w:rPr>
          <w:t>Figure 4-8 OTS ForwardingConstruct</w:t>
        </w:r>
        <w:r>
          <w:rPr>
            <w:noProof/>
            <w:webHidden/>
          </w:rPr>
          <w:tab/>
        </w:r>
        <w:r>
          <w:rPr>
            <w:noProof/>
            <w:webHidden/>
          </w:rPr>
          <w:fldChar w:fldCharType="begin"/>
        </w:r>
        <w:r>
          <w:rPr>
            <w:noProof/>
            <w:webHidden/>
          </w:rPr>
          <w:instrText xml:space="preserve"> PAGEREF _Toc123553802 \h </w:instrText>
        </w:r>
        <w:r>
          <w:rPr>
            <w:noProof/>
            <w:webHidden/>
          </w:rPr>
        </w:r>
        <w:r>
          <w:rPr>
            <w:noProof/>
            <w:webHidden/>
          </w:rPr>
          <w:fldChar w:fldCharType="separate"/>
        </w:r>
        <w:r>
          <w:rPr>
            <w:noProof/>
            <w:webHidden/>
          </w:rPr>
          <w:t>40</w:t>
        </w:r>
        <w:r>
          <w:rPr>
            <w:noProof/>
            <w:webHidden/>
          </w:rPr>
          <w:fldChar w:fldCharType="end"/>
        </w:r>
      </w:hyperlink>
    </w:p>
    <w:p w14:paraId="6D95465B" w14:textId="172C6ED6" w:rsidR="009F1324" w:rsidRDefault="009F1324">
      <w:pPr>
        <w:pStyle w:val="TableofFigures"/>
        <w:tabs>
          <w:tab w:val="right" w:leader="dot" w:pos="9350"/>
        </w:tabs>
        <w:rPr>
          <w:noProof/>
          <w:color w:val="auto"/>
          <w:sz w:val="22"/>
          <w:szCs w:val="22"/>
          <w:lang w:val="en-CA" w:eastAsia="en-CA"/>
        </w:rPr>
      </w:pPr>
      <w:hyperlink w:anchor="_Toc123553803" w:history="1">
        <w:r w:rsidRPr="00FB4673">
          <w:rPr>
            <w:rStyle w:val="Hyperlink"/>
            <w:noProof/>
          </w:rPr>
          <w:t>Figure 4-9 Adding OMS encapsulated in an LTP</w:t>
        </w:r>
        <w:r>
          <w:rPr>
            <w:noProof/>
            <w:webHidden/>
          </w:rPr>
          <w:tab/>
        </w:r>
        <w:r>
          <w:rPr>
            <w:noProof/>
            <w:webHidden/>
          </w:rPr>
          <w:fldChar w:fldCharType="begin"/>
        </w:r>
        <w:r>
          <w:rPr>
            <w:noProof/>
            <w:webHidden/>
          </w:rPr>
          <w:instrText xml:space="preserve"> PAGEREF _Toc123553803 \h </w:instrText>
        </w:r>
        <w:r>
          <w:rPr>
            <w:noProof/>
            <w:webHidden/>
          </w:rPr>
        </w:r>
        <w:r>
          <w:rPr>
            <w:noProof/>
            <w:webHidden/>
          </w:rPr>
          <w:fldChar w:fldCharType="separate"/>
        </w:r>
        <w:r>
          <w:rPr>
            <w:noProof/>
            <w:webHidden/>
          </w:rPr>
          <w:t>41</w:t>
        </w:r>
        <w:r>
          <w:rPr>
            <w:noProof/>
            <w:webHidden/>
          </w:rPr>
          <w:fldChar w:fldCharType="end"/>
        </w:r>
      </w:hyperlink>
    </w:p>
    <w:p w14:paraId="12B9098C" w14:textId="267A7D69" w:rsidR="009F1324" w:rsidRDefault="009F1324">
      <w:pPr>
        <w:pStyle w:val="TableofFigures"/>
        <w:tabs>
          <w:tab w:val="right" w:leader="dot" w:pos="9350"/>
        </w:tabs>
        <w:rPr>
          <w:noProof/>
          <w:color w:val="auto"/>
          <w:sz w:val="22"/>
          <w:szCs w:val="22"/>
          <w:lang w:val="en-CA" w:eastAsia="en-CA"/>
        </w:rPr>
      </w:pPr>
      <w:hyperlink w:anchor="_Toc123553804" w:history="1">
        <w:r w:rsidRPr="00FB4673">
          <w:rPr>
            <w:rStyle w:val="Hyperlink"/>
            <w:noProof/>
          </w:rPr>
          <w:t>Figure 4-10 OMS as a empty FC with “null” OMS LTPs</w:t>
        </w:r>
        <w:r>
          <w:rPr>
            <w:noProof/>
            <w:webHidden/>
          </w:rPr>
          <w:tab/>
        </w:r>
        <w:r>
          <w:rPr>
            <w:noProof/>
            <w:webHidden/>
          </w:rPr>
          <w:fldChar w:fldCharType="begin"/>
        </w:r>
        <w:r>
          <w:rPr>
            <w:noProof/>
            <w:webHidden/>
          </w:rPr>
          <w:instrText xml:space="preserve"> PAGEREF _Toc123553804 \h </w:instrText>
        </w:r>
        <w:r>
          <w:rPr>
            <w:noProof/>
            <w:webHidden/>
          </w:rPr>
        </w:r>
        <w:r>
          <w:rPr>
            <w:noProof/>
            <w:webHidden/>
          </w:rPr>
          <w:fldChar w:fldCharType="separate"/>
        </w:r>
        <w:r>
          <w:rPr>
            <w:noProof/>
            <w:webHidden/>
          </w:rPr>
          <w:t>42</w:t>
        </w:r>
        <w:r>
          <w:rPr>
            <w:noProof/>
            <w:webHidden/>
          </w:rPr>
          <w:fldChar w:fldCharType="end"/>
        </w:r>
      </w:hyperlink>
    </w:p>
    <w:p w14:paraId="5FAFF655" w14:textId="0224E781" w:rsidR="009F1324" w:rsidRDefault="009F1324">
      <w:pPr>
        <w:pStyle w:val="TableofFigures"/>
        <w:tabs>
          <w:tab w:val="right" w:leader="dot" w:pos="9350"/>
        </w:tabs>
        <w:rPr>
          <w:noProof/>
          <w:color w:val="auto"/>
          <w:sz w:val="22"/>
          <w:szCs w:val="22"/>
          <w:lang w:val="en-CA" w:eastAsia="en-CA"/>
        </w:rPr>
      </w:pPr>
      <w:hyperlink w:anchor="_Toc123553805" w:history="1">
        <w:r w:rsidRPr="00FB4673">
          <w:rPr>
            <w:rStyle w:val="Hyperlink"/>
            <w:noProof/>
          </w:rPr>
          <w:t>Figure 4-11 OMS as a empty FC with no OMS LTPs</w:t>
        </w:r>
        <w:r>
          <w:rPr>
            <w:noProof/>
            <w:webHidden/>
          </w:rPr>
          <w:tab/>
        </w:r>
        <w:r>
          <w:rPr>
            <w:noProof/>
            <w:webHidden/>
          </w:rPr>
          <w:fldChar w:fldCharType="begin"/>
        </w:r>
        <w:r>
          <w:rPr>
            <w:noProof/>
            <w:webHidden/>
          </w:rPr>
          <w:instrText xml:space="preserve"> PAGEREF _Toc123553805 \h </w:instrText>
        </w:r>
        <w:r>
          <w:rPr>
            <w:noProof/>
            <w:webHidden/>
          </w:rPr>
        </w:r>
        <w:r>
          <w:rPr>
            <w:noProof/>
            <w:webHidden/>
          </w:rPr>
          <w:fldChar w:fldCharType="separate"/>
        </w:r>
        <w:r>
          <w:rPr>
            <w:noProof/>
            <w:webHidden/>
          </w:rPr>
          <w:t>42</w:t>
        </w:r>
        <w:r>
          <w:rPr>
            <w:noProof/>
            <w:webHidden/>
          </w:rPr>
          <w:fldChar w:fldCharType="end"/>
        </w:r>
      </w:hyperlink>
    </w:p>
    <w:p w14:paraId="7C89F6BD" w14:textId="1FFA56F6" w:rsidR="009F1324" w:rsidRDefault="009F1324">
      <w:pPr>
        <w:pStyle w:val="TableofFigures"/>
        <w:tabs>
          <w:tab w:val="right" w:leader="dot" w:pos="9350"/>
        </w:tabs>
        <w:rPr>
          <w:noProof/>
          <w:color w:val="auto"/>
          <w:sz w:val="22"/>
          <w:szCs w:val="22"/>
          <w:lang w:val="en-CA" w:eastAsia="en-CA"/>
        </w:rPr>
      </w:pPr>
      <w:hyperlink w:anchor="_Toc123553806" w:history="1">
        <w:r w:rsidRPr="00FB4673">
          <w:rPr>
            <w:rStyle w:val="Hyperlink"/>
            <w:noProof/>
          </w:rPr>
          <w:t>Figure 4-12 OMS as a simple peer association</w:t>
        </w:r>
        <w:r>
          <w:rPr>
            <w:noProof/>
            <w:webHidden/>
          </w:rPr>
          <w:tab/>
        </w:r>
        <w:r>
          <w:rPr>
            <w:noProof/>
            <w:webHidden/>
          </w:rPr>
          <w:fldChar w:fldCharType="begin"/>
        </w:r>
        <w:r>
          <w:rPr>
            <w:noProof/>
            <w:webHidden/>
          </w:rPr>
          <w:instrText xml:space="preserve"> PAGEREF _Toc123553806 \h </w:instrText>
        </w:r>
        <w:r>
          <w:rPr>
            <w:noProof/>
            <w:webHidden/>
          </w:rPr>
        </w:r>
        <w:r>
          <w:rPr>
            <w:noProof/>
            <w:webHidden/>
          </w:rPr>
          <w:fldChar w:fldCharType="separate"/>
        </w:r>
        <w:r>
          <w:rPr>
            <w:noProof/>
            <w:webHidden/>
          </w:rPr>
          <w:t>43</w:t>
        </w:r>
        <w:r>
          <w:rPr>
            <w:noProof/>
            <w:webHidden/>
          </w:rPr>
          <w:fldChar w:fldCharType="end"/>
        </w:r>
      </w:hyperlink>
    </w:p>
    <w:p w14:paraId="53CBA506" w14:textId="0BBB7A5C" w:rsidR="009F1324" w:rsidRDefault="009F1324">
      <w:pPr>
        <w:pStyle w:val="TableofFigures"/>
        <w:tabs>
          <w:tab w:val="right" w:leader="dot" w:pos="9350"/>
        </w:tabs>
        <w:rPr>
          <w:noProof/>
          <w:color w:val="auto"/>
          <w:sz w:val="22"/>
          <w:szCs w:val="22"/>
          <w:lang w:val="en-CA" w:eastAsia="en-CA"/>
        </w:rPr>
      </w:pPr>
      <w:hyperlink w:anchor="_Toc123553807" w:history="1">
        <w:r w:rsidRPr="00FB4673">
          <w:rPr>
            <w:rStyle w:val="Hyperlink"/>
            <w:noProof/>
          </w:rPr>
          <w:t>Figure 4-13 OMS passing through an amplifier</w:t>
        </w:r>
        <w:r>
          <w:rPr>
            <w:noProof/>
            <w:webHidden/>
          </w:rPr>
          <w:tab/>
        </w:r>
        <w:r>
          <w:rPr>
            <w:noProof/>
            <w:webHidden/>
          </w:rPr>
          <w:fldChar w:fldCharType="begin"/>
        </w:r>
        <w:r>
          <w:rPr>
            <w:noProof/>
            <w:webHidden/>
          </w:rPr>
          <w:instrText xml:space="preserve"> PAGEREF _Toc123553807 \h </w:instrText>
        </w:r>
        <w:r>
          <w:rPr>
            <w:noProof/>
            <w:webHidden/>
          </w:rPr>
        </w:r>
        <w:r>
          <w:rPr>
            <w:noProof/>
            <w:webHidden/>
          </w:rPr>
          <w:fldChar w:fldCharType="separate"/>
        </w:r>
        <w:r>
          <w:rPr>
            <w:noProof/>
            <w:webHidden/>
          </w:rPr>
          <w:t>43</w:t>
        </w:r>
        <w:r>
          <w:rPr>
            <w:noProof/>
            <w:webHidden/>
          </w:rPr>
          <w:fldChar w:fldCharType="end"/>
        </w:r>
      </w:hyperlink>
    </w:p>
    <w:p w14:paraId="4686B477" w14:textId="19A807AD" w:rsidR="009F1324" w:rsidRDefault="009F1324">
      <w:pPr>
        <w:pStyle w:val="TableofFigures"/>
        <w:tabs>
          <w:tab w:val="right" w:leader="dot" w:pos="9350"/>
        </w:tabs>
        <w:rPr>
          <w:noProof/>
          <w:color w:val="auto"/>
          <w:sz w:val="22"/>
          <w:szCs w:val="22"/>
          <w:lang w:val="en-CA" w:eastAsia="en-CA"/>
        </w:rPr>
      </w:pPr>
      <w:hyperlink w:anchor="_Toc123553808" w:history="1">
        <w:r w:rsidRPr="00FB4673">
          <w:rPr>
            <w:rStyle w:val="Hyperlink"/>
            <w:noProof/>
          </w:rPr>
          <w:t>Figure 4-14 Amplifier site showing FRUs</w:t>
        </w:r>
        <w:r>
          <w:rPr>
            <w:noProof/>
            <w:webHidden/>
          </w:rPr>
          <w:tab/>
        </w:r>
        <w:r>
          <w:rPr>
            <w:noProof/>
            <w:webHidden/>
          </w:rPr>
          <w:fldChar w:fldCharType="begin"/>
        </w:r>
        <w:r>
          <w:rPr>
            <w:noProof/>
            <w:webHidden/>
          </w:rPr>
          <w:instrText xml:space="preserve"> PAGEREF _Toc123553808 \h </w:instrText>
        </w:r>
        <w:r>
          <w:rPr>
            <w:noProof/>
            <w:webHidden/>
          </w:rPr>
        </w:r>
        <w:r>
          <w:rPr>
            <w:noProof/>
            <w:webHidden/>
          </w:rPr>
          <w:fldChar w:fldCharType="separate"/>
        </w:r>
        <w:r>
          <w:rPr>
            <w:noProof/>
            <w:webHidden/>
          </w:rPr>
          <w:t>44</w:t>
        </w:r>
        <w:r>
          <w:rPr>
            <w:noProof/>
            <w:webHidden/>
          </w:rPr>
          <w:fldChar w:fldCharType="end"/>
        </w:r>
      </w:hyperlink>
    </w:p>
    <w:p w14:paraId="38C6188A" w14:textId="496F6E19" w:rsidR="009F1324" w:rsidRDefault="009F1324">
      <w:pPr>
        <w:pStyle w:val="TableofFigures"/>
        <w:tabs>
          <w:tab w:val="right" w:leader="dot" w:pos="9350"/>
        </w:tabs>
        <w:rPr>
          <w:noProof/>
          <w:color w:val="auto"/>
          <w:sz w:val="22"/>
          <w:szCs w:val="22"/>
          <w:lang w:val="en-CA" w:eastAsia="en-CA"/>
        </w:rPr>
      </w:pPr>
      <w:hyperlink w:anchor="_Toc123553809" w:history="1">
        <w:r w:rsidRPr="00FB4673">
          <w:rPr>
            <w:rStyle w:val="Hyperlink"/>
            <w:noProof/>
          </w:rPr>
          <w:t>Figure 4-15 Simplified representation of the model of OMS and OTS LTP</w:t>
        </w:r>
        <w:r>
          <w:rPr>
            <w:noProof/>
            <w:webHidden/>
          </w:rPr>
          <w:tab/>
        </w:r>
        <w:r>
          <w:rPr>
            <w:noProof/>
            <w:webHidden/>
          </w:rPr>
          <w:fldChar w:fldCharType="begin"/>
        </w:r>
        <w:r>
          <w:rPr>
            <w:noProof/>
            <w:webHidden/>
          </w:rPr>
          <w:instrText xml:space="preserve"> PAGEREF _Toc123553809 \h </w:instrText>
        </w:r>
        <w:r>
          <w:rPr>
            <w:noProof/>
            <w:webHidden/>
          </w:rPr>
        </w:r>
        <w:r>
          <w:rPr>
            <w:noProof/>
            <w:webHidden/>
          </w:rPr>
          <w:fldChar w:fldCharType="separate"/>
        </w:r>
        <w:r>
          <w:rPr>
            <w:noProof/>
            <w:webHidden/>
          </w:rPr>
          <w:t>45</w:t>
        </w:r>
        <w:r>
          <w:rPr>
            <w:noProof/>
            <w:webHidden/>
          </w:rPr>
          <w:fldChar w:fldCharType="end"/>
        </w:r>
      </w:hyperlink>
    </w:p>
    <w:p w14:paraId="22A841C6" w14:textId="02D9415C" w:rsidR="009F1324" w:rsidRDefault="009F1324">
      <w:pPr>
        <w:pStyle w:val="TableofFigures"/>
        <w:tabs>
          <w:tab w:val="right" w:leader="dot" w:pos="9350"/>
        </w:tabs>
        <w:rPr>
          <w:noProof/>
          <w:color w:val="auto"/>
          <w:sz w:val="22"/>
          <w:szCs w:val="22"/>
          <w:lang w:val="en-CA" w:eastAsia="en-CA"/>
        </w:rPr>
      </w:pPr>
      <w:hyperlink w:anchor="_Toc123553810" w:history="1">
        <w:r w:rsidRPr="00FB4673">
          <w:rPr>
            <w:rStyle w:val="Hyperlink"/>
            <w:noProof/>
          </w:rPr>
          <w:t>Figure 4-16 Simplified representation of OTS LTP in an amplifier</w:t>
        </w:r>
        <w:r>
          <w:rPr>
            <w:noProof/>
            <w:webHidden/>
          </w:rPr>
          <w:tab/>
        </w:r>
        <w:r>
          <w:rPr>
            <w:noProof/>
            <w:webHidden/>
          </w:rPr>
          <w:fldChar w:fldCharType="begin"/>
        </w:r>
        <w:r>
          <w:rPr>
            <w:noProof/>
            <w:webHidden/>
          </w:rPr>
          <w:instrText xml:space="preserve"> PAGEREF _Toc123553810 \h </w:instrText>
        </w:r>
        <w:r>
          <w:rPr>
            <w:noProof/>
            <w:webHidden/>
          </w:rPr>
        </w:r>
        <w:r>
          <w:rPr>
            <w:noProof/>
            <w:webHidden/>
          </w:rPr>
          <w:fldChar w:fldCharType="separate"/>
        </w:r>
        <w:r>
          <w:rPr>
            <w:noProof/>
            <w:webHidden/>
          </w:rPr>
          <w:t>45</w:t>
        </w:r>
        <w:r>
          <w:rPr>
            <w:noProof/>
            <w:webHidden/>
          </w:rPr>
          <w:fldChar w:fldCharType="end"/>
        </w:r>
      </w:hyperlink>
    </w:p>
    <w:p w14:paraId="2BF00207" w14:textId="1222B85B" w:rsidR="009F1324" w:rsidRDefault="009F1324">
      <w:pPr>
        <w:pStyle w:val="TableofFigures"/>
        <w:tabs>
          <w:tab w:val="right" w:leader="dot" w:pos="9350"/>
        </w:tabs>
        <w:rPr>
          <w:noProof/>
          <w:color w:val="auto"/>
          <w:sz w:val="22"/>
          <w:szCs w:val="22"/>
          <w:lang w:val="en-CA" w:eastAsia="en-CA"/>
        </w:rPr>
      </w:pPr>
      <w:hyperlink w:anchor="_Toc123553811" w:history="1">
        <w:r w:rsidRPr="00FB4673">
          <w:rPr>
            <w:rStyle w:val="Hyperlink"/>
            <w:noProof/>
          </w:rPr>
          <w:t>Figure 4-17 Simplified representation of OTS LTP in an L-band amplifier showing physical aspects</w:t>
        </w:r>
        <w:r>
          <w:rPr>
            <w:noProof/>
            <w:webHidden/>
          </w:rPr>
          <w:tab/>
        </w:r>
        <w:r>
          <w:rPr>
            <w:noProof/>
            <w:webHidden/>
          </w:rPr>
          <w:fldChar w:fldCharType="begin"/>
        </w:r>
        <w:r>
          <w:rPr>
            <w:noProof/>
            <w:webHidden/>
          </w:rPr>
          <w:instrText xml:space="preserve"> PAGEREF _Toc123553811 \h </w:instrText>
        </w:r>
        <w:r>
          <w:rPr>
            <w:noProof/>
            <w:webHidden/>
          </w:rPr>
        </w:r>
        <w:r>
          <w:rPr>
            <w:noProof/>
            <w:webHidden/>
          </w:rPr>
          <w:fldChar w:fldCharType="separate"/>
        </w:r>
        <w:r>
          <w:rPr>
            <w:noProof/>
            <w:webHidden/>
          </w:rPr>
          <w:t>46</w:t>
        </w:r>
        <w:r>
          <w:rPr>
            <w:noProof/>
            <w:webHidden/>
          </w:rPr>
          <w:fldChar w:fldCharType="end"/>
        </w:r>
      </w:hyperlink>
    </w:p>
    <w:p w14:paraId="318A89C1" w14:textId="6AC2065F" w:rsidR="009F1324" w:rsidRDefault="009F1324">
      <w:pPr>
        <w:pStyle w:val="TableofFigures"/>
        <w:tabs>
          <w:tab w:val="right" w:leader="dot" w:pos="9350"/>
        </w:tabs>
        <w:rPr>
          <w:noProof/>
          <w:color w:val="auto"/>
          <w:sz w:val="22"/>
          <w:szCs w:val="22"/>
          <w:lang w:val="en-CA" w:eastAsia="en-CA"/>
        </w:rPr>
      </w:pPr>
      <w:hyperlink w:anchor="_Toc123553812" w:history="1">
        <w:r w:rsidRPr="00FB4673">
          <w:rPr>
            <w:rStyle w:val="Hyperlink"/>
            <w:noProof/>
          </w:rPr>
          <w:t>Figure 4-18 Adding OMS ForwardingConstruct</w:t>
        </w:r>
        <w:r>
          <w:rPr>
            <w:noProof/>
            <w:webHidden/>
          </w:rPr>
          <w:tab/>
        </w:r>
        <w:r>
          <w:rPr>
            <w:noProof/>
            <w:webHidden/>
          </w:rPr>
          <w:fldChar w:fldCharType="begin"/>
        </w:r>
        <w:r>
          <w:rPr>
            <w:noProof/>
            <w:webHidden/>
          </w:rPr>
          <w:instrText xml:space="preserve"> PAGEREF _Toc123553812 \h </w:instrText>
        </w:r>
        <w:r>
          <w:rPr>
            <w:noProof/>
            <w:webHidden/>
          </w:rPr>
        </w:r>
        <w:r>
          <w:rPr>
            <w:noProof/>
            <w:webHidden/>
          </w:rPr>
          <w:fldChar w:fldCharType="separate"/>
        </w:r>
        <w:r>
          <w:rPr>
            <w:noProof/>
            <w:webHidden/>
          </w:rPr>
          <w:t>47</w:t>
        </w:r>
        <w:r>
          <w:rPr>
            <w:noProof/>
            <w:webHidden/>
          </w:rPr>
          <w:fldChar w:fldCharType="end"/>
        </w:r>
      </w:hyperlink>
    </w:p>
    <w:p w14:paraId="2AD38855" w14:textId="1812BECF" w:rsidR="009F1324" w:rsidRDefault="009F1324">
      <w:pPr>
        <w:pStyle w:val="TableofFigures"/>
        <w:tabs>
          <w:tab w:val="right" w:leader="dot" w:pos="9350"/>
        </w:tabs>
        <w:rPr>
          <w:noProof/>
          <w:color w:val="auto"/>
          <w:sz w:val="22"/>
          <w:szCs w:val="22"/>
          <w:lang w:val="en-CA" w:eastAsia="en-CA"/>
        </w:rPr>
      </w:pPr>
      <w:hyperlink w:anchor="_Toc123553813" w:history="1">
        <w:r w:rsidRPr="00FB4673">
          <w:rPr>
            <w:rStyle w:val="Hyperlink"/>
            <w:noProof/>
          </w:rPr>
          <w:t>Figure 4-19 The monitored MCA LTP</w:t>
        </w:r>
        <w:r>
          <w:rPr>
            <w:noProof/>
            <w:webHidden/>
          </w:rPr>
          <w:tab/>
        </w:r>
        <w:r>
          <w:rPr>
            <w:noProof/>
            <w:webHidden/>
          </w:rPr>
          <w:fldChar w:fldCharType="begin"/>
        </w:r>
        <w:r>
          <w:rPr>
            <w:noProof/>
            <w:webHidden/>
          </w:rPr>
          <w:instrText xml:space="preserve"> PAGEREF _Toc123553813 \h </w:instrText>
        </w:r>
        <w:r>
          <w:rPr>
            <w:noProof/>
            <w:webHidden/>
          </w:rPr>
        </w:r>
        <w:r>
          <w:rPr>
            <w:noProof/>
            <w:webHidden/>
          </w:rPr>
          <w:fldChar w:fldCharType="separate"/>
        </w:r>
        <w:r>
          <w:rPr>
            <w:noProof/>
            <w:webHidden/>
          </w:rPr>
          <w:t>52</w:t>
        </w:r>
        <w:r>
          <w:rPr>
            <w:noProof/>
            <w:webHidden/>
          </w:rPr>
          <w:fldChar w:fldCharType="end"/>
        </w:r>
      </w:hyperlink>
    </w:p>
    <w:p w14:paraId="1021E8D8" w14:textId="31775C3B" w:rsidR="009F1324" w:rsidRDefault="009F1324">
      <w:pPr>
        <w:pStyle w:val="TableofFigures"/>
        <w:tabs>
          <w:tab w:val="right" w:leader="dot" w:pos="9350"/>
        </w:tabs>
        <w:rPr>
          <w:noProof/>
          <w:color w:val="auto"/>
          <w:sz w:val="22"/>
          <w:szCs w:val="22"/>
          <w:lang w:val="en-CA" w:eastAsia="en-CA"/>
        </w:rPr>
      </w:pPr>
      <w:hyperlink w:anchor="_Toc123553814" w:history="1">
        <w:r w:rsidRPr="00FB4673">
          <w:rPr>
            <w:rStyle w:val="Hyperlink"/>
            <w:noProof/>
          </w:rPr>
          <w:t>Figure 4-20 Simplified representation of the model of MCA, OMS and OTS LTP</w:t>
        </w:r>
        <w:r>
          <w:rPr>
            <w:noProof/>
            <w:webHidden/>
          </w:rPr>
          <w:tab/>
        </w:r>
        <w:r>
          <w:rPr>
            <w:noProof/>
            <w:webHidden/>
          </w:rPr>
          <w:fldChar w:fldCharType="begin"/>
        </w:r>
        <w:r>
          <w:rPr>
            <w:noProof/>
            <w:webHidden/>
          </w:rPr>
          <w:instrText xml:space="preserve"> PAGEREF _Toc123553814 \h </w:instrText>
        </w:r>
        <w:r>
          <w:rPr>
            <w:noProof/>
            <w:webHidden/>
          </w:rPr>
        </w:r>
        <w:r>
          <w:rPr>
            <w:noProof/>
            <w:webHidden/>
          </w:rPr>
          <w:fldChar w:fldCharType="separate"/>
        </w:r>
        <w:r>
          <w:rPr>
            <w:noProof/>
            <w:webHidden/>
          </w:rPr>
          <w:t>53</w:t>
        </w:r>
        <w:r>
          <w:rPr>
            <w:noProof/>
            <w:webHidden/>
          </w:rPr>
          <w:fldChar w:fldCharType="end"/>
        </w:r>
      </w:hyperlink>
    </w:p>
    <w:p w14:paraId="7FEE5046" w14:textId="1EDF4026" w:rsidR="009F1324" w:rsidRDefault="009F1324">
      <w:pPr>
        <w:pStyle w:val="TableofFigures"/>
        <w:tabs>
          <w:tab w:val="right" w:leader="dot" w:pos="9350"/>
        </w:tabs>
        <w:rPr>
          <w:noProof/>
          <w:color w:val="auto"/>
          <w:sz w:val="22"/>
          <w:szCs w:val="22"/>
          <w:lang w:val="en-CA" w:eastAsia="en-CA"/>
        </w:rPr>
      </w:pPr>
      <w:hyperlink w:anchor="_Toc123553815" w:history="1">
        <w:r w:rsidRPr="00FB4673">
          <w:rPr>
            <w:rStyle w:val="Hyperlink"/>
            <w:noProof/>
          </w:rPr>
          <w:t>Figure 4-21 The degenerate MCA LTP</w:t>
        </w:r>
        <w:r>
          <w:rPr>
            <w:noProof/>
            <w:webHidden/>
          </w:rPr>
          <w:tab/>
        </w:r>
        <w:r>
          <w:rPr>
            <w:noProof/>
            <w:webHidden/>
          </w:rPr>
          <w:fldChar w:fldCharType="begin"/>
        </w:r>
        <w:r>
          <w:rPr>
            <w:noProof/>
            <w:webHidden/>
          </w:rPr>
          <w:instrText xml:space="preserve"> PAGEREF _Toc123553815 \h </w:instrText>
        </w:r>
        <w:r>
          <w:rPr>
            <w:noProof/>
            <w:webHidden/>
          </w:rPr>
        </w:r>
        <w:r>
          <w:rPr>
            <w:noProof/>
            <w:webHidden/>
          </w:rPr>
          <w:fldChar w:fldCharType="separate"/>
        </w:r>
        <w:r>
          <w:rPr>
            <w:noProof/>
            <w:webHidden/>
          </w:rPr>
          <w:t>53</w:t>
        </w:r>
        <w:r>
          <w:rPr>
            <w:noProof/>
            <w:webHidden/>
          </w:rPr>
          <w:fldChar w:fldCharType="end"/>
        </w:r>
      </w:hyperlink>
    </w:p>
    <w:p w14:paraId="748A9B44" w14:textId="58D15401" w:rsidR="009F1324" w:rsidRDefault="009F1324">
      <w:pPr>
        <w:pStyle w:val="TableofFigures"/>
        <w:tabs>
          <w:tab w:val="right" w:leader="dot" w:pos="9350"/>
        </w:tabs>
        <w:rPr>
          <w:noProof/>
          <w:color w:val="auto"/>
          <w:sz w:val="22"/>
          <w:szCs w:val="22"/>
          <w:lang w:val="en-CA" w:eastAsia="en-CA"/>
        </w:rPr>
      </w:pPr>
      <w:hyperlink w:anchor="_Toc123553816" w:history="1">
        <w:r w:rsidRPr="00FB4673">
          <w:rPr>
            <w:rStyle w:val="Hyperlink"/>
            <w:noProof/>
          </w:rPr>
          <w:t>Figure 4-22 The compact degenerate MCA LTP</w:t>
        </w:r>
        <w:r>
          <w:rPr>
            <w:noProof/>
            <w:webHidden/>
          </w:rPr>
          <w:tab/>
        </w:r>
        <w:r>
          <w:rPr>
            <w:noProof/>
            <w:webHidden/>
          </w:rPr>
          <w:fldChar w:fldCharType="begin"/>
        </w:r>
        <w:r>
          <w:rPr>
            <w:noProof/>
            <w:webHidden/>
          </w:rPr>
          <w:instrText xml:space="preserve"> PAGEREF _Toc123553816 \h </w:instrText>
        </w:r>
        <w:r>
          <w:rPr>
            <w:noProof/>
            <w:webHidden/>
          </w:rPr>
        </w:r>
        <w:r>
          <w:rPr>
            <w:noProof/>
            <w:webHidden/>
          </w:rPr>
          <w:fldChar w:fldCharType="separate"/>
        </w:r>
        <w:r>
          <w:rPr>
            <w:noProof/>
            <w:webHidden/>
          </w:rPr>
          <w:t>54</w:t>
        </w:r>
        <w:r>
          <w:rPr>
            <w:noProof/>
            <w:webHidden/>
          </w:rPr>
          <w:fldChar w:fldCharType="end"/>
        </w:r>
      </w:hyperlink>
    </w:p>
    <w:p w14:paraId="04737A11" w14:textId="26B8321E" w:rsidR="009F1324" w:rsidRDefault="009F1324">
      <w:pPr>
        <w:pStyle w:val="TableofFigures"/>
        <w:tabs>
          <w:tab w:val="right" w:leader="dot" w:pos="9350"/>
        </w:tabs>
        <w:rPr>
          <w:noProof/>
          <w:color w:val="auto"/>
          <w:sz w:val="22"/>
          <w:szCs w:val="22"/>
          <w:lang w:val="en-CA" w:eastAsia="en-CA"/>
        </w:rPr>
      </w:pPr>
      <w:hyperlink w:anchor="_Toc123553817" w:history="1">
        <w:r w:rsidRPr="00FB4673">
          <w:rPr>
            <w:rStyle w:val="Hyperlink"/>
            <w:noProof/>
          </w:rPr>
          <w:t>Figure 4-23 Simplified representation of the model of MCA (with no monitors), OMS and OTS LTP</w:t>
        </w:r>
        <w:r>
          <w:rPr>
            <w:noProof/>
            <w:webHidden/>
          </w:rPr>
          <w:tab/>
        </w:r>
        <w:r>
          <w:rPr>
            <w:noProof/>
            <w:webHidden/>
          </w:rPr>
          <w:fldChar w:fldCharType="begin"/>
        </w:r>
        <w:r>
          <w:rPr>
            <w:noProof/>
            <w:webHidden/>
          </w:rPr>
          <w:instrText xml:space="preserve"> PAGEREF _Toc123553817 \h </w:instrText>
        </w:r>
        <w:r>
          <w:rPr>
            <w:noProof/>
            <w:webHidden/>
          </w:rPr>
        </w:r>
        <w:r>
          <w:rPr>
            <w:noProof/>
            <w:webHidden/>
          </w:rPr>
          <w:fldChar w:fldCharType="separate"/>
        </w:r>
        <w:r>
          <w:rPr>
            <w:noProof/>
            <w:webHidden/>
          </w:rPr>
          <w:t>54</w:t>
        </w:r>
        <w:r>
          <w:rPr>
            <w:noProof/>
            <w:webHidden/>
          </w:rPr>
          <w:fldChar w:fldCharType="end"/>
        </w:r>
      </w:hyperlink>
    </w:p>
    <w:p w14:paraId="5D1E831D" w14:textId="56F5B420" w:rsidR="009F1324" w:rsidRDefault="009F1324">
      <w:pPr>
        <w:pStyle w:val="TableofFigures"/>
        <w:tabs>
          <w:tab w:val="right" w:leader="dot" w:pos="9350"/>
        </w:tabs>
        <w:rPr>
          <w:noProof/>
          <w:color w:val="auto"/>
          <w:sz w:val="22"/>
          <w:szCs w:val="22"/>
          <w:lang w:val="en-CA" w:eastAsia="en-CA"/>
        </w:rPr>
      </w:pPr>
      <w:hyperlink w:anchor="_Toc123553818" w:history="1">
        <w:r w:rsidRPr="00FB4673">
          <w:rPr>
            <w:rStyle w:val="Hyperlink"/>
            <w:noProof/>
          </w:rPr>
          <w:t>Figure 4-24 The MCA LTP with multiple monitors</w:t>
        </w:r>
        <w:r>
          <w:rPr>
            <w:noProof/>
            <w:webHidden/>
          </w:rPr>
          <w:tab/>
        </w:r>
        <w:r>
          <w:rPr>
            <w:noProof/>
            <w:webHidden/>
          </w:rPr>
          <w:fldChar w:fldCharType="begin"/>
        </w:r>
        <w:r>
          <w:rPr>
            <w:noProof/>
            <w:webHidden/>
          </w:rPr>
          <w:instrText xml:space="preserve"> PAGEREF _Toc123553818 \h </w:instrText>
        </w:r>
        <w:r>
          <w:rPr>
            <w:noProof/>
            <w:webHidden/>
          </w:rPr>
        </w:r>
        <w:r>
          <w:rPr>
            <w:noProof/>
            <w:webHidden/>
          </w:rPr>
          <w:fldChar w:fldCharType="separate"/>
        </w:r>
        <w:r>
          <w:rPr>
            <w:noProof/>
            <w:webHidden/>
          </w:rPr>
          <w:t>55</w:t>
        </w:r>
        <w:r>
          <w:rPr>
            <w:noProof/>
            <w:webHidden/>
          </w:rPr>
          <w:fldChar w:fldCharType="end"/>
        </w:r>
      </w:hyperlink>
    </w:p>
    <w:p w14:paraId="7698DE6D" w14:textId="12DE5892" w:rsidR="009F1324" w:rsidRDefault="009F1324">
      <w:pPr>
        <w:pStyle w:val="TableofFigures"/>
        <w:tabs>
          <w:tab w:val="right" w:leader="dot" w:pos="9350"/>
        </w:tabs>
        <w:rPr>
          <w:noProof/>
          <w:color w:val="auto"/>
          <w:sz w:val="22"/>
          <w:szCs w:val="22"/>
          <w:lang w:val="en-CA" w:eastAsia="en-CA"/>
        </w:rPr>
      </w:pPr>
      <w:hyperlink w:anchor="_Toc123553819" w:history="1">
        <w:r w:rsidRPr="00FB4673">
          <w:rPr>
            <w:rStyle w:val="Hyperlink"/>
            <w:noProof/>
          </w:rPr>
          <w:t>Figure 4-25 Simplified representation of the model of MCA, OMS and OTS LTP</w:t>
        </w:r>
        <w:r>
          <w:rPr>
            <w:noProof/>
            <w:webHidden/>
          </w:rPr>
          <w:tab/>
        </w:r>
        <w:r>
          <w:rPr>
            <w:noProof/>
            <w:webHidden/>
          </w:rPr>
          <w:fldChar w:fldCharType="begin"/>
        </w:r>
        <w:r>
          <w:rPr>
            <w:noProof/>
            <w:webHidden/>
          </w:rPr>
          <w:instrText xml:space="preserve"> PAGEREF _Toc123553819 \h </w:instrText>
        </w:r>
        <w:r>
          <w:rPr>
            <w:noProof/>
            <w:webHidden/>
          </w:rPr>
        </w:r>
        <w:r>
          <w:rPr>
            <w:noProof/>
            <w:webHidden/>
          </w:rPr>
          <w:fldChar w:fldCharType="separate"/>
        </w:r>
        <w:r>
          <w:rPr>
            <w:noProof/>
            <w:webHidden/>
          </w:rPr>
          <w:t>56</w:t>
        </w:r>
        <w:r>
          <w:rPr>
            <w:noProof/>
            <w:webHidden/>
          </w:rPr>
          <w:fldChar w:fldCharType="end"/>
        </w:r>
      </w:hyperlink>
    </w:p>
    <w:p w14:paraId="6199F534" w14:textId="20FD32CD" w:rsidR="009F1324" w:rsidRDefault="009F1324">
      <w:pPr>
        <w:pStyle w:val="TableofFigures"/>
        <w:tabs>
          <w:tab w:val="right" w:leader="dot" w:pos="9350"/>
        </w:tabs>
        <w:rPr>
          <w:noProof/>
          <w:color w:val="auto"/>
          <w:sz w:val="22"/>
          <w:szCs w:val="22"/>
          <w:lang w:val="en-CA" w:eastAsia="en-CA"/>
        </w:rPr>
      </w:pPr>
      <w:hyperlink w:anchor="_Toc123553820" w:history="1">
        <w:r w:rsidRPr="00FB4673">
          <w:rPr>
            <w:rStyle w:val="Hyperlink"/>
            <w:noProof/>
          </w:rPr>
          <w:t>Figure 4-26 Simplified representation of the model of two MCAs, OMS and OTS LTP</w:t>
        </w:r>
        <w:r>
          <w:rPr>
            <w:noProof/>
            <w:webHidden/>
          </w:rPr>
          <w:tab/>
        </w:r>
        <w:r>
          <w:rPr>
            <w:noProof/>
            <w:webHidden/>
          </w:rPr>
          <w:fldChar w:fldCharType="begin"/>
        </w:r>
        <w:r>
          <w:rPr>
            <w:noProof/>
            <w:webHidden/>
          </w:rPr>
          <w:instrText xml:space="preserve"> PAGEREF _Toc123553820 \h </w:instrText>
        </w:r>
        <w:r>
          <w:rPr>
            <w:noProof/>
            <w:webHidden/>
          </w:rPr>
        </w:r>
        <w:r>
          <w:rPr>
            <w:noProof/>
            <w:webHidden/>
          </w:rPr>
          <w:fldChar w:fldCharType="separate"/>
        </w:r>
        <w:r>
          <w:rPr>
            <w:noProof/>
            <w:webHidden/>
          </w:rPr>
          <w:t>57</w:t>
        </w:r>
        <w:r>
          <w:rPr>
            <w:noProof/>
            <w:webHidden/>
          </w:rPr>
          <w:fldChar w:fldCharType="end"/>
        </w:r>
      </w:hyperlink>
    </w:p>
    <w:p w14:paraId="6A60C499" w14:textId="41F8997A" w:rsidR="009F1324" w:rsidRDefault="009F1324">
      <w:pPr>
        <w:pStyle w:val="TableofFigures"/>
        <w:tabs>
          <w:tab w:val="right" w:leader="dot" w:pos="9350"/>
        </w:tabs>
        <w:rPr>
          <w:noProof/>
          <w:color w:val="auto"/>
          <w:sz w:val="22"/>
          <w:szCs w:val="22"/>
          <w:lang w:val="en-CA" w:eastAsia="en-CA"/>
        </w:rPr>
      </w:pPr>
      <w:hyperlink w:anchor="_Toc123553821" w:history="1">
        <w:r w:rsidRPr="00FB4673">
          <w:rPr>
            <w:rStyle w:val="Hyperlink"/>
            <w:noProof/>
          </w:rPr>
          <w:t>Figure 4-27 Point to point directed Media Channel</w:t>
        </w:r>
        <w:r>
          <w:rPr>
            <w:noProof/>
            <w:webHidden/>
          </w:rPr>
          <w:tab/>
        </w:r>
        <w:r>
          <w:rPr>
            <w:noProof/>
            <w:webHidden/>
          </w:rPr>
          <w:fldChar w:fldCharType="begin"/>
        </w:r>
        <w:r>
          <w:rPr>
            <w:noProof/>
            <w:webHidden/>
          </w:rPr>
          <w:instrText xml:space="preserve"> PAGEREF _Toc123553821 \h </w:instrText>
        </w:r>
        <w:r>
          <w:rPr>
            <w:noProof/>
            <w:webHidden/>
          </w:rPr>
        </w:r>
        <w:r>
          <w:rPr>
            <w:noProof/>
            <w:webHidden/>
          </w:rPr>
          <w:fldChar w:fldCharType="separate"/>
        </w:r>
        <w:r>
          <w:rPr>
            <w:noProof/>
            <w:webHidden/>
          </w:rPr>
          <w:t>58</w:t>
        </w:r>
        <w:r>
          <w:rPr>
            <w:noProof/>
            <w:webHidden/>
          </w:rPr>
          <w:fldChar w:fldCharType="end"/>
        </w:r>
      </w:hyperlink>
    </w:p>
    <w:p w14:paraId="1D631353" w14:textId="0191BD28" w:rsidR="009F1324" w:rsidRDefault="009F1324">
      <w:pPr>
        <w:pStyle w:val="TableofFigures"/>
        <w:tabs>
          <w:tab w:val="right" w:leader="dot" w:pos="9350"/>
        </w:tabs>
        <w:rPr>
          <w:noProof/>
          <w:color w:val="auto"/>
          <w:sz w:val="22"/>
          <w:szCs w:val="22"/>
          <w:lang w:val="en-CA" w:eastAsia="en-CA"/>
        </w:rPr>
      </w:pPr>
      <w:hyperlink w:anchor="_Toc123553822" w:history="1">
        <w:r w:rsidRPr="00FB4673">
          <w:rPr>
            <w:rStyle w:val="Hyperlink"/>
            <w:noProof/>
          </w:rPr>
          <w:t>Figure 4-28 Tree topology constructed with couplers</w:t>
        </w:r>
        <w:r>
          <w:rPr>
            <w:noProof/>
            <w:webHidden/>
          </w:rPr>
          <w:tab/>
        </w:r>
        <w:r>
          <w:rPr>
            <w:noProof/>
            <w:webHidden/>
          </w:rPr>
          <w:fldChar w:fldCharType="begin"/>
        </w:r>
        <w:r>
          <w:rPr>
            <w:noProof/>
            <w:webHidden/>
          </w:rPr>
          <w:instrText xml:space="preserve"> PAGEREF _Toc123553822 \h </w:instrText>
        </w:r>
        <w:r>
          <w:rPr>
            <w:noProof/>
            <w:webHidden/>
          </w:rPr>
        </w:r>
        <w:r>
          <w:rPr>
            <w:noProof/>
            <w:webHidden/>
          </w:rPr>
          <w:fldChar w:fldCharType="separate"/>
        </w:r>
        <w:r>
          <w:rPr>
            <w:noProof/>
            <w:webHidden/>
          </w:rPr>
          <w:t>59</w:t>
        </w:r>
        <w:r>
          <w:rPr>
            <w:noProof/>
            <w:webHidden/>
          </w:rPr>
          <w:fldChar w:fldCharType="end"/>
        </w:r>
      </w:hyperlink>
    </w:p>
    <w:p w14:paraId="7CE926A6" w14:textId="39F0E533" w:rsidR="009F1324" w:rsidRDefault="009F1324">
      <w:pPr>
        <w:pStyle w:val="TableofFigures"/>
        <w:tabs>
          <w:tab w:val="right" w:leader="dot" w:pos="9350"/>
        </w:tabs>
        <w:rPr>
          <w:noProof/>
          <w:color w:val="auto"/>
          <w:sz w:val="22"/>
          <w:szCs w:val="22"/>
          <w:lang w:val="en-CA" w:eastAsia="en-CA"/>
        </w:rPr>
      </w:pPr>
      <w:hyperlink w:anchor="_Toc123553823" w:history="1">
        <w:r w:rsidRPr="00FB4673">
          <w:rPr>
            <w:rStyle w:val="Hyperlink"/>
            <w:noProof/>
          </w:rPr>
          <w:t>Figure 4-29 Unidirectional media channels in a bidirectional tree</w:t>
        </w:r>
        <w:r>
          <w:rPr>
            <w:noProof/>
            <w:webHidden/>
          </w:rPr>
          <w:tab/>
        </w:r>
        <w:r>
          <w:rPr>
            <w:noProof/>
            <w:webHidden/>
          </w:rPr>
          <w:fldChar w:fldCharType="begin"/>
        </w:r>
        <w:r>
          <w:rPr>
            <w:noProof/>
            <w:webHidden/>
          </w:rPr>
          <w:instrText xml:space="preserve"> PAGEREF _Toc123553823 \h </w:instrText>
        </w:r>
        <w:r>
          <w:rPr>
            <w:noProof/>
            <w:webHidden/>
          </w:rPr>
        </w:r>
        <w:r>
          <w:rPr>
            <w:noProof/>
            <w:webHidden/>
          </w:rPr>
          <w:fldChar w:fldCharType="separate"/>
        </w:r>
        <w:r>
          <w:rPr>
            <w:noProof/>
            <w:webHidden/>
          </w:rPr>
          <w:t>60</w:t>
        </w:r>
        <w:r>
          <w:rPr>
            <w:noProof/>
            <w:webHidden/>
          </w:rPr>
          <w:fldChar w:fldCharType="end"/>
        </w:r>
      </w:hyperlink>
    </w:p>
    <w:p w14:paraId="177CA3CC" w14:textId="3EA2ABD2" w:rsidR="009F1324" w:rsidRDefault="009F1324">
      <w:pPr>
        <w:pStyle w:val="TableofFigures"/>
        <w:tabs>
          <w:tab w:val="right" w:leader="dot" w:pos="9350"/>
        </w:tabs>
        <w:rPr>
          <w:noProof/>
          <w:color w:val="auto"/>
          <w:sz w:val="22"/>
          <w:szCs w:val="22"/>
          <w:lang w:val="en-CA" w:eastAsia="en-CA"/>
        </w:rPr>
      </w:pPr>
      <w:hyperlink w:anchor="_Toc123553824" w:history="1">
        <w:r w:rsidRPr="00FB4673">
          <w:rPr>
            <w:rStyle w:val="Hyperlink"/>
            <w:noProof/>
          </w:rPr>
          <w:t>Figure 4-30 Per source upstream tree topology</w:t>
        </w:r>
        <w:r>
          <w:rPr>
            <w:noProof/>
            <w:webHidden/>
          </w:rPr>
          <w:tab/>
        </w:r>
        <w:r>
          <w:rPr>
            <w:noProof/>
            <w:webHidden/>
          </w:rPr>
          <w:fldChar w:fldCharType="begin"/>
        </w:r>
        <w:r>
          <w:rPr>
            <w:noProof/>
            <w:webHidden/>
          </w:rPr>
          <w:instrText xml:space="preserve"> PAGEREF _Toc123553824 \h </w:instrText>
        </w:r>
        <w:r>
          <w:rPr>
            <w:noProof/>
            <w:webHidden/>
          </w:rPr>
        </w:r>
        <w:r>
          <w:rPr>
            <w:noProof/>
            <w:webHidden/>
          </w:rPr>
          <w:fldChar w:fldCharType="separate"/>
        </w:r>
        <w:r>
          <w:rPr>
            <w:noProof/>
            <w:webHidden/>
          </w:rPr>
          <w:t>60</w:t>
        </w:r>
        <w:r>
          <w:rPr>
            <w:noProof/>
            <w:webHidden/>
          </w:rPr>
          <w:fldChar w:fldCharType="end"/>
        </w:r>
      </w:hyperlink>
    </w:p>
    <w:p w14:paraId="23A47565" w14:textId="6866C870" w:rsidR="009F1324" w:rsidRDefault="009F1324">
      <w:pPr>
        <w:pStyle w:val="TableofFigures"/>
        <w:tabs>
          <w:tab w:val="right" w:leader="dot" w:pos="9350"/>
        </w:tabs>
        <w:rPr>
          <w:noProof/>
          <w:color w:val="auto"/>
          <w:sz w:val="22"/>
          <w:szCs w:val="22"/>
          <w:lang w:val="en-CA" w:eastAsia="en-CA"/>
        </w:rPr>
      </w:pPr>
      <w:hyperlink w:anchor="_Toc123553825" w:history="1">
        <w:r w:rsidRPr="00FB4673">
          <w:rPr>
            <w:rStyle w:val="Hyperlink"/>
            <w:noProof/>
          </w:rPr>
          <w:t>Figure 4-31 Bidirectional topology constructed with couplers</w:t>
        </w:r>
        <w:r>
          <w:rPr>
            <w:noProof/>
            <w:webHidden/>
          </w:rPr>
          <w:tab/>
        </w:r>
        <w:r>
          <w:rPr>
            <w:noProof/>
            <w:webHidden/>
          </w:rPr>
          <w:fldChar w:fldCharType="begin"/>
        </w:r>
        <w:r>
          <w:rPr>
            <w:noProof/>
            <w:webHidden/>
          </w:rPr>
          <w:instrText xml:space="preserve"> PAGEREF _Toc123553825 \h </w:instrText>
        </w:r>
        <w:r>
          <w:rPr>
            <w:noProof/>
            <w:webHidden/>
          </w:rPr>
        </w:r>
        <w:r>
          <w:rPr>
            <w:noProof/>
            <w:webHidden/>
          </w:rPr>
          <w:fldChar w:fldCharType="separate"/>
        </w:r>
        <w:r>
          <w:rPr>
            <w:noProof/>
            <w:webHidden/>
          </w:rPr>
          <w:t>62</w:t>
        </w:r>
        <w:r>
          <w:rPr>
            <w:noProof/>
            <w:webHidden/>
          </w:rPr>
          <w:fldChar w:fldCharType="end"/>
        </w:r>
      </w:hyperlink>
    </w:p>
    <w:p w14:paraId="77386494" w14:textId="0113EA61" w:rsidR="009F1324" w:rsidRDefault="009F1324">
      <w:pPr>
        <w:pStyle w:val="TableofFigures"/>
        <w:tabs>
          <w:tab w:val="right" w:leader="dot" w:pos="9350"/>
        </w:tabs>
        <w:rPr>
          <w:noProof/>
          <w:color w:val="auto"/>
          <w:sz w:val="22"/>
          <w:szCs w:val="22"/>
          <w:lang w:val="en-CA" w:eastAsia="en-CA"/>
        </w:rPr>
      </w:pPr>
      <w:hyperlink w:anchor="_Toc123553826" w:history="1">
        <w:r w:rsidRPr="00FB4673">
          <w:rPr>
            <w:rStyle w:val="Hyperlink"/>
            <w:noProof/>
          </w:rPr>
          <w:t>Figure 4-32 Unidirectional representation</w:t>
        </w:r>
        <w:r>
          <w:rPr>
            <w:noProof/>
            <w:webHidden/>
          </w:rPr>
          <w:tab/>
        </w:r>
        <w:r>
          <w:rPr>
            <w:noProof/>
            <w:webHidden/>
          </w:rPr>
          <w:fldChar w:fldCharType="begin"/>
        </w:r>
        <w:r>
          <w:rPr>
            <w:noProof/>
            <w:webHidden/>
          </w:rPr>
          <w:instrText xml:space="preserve"> PAGEREF _Toc123553826 \h </w:instrText>
        </w:r>
        <w:r>
          <w:rPr>
            <w:noProof/>
            <w:webHidden/>
          </w:rPr>
        </w:r>
        <w:r>
          <w:rPr>
            <w:noProof/>
            <w:webHidden/>
          </w:rPr>
          <w:fldChar w:fldCharType="separate"/>
        </w:r>
        <w:r>
          <w:rPr>
            <w:noProof/>
            <w:webHidden/>
          </w:rPr>
          <w:t>63</w:t>
        </w:r>
        <w:r>
          <w:rPr>
            <w:noProof/>
            <w:webHidden/>
          </w:rPr>
          <w:fldChar w:fldCharType="end"/>
        </w:r>
      </w:hyperlink>
    </w:p>
    <w:p w14:paraId="49776725" w14:textId="44A25E72" w:rsidR="009F1324" w:rsidRDefault="009F1324">
      <w:pPr>
        <w:pStyle w:val="TableofFigures"/>
        <w:tabs>
          <w:tab w:val="right" w:leader="dot" w:pos="9350"/>
        </w:tabs>
        <w:rPr>
          <w:noProof/>
          <w:color w:val="auto"/>
          <w:sz w:val="22"/>
          <w:szCs w:val="22"/>
          <w:lang w:val="en-CA" w:eastAsia="en-CA"/>
        </w:rPr>
      </w:pPr>
      <w:hyperlink w:anchor="_Toc123553827" w:history="1">
        <w:r w:rsidRPr="00FB4673">
          <w:rPr>
            <w:rStyle w:val="Hyperlink"/>
            <w:noProof/>
          </w:rPr>
          <w:t>Figure 4-33 Per source downstream tree topology</w:t>
        </w:r>
        <w:r>
          <w:rPr>
            <w:noProof/>
            <w:webHidden/>
          </w:rPr>
          <w:tab/>
        </w:r>
        <w:r>
          <w:rPr>
            <w:noProof/>
            <w:webHidden/>
          </w:rPr>
          <w:fldChar w:fldCharType="begin"/>
        </w:r>
        <w:r>
          <w:rPr>
            <w:noProof/>
            <w:webHidden/>
          </w:rPr>
          <w:instrText xml:space="preserve"> PAGEREF _Toc123553827 \h </w:instrText>
        </w:r>
        <w:r>
          <w:rPr>
            <w:noProof/>
            <w:webHidden/>
          </w:rPr>
        </w:r>
        <w:r>
          <w:rPr>
            <w:noProof/>
            <w:webHidden/>
          </w:rPr>
          <w:fldChar w:fldCharType="separate"/>
        </w:r>
        <w:r>
          <w:rPr>
            <w:noProof/>
            <w:webHidden/>
          </w:rPr>
          <w:t>63</w:t>
        </w:r>
        <w:r>
          <w:rPr>
            <w:noProof/>
            <w:webHidden/>
          </w:rPr>
          <w:fldChar w:fldCharType="end"/>
        </w:r>
      </w:hyperlink>
    </w:p>
    <w:p w14:paraId="04BCC725" w14:textId="6E0CAD1C" w:rsidR="009F1324" w:rsidRDefault="009F1324">
      <w:pPr>
        <w:pStyle w:val="TableofFigures"/>
        <w:tabs>
          <w:tab w:val="right" w:leader="dot" w:pos="9350"/>
        </w:tabs>
        <w:rPr>
          <w:noProof/>
          <w:color w:val="auto"/>
          <w:sz w:val="22"/>
          <w:szCs w:val="22"/>
          <w:lang w:val="en-CA" w:eastAsia="en-CA"/>
        </w:rPr>
      </w:pPr>
      <w:hyperlink w:anchor="_Toc123553828" w:history="1">
        <w:r w:rsidRPr="00FB4673">
          <w:rPr>
            <w:rStyle w:val="Hyperlink"/>
            <w:noProof/>
          </w:rPr>
          <w:t>Figure 4-34 Per source upstream tree topology</w:t>
        </w:r>
        <w:r>
          <w:rPr>
            <w:noProof/>
            <w:webHidden/>
          </w:rPr>
          <w:tab/>
        </w:r>
        <w:r>
          <w:rPr>
            <w:noProof/>
            <w:webHidden/>
          </w:rPr>
          <w:fldChar w:fldCharType="begin"/>
        </w:r>
        <w:r>
          <w:rPr>
            <w:noProof/>
            <w:webHidden/>
          </w:rPr>
          <w:instrText xml:space="preserve"> PAGEREF _Toc123553828 \h </w:instrText>
        </w:r>
        <w:r>
          <w:rPr>
            <w:noProof/>
            <w:webHidden/>
          </w:rPr>
        </w:r>
        <w:r>
          <w:rPr>
            <w:noProof/>
            <w:webHidden/>
          </w:rPr>
          <w:fldChar w:fldCharType="separate"/>
        </w:r>
        <w:r>
          <w:rPr>
            <w:noProof/>
            <w:webHidden/>
          </w:rPr>
          <w:t>64</w:t>
        </w:r>
        <w:r>
          <w:rPr>
            <w:noProof/>
            <w:webHidden/>
          </w:rPr>
          <w:fldChar w:fldCharType="end"/>
        </w:r>
      </w:hyperlink>
    </w:p>
    <w:p w14:paraId="59307B9B" w14:textId="6CCD5E27" w:rsidR="009F1324" w:rsidRDefault="009F1324">
      <w:pPr>
        <w:pStyle w:val="TableofFigures"/>
        <w:tabs>
          <w:tab w:val="right" w:leader="dot" w:pos="9350"/>
        </w:tabs>
        <w:rPr>
          <w:noProof/>
          <w:color w:val="auto"/>
          <w:sz w:val="22"/>
          <w:szCs w:val="22"/>
          <w:lang w:val="en-CA" w:eastAsia="en-CA"/>
        </w:rPr>
      </w:pPr>
      <w:hyperlink w:anchor="_Toc123553829" w:history="1">
        <w:r w:rsidRPr="00FB4673">
          <w:rPr>
            <w:rStyle w:val="Hyperlink"/>
            <w:noProof/>
          </w:rPr>
          <w:t>Figure 4-35 Fully connected mesh topology</w:t>
        </w:r>
        <w:r>
          <w:rPr>
            <w:noProof/>
            <w:webHidden/>
          </w:rPr>
          <w:tab/>
        </w:r>
        <w:r>
          <w:rPr>
            <w:noProof/>
            <w:webHidden/>
          </w:rPr>
          <w:fldChar w:fldCharType="begin"/>
        </w:r>
        <w:r>
          <w:rPr>
            <w:noProof/>
            <w:webHidden/>
          </w:rPr>
          <w:instrText xml:space="preserve"> PAGEREF _Toc123553829 \h </w:instrText>
        </w:r>
        <w:r>
          <w:rPr>
            <w:noProof/>
            <w:webHidden/>
          </w:rPr>
        </w:r>
        <w:r>
          <w:rPr>
            <w:noProof/>
            <w:webHidden/>
          </w:rPr>
          <w:fldChar w:fldCharType="separate"/>
        </w:r>
        <w:r>
          <w:rPr>
            <w:noProof/>
            <w:webHidden/>
          </w:rPr>
          <w:t>66</w:t>
        </w:r>
        <w:r>
          <w:rPr>
            <w:noProof/>
            <w:webHidden/>
          </w:rPr>
          <w:fldChar w:fldCharType="end"/>
        </w:r>
      </w:hyperlink>
    </w:p>
    <w:p w14:paraId="3402C6BF" w14:textId="3D5D4219" w:rsidR="009F1324" w:rsidRDefault="009F1324">
      <w:pPr>
        <w:pStyle w:val="TableofFigures"/>
        <w:tabs>
          <w:tab w:val="right" w:leader="dot" w:pos="9350"/>
        </w:tabs>
        <w:rPr>
          <w:noProof/>
          <w:color w:val="auto"/>
          <w:sz w:val="22"/>
          <w:szCs w:val="22"/>
          <w:lang w:val="en-CA" w:eastAsia="en-CA"/>
        </w:rPr>
      </w:pPr>
      <w:hyperlink w:anchor="_Toc123553830" w:history="1">
        <w:r w:rsidRPr="00FB4673">
          <w:rPr>
            <w:rStyle w:val="Hyperlink"/>
            <w:noProof/>
          </w:rPr>
          <w:t>Figure 4-36 MC originating from node A</w:t>
        </w:r>
        <w:r>
          <w:rPr>
            <w:noProof/>
            <w:webHidden/>
          </w:rPr>
          <w:tab/>
        </w:r>
        <w:r>
          <w:rPr>
            <w:noProof/>
            <w:webHidden/>
          </w:rPr>
          <w:fldChar w:fldCharType="begin"/>
        </w:r>
        <w:r>
          <w:rPr>
            <w:noProof/>
            <w:webHidden/>
          </w:rPr>
          <w:instrText xml:space="preserve"> PAGEREF _Toc123553830 \h </w:instrText>
        </w:r>
        <w:r>
          <w:rPr>
            <w:noProof/>
            <w:webHidden/>
          </w:rPr>
        </w:r>
        <w:r>
          <w:rPr>
            <w:noProof/>
            <w:webHidden/>
          </w:rPr>
          <w:fldChar w:fldCharType="separate"/>
        </w:r>
        <w:r>
          <w:rPr>
            <w:noProof/>
            <w:webHidden/>
          </w:rPr>
          <w:t>67</w:t>
        </w:r>
        <w:r>
          <w:rPr>
            <w:noProof/>
            <w:webHidden/>
          </w:rPr>
          <w:fldChar w:fldCharType="end"/>
        </w:r>
      </w:hyperlink>
    </w:p>
    <w:p w14:paraId="698F5444" w14:textId="5594D755" w:rsidR="009F1324" w:rsidRDefault="009F1324">
      <w:pPr>
        <w:pStyle w:val="TableofFigures"/>
        <w:tabs>
          <w:tab w:val="right" w:leader="dot" w:pos="9350"/>
        </w:tabs>
        <w:rPr>
          <w:noProof/>
          <w:color w:val="auto"/>
          <w:sz w:val="22"/>
          <w:szCs w:val="22"/>
          <w:lang w:val="en-CA" w:eastAsia="en-CA"/>
        </w:rPr>
      </w:pPr>
      <w:hyperlink w:anchor="_Toc123553831" w:history="1">
        <w:r w:rsidRPr="00FB4673">
          <w:rPr>
            <w:rStyle w:val="Hyperlink"/>
            <w:noProof/>
          </w:rPr>
          <w:t>Figure 4-37 MC originating from node B</w:t>
        </w:r>
        <w:r>
          <w:rPr>
            <w:noProof/>
            <w:webHidden/>
          </w:rPr>
          <w:tab/>
        </w:r>
        <w:r>
          <w:rPr>
            <w:noProof/>
            <w:webHidden/>
          </w:rPr>
          <w:fldChar w:fldCharType="begin"/>
        </w:r>
        <w:r>
          <w:rPr>
            <w:noProof/>
            <w:webHidden/>
          </w:rPr>
          <w:instrText xml:space="preserve"> PAGEREF _Toc123553831 \h </w:instrText>
        </w:r>
        <w:r>
          <w:rPr>
            <w:noProof/>
            <w:webHidden/>
          </w:rPr>
        </w:r>
        <w:r>
          <w:rPr>
            <w:noProof/>
            <w:webHidden/>
          </w:rPr>
          <w:fldChar w:fldCharType="separate"/>
        </w:r>
        <w:r>
          <w:rPr>
            <w:noProof/>
            <w:webHidden/>
          </w:rPr>
          <w:t>67</w:t>
        </w:r>
        <w:r>
          <w:rPr>
            <w:noProof/>
            <w:webHidden/>
          </w:rPr>
          <w:fldChar w:fldCharType="end"/>
        </w:r>
      </w:hyperlink>
    </w:p>
    <w:p w14:paraId="3AA0AE76" w14:textId="13AE8915" w:rsidR="009F1324" w:rsidRDefault="009F1324">
      <w:pPr>
        <w:pStyle w:val="TableofFigures"/>
        <w:tabs>
          <w:tab w:val="right" w:leader="dot" w:pos="9350"/>
        </w:tabs>
        <w:rPr>
          <w:noProof/>
          <w:color w:val="auto"/>
          <w:sz w:val="22"/>
          <w:szCs w:val="22"/>
          <w:lang w:val="en-CA" w:eastAsia="en-CA"/>
        </w:rPr>
      </w:pPr>
      <w:hyperlink w:anchor="_Toc123553832" w:history="1">
        <w:r w:rsidRPr="00FB4673">
          <w:rPr>
            <w:rStyle w:val="Hyperlink"/>
            <w:noProof/>
          </w:rPr>
          <w:t>Figure 4-38 MC originating from node C</w:t>
        </w:r>
        <w:r>
          <w:rPr>
            <w:noProof/>
            <w:webHidden/>
          </w:rPr>
          <w:tab/>
        </w:r>
        <w:r>
          <w:rPr>
            <w:noProof/>
            <w:webHidden/>
          </w:rPr>
          <w:fldChar w:fldCharType="begin"/>
        </w:r>
        <w:r>
          <w:rPr>
            <w:noProof/>
            <w:webHidden/>
          </w:rPr>
          <w:instrText xml:space="preserve"> PAGEREF _Toc123553832 \h </w:instrText>
        </w:r>
        <w:r>
          <w:rPr>
            <w:noProof/>
            <w:webHidden/>
          </w:rPr>
        </w:r>
        <w:r>
          <w:rPr>
            <w:noProof/>
            <w:webHidden/>
          </w:rPr>
          <w:fldChar w:fldCharType="separate"/>
        </w:r>
        <w:r>
          <w:rPr>
            <w:noProof/>
            <w:webHidden/>
          </w:rPr>
          <w:t>68</w:t>
        </w:r>
        <w:r>
          <w:rPr>
            <w:noProof/>
            <w:webHidden/>
          </w:rPr>
          <w:fldChar w:fldCharType="end"/>
        </w:r>
      </w:hyperlink>
    </w:p>
    <w:p w14:paraId="4151C513" w14:textId="062987B7" w:rsidR="009F1324" w:rsidRDefault="009F1324">
      <w:pPr>
        <w:pStyle w:val="TableofFigures"/>
        <w:tabs>
          <w:tab w:val="right" w:leader="dot" w:pos="9350"/>
        </w:tabs>
        <w:rPr>
          <w:noProof/>
          <w:color w:val="auto"/>
          <w:sz w:val="22"/>
          <w:szCs w:val="22"/>
          <w:lang w:val="en-CA" w:eastAsia="en-CA"/>
        </w:rPr>
      </w:pPr>
      <w:hyperlink w:anchor="_Toc123553833" w:history="1">
        <w:r w:rsidRPr="00FB4673">
          <w:rPr>
            <w:rStyle w:val="Hyperlink"/>
            <w:noProof/>
          </w:rPr>
          <w:t>Figure 4-39 MC originating from node D</w:t>
        </w:r>
        <w:r>
          <w:rPr>
            <w:noProof/>
            <w:webHidden/>
          </w:rPr>
          <w:tab/>
        </w:r>
        <w:r>
          <w:rPr>
            <w:noProof/>
            <w:webHidden/>
          </w:rPr>
          <w:fldChar w:fldCharType="begin"/>
        </w:r>
        <w:r>
          <w:rPr>
            <w:noProof/>
            <w:webHidden/>
          </w:rPr>
          <w:instrText xml:space="preserve"> PAGEREF _Toc123553833 \h </w:instrText>
        </w:r>
        <w:r>
          <w:rPr>
            <w:noProof/>
            <w:webHidden/>
          </w:rPr>
        </w:r>
        <w:r>
          <w:rPr>
            <w:noProof/>
            <w:webHidden/>
          </w:rPr>
          <w:fldChar w:fldCharType="separate"/>
        </w:r>
        <w:r>
          <w:rPr>
            <w:noProof/>
            <w:webHidden/>
          </w:rPr>
          <w:t>68</w:t>
        </w:r>
        <w:r>
          <w:rPr>
            <w:noProof/>
            <w:webHidden/>
          </w:rPr>
          <w:fldChar w:fldCharType="end"/>
        </w:r>
      </w:hyperlink>
    </w:p>
    <w:p w14:paraId="79024C6E" w14:textId="31FB3E53" w:rsidR="009F1324" w:rsidRDefault="009F1324">
      <w:pPr>
        <w:pStyle w:val="TableofFigures"/>
        <w:tabs>
          <w:tab w:val="right" w:leader="dot" w:pos="9350"/>
        </w:tabs>
        <w:rPr>
          <w:noProof/>
          <w:color w:val="auto"/>
          <w:sz w:val="22"/>
          <w:szCs w:val="22"/>
          <w:lang w:val="en-CA" w:eastAsia="en-CA"/>
        </w:rPr>
      </w:pPr>
      <w:hyperlink w:anchor="_Toc123553834" w:history="1">
        <w:r w:rsidRPr="00FB4673">
          <w:rPr>
            <w:rStyle w:val="Hyperlink"/>
            <w:noProof/>
          </w:rPr>
          <w:t>Figure 4-40 Media Channel with partial split and merge showing filters</w:t>
        </w:r>
        <w:r>
          <w:rPr>
            <w:noProof/>
            <w:webHidden/>
          </w:rPr>
          <w:tab/>
        </w:r>
        <w:r>
          <w:rPr>
            <w:noProof/>
            <w:webHidden/>
          </w:rPr>
          <w:fldChar w:fldCharType="begin"/>
        </w:r>
        <w:r>
          <w:rPr>
            <w:noProof/>
            <w:webHidden/>
          </w:rPr>
          <w:instrText xml:space="preserve"> PAGEREF _Toc123553834 \h </w:instrText>
        </w:r>
        <w:r>
          <w:rPr>
            <w:noProof/>
            <w:webHidden/>
          </w:rPr>
        </w:r>
        <w:r>
          <w:rPr>
            <w:noProof/>
            <w:webHidden/>
          </w:rPr>
          <w:fldChar w:fldCharType="separate"/>
        </w:r>
        <w:r>
          <w:rPr>
            <w:noProof/>
            <w:webHidden/>
          </w:rPr>
          <w:t>70</w:t>
        </w:r>
        <w:r>
          <w:rPr>
            <w:noProof/>
            <w:webHidden/>
          </w:rPr>
          <w:fldChar w:fldCharType="end"/>
        </w:r>
      </w:hyperlink>
    </w:p>
    <w:p w14:paraId="683B12B1" w14:textId="73391F0E" w:rsidR="009F1324" w:rsidRDefault="009F1324">
      <w:pPr>
        <w:pStyle w:val="TableofFigures"/>
        <w:tabs>
          <w:tab w:val="right" w:leader="dot" w:pos="9350"/>
        </w:tabs>
        <w:rPr>
          <w:noProof/>
          <w:color w:val="auto"/>
          <w:sz w:val="22"/>
          <w:szCs w:val="22"/>
          <w:lang w:val="en-CA" w:eastAsia="en-CA"/>
        </w:rPr>
      </w:pPr>
      <w:hyperlink w:anchor="_Toc123553835" w:history="1">
        <w:r w:rsidRPr="00FB4673">
          <w:rPr>
            <w:rStyle w:val="Hyperlink"/>
            <w:noProof/>
          </w:rPr>
          <w:t>Figure 4-41 Media Channel with partial split and merge showing abstraction of filters</w:t>
        </w:r>
        <w:r>
          <w:rPr>
            <w:noProof/>
            <w:webHidden/>
          </w:rPr>
          <w:tab/>
        </w:r>
        <w:r>
          <w:rPr>
            <w:noProof/>
            <w:webHidden/>
          </w:rPr>
          <w:fldChar w:fldCharType="begin"/>
        </w:r>
        <w:r>
          <w:rPr>
            <w:noProof/>
            <w:webHidden/>
          </w:rPr>
          <w:instrText xml:space="preserve"> PAGEREF _Toc123553835 \h </w:instrText>
        </w:r>
        <w:r>
          <w:rPr>
            <w:noProof/>
            <w:webHidden/>
          </w:rPr>
        </w:r>
        <w:r>
          <w:rPr>
            <w:noProof/>
            <w:webHidden/>
          </w:rPr>
          <w:fldChar w:fldCharType="separate"/>
        </w:r>
        <w:r>
          <w:rPr>
            <w:noProof/>
            <w:webHidden/>
          </w:rPr>
          <w:t>71</w:t>
        </w:r>
        <w:r>
          <w:rPr>
            <w:noProof/>
            <w:webHidden/>
          </w:rPr>
          <w:fldChar w:fldCharType="end"/>
        </w:r>
      </w:hyperlink>
    </w:p>
    <w:p w14:paraId="3D48FE85" w14:textId="0E0C74B2" w:rsidR="009F1324" w:rsidRDefault="009F1324">
      <w:pPr>
        <w:pStyle w:val="TableofFigures"/>
        <w:tabs>
          <w:tab w:val="right" w:leader="dot" w:pos="9350"/>
        </w:tabs>
        <w:rPr>
          <w:noProof/>
          <w:color w:val="auto"/>
          <w:sz w:val="22"/>
          <w:szCs w:val="22"/>
          <w:lang w:val="en-CA" w:eastAsia="en-CA"/>
        </w:rPr>
      </w:pPr>
      <w:hyperlink w:anchor="_Toc123553836" w:history="1">
        <w:r w:rsidRPr="00FB4673">
          <w:rPr>
            <w:rStyle w:val="Hyperlink"/>
            <w:noProof/>
          </w:rPr>
          <w:t>Figure 4-42 Media Channel represented as FCs showing enabled forwarding</w:t>
        </w:r>
        <w:r>
          <w:rPr>
            <w:noProof/>
            <w:webHidden/>
          </w:rPr>
          <w:tab/>
        </w:r>
        <w:r>
          <w:rPr>
            <w:noProof/>
            <w:webHidden/>
          </w:rPr>
          <w:fldChar w:fldCharType="begin"/>
        </w:r>
        <w:r>
          <w:rPr>
            <w:noProof/>
            <w:webHidden/>
          </w:rPr>
          <w:instrText xml:space="preserve"> PAGEREF _Toc123553836 \h </w:instrText>
        </w:r>
        <w:r>
          <w:rPr>
            <w:noProof/>
            <w:webHidden/>
          </w:rPr>
        </w:r>
        <w:r>
          <w:rPr>
            <w:noProof/>
            <w:webHidden/>
          </w:rPr>
          <w:fldChar w:fldCharType="separate"/>
        </w:r>
        <w:r>
          <w:rPr>
            <w:noProof/>
            <w:webHidden/>
          </w:rPr>
          <w:t>72</w:t>
        </w:r>
        <w:r>
          <w:rPr>
            <w:noProof/>
            <w:webHidden/>
          </w:rPr>
          <w:fldChar w:fldCharType="end"/>
        </w:r>
      </w:hyperlink>
    </w:p>
    <w:p w14:paraId="34591593" w14:textId="62B5ECBD" w:rsidR="009F1324" w:rsidRDefault="009F1324">
      <w:pPr>
        <w:pStyle w:val="TableofFigures"/>
        <w:tabs>
          <w:tab w:val="right" w:leader="dot" w:pos="9350"/>
        </w:tabs>
        <w:rPr>
          <w:noProof/>
          <w:color w:val="auto"/>
          <w:sz w:val="22"/>
          <w:szCs w:val="22"/>
          <w:lang w:val="en-CA" w:eastAsia="en-CA"/>
        </w:rPr>
      </w:pPr>
      <w:hyperlink w:anchor="_Toc123553837" w:history="1">
        <w:r w:rsidRPr="00FB4673">
          <w:rPr>
            <w:rStyle w:val="Hyperlink"/>
            <w:noProof/>
          </w:rPr>
          <w:t>Figure 4-43 Media Channel focussing on brown/blue spectrum in MCX</w:t>
        </w:r>
        <w:r>
          <w:rPr>
            <w:noProof/>
            <w:webHidden/>
          </w:rPr>
          <w:tab/>
        </w:r>
        <w:r>
          <w:rPr>
            <w:noProof/>
            <w:webHidden/>
          </w:rPr>
          <w:fldChar w:fldCharType="begin"/>
        </w:r>
        <w:r>
          <w:rPr>
            <w:noProof/>
            <w:webHidden/>
          </w:rPr>
          <w:instrText xml:space="preserve"> PAGEREF _Toc123553837 \h </w:instrText>
        </w:r>
        <w:r>
          <w:rPr>
            <w:noProof/>
            <w:webHidden/>
          </w:rPr>
        </w:r>
        <w:r>
          <w:rPr>
            <w:noProof/>
            <w:webHidden/>
          </w:rPr>
          <w:fldChar w:fldCharType="separate"/>
        </w:r>
        <w:r>
          <w:rPr>
            <w:noProof/>
            <w:webHidden/>
          </w:rPr>
          <w:t>73</w:t>
        </w:r>
        <w:r>
          <w:rPr>
            <w:noProof/>
            <w:webHidden/>
          </w:rPr>
          <w:fldChar w:fldCharType="end"/>
        </w:r>
      </w:hyperlink>
    </w:p>
    <w:p w14:paraId="589D7966" w14:textId="1544EE60" w:rsidR="009F1324" w:rsidRDefault="009F1324">
      <w:pPr>
        <w:pStyle w:val="TableofFigures"/>
        <w:tabs>
          <w:tab w:val="right" w:leader="dot" w:pos="9350"/>
        </w:tabs>
        <w:rPr>
          <w:noProof/>
          <w:color w:val="auto"/>
          <w:sz w:val="22"/>
          <w:szCs w:val="22"/>
          <w:lang w:val="en-CA" w:eastAsia="en-CA"/>
        </w:rPr>
      </w:pPr>
      <w:hyperlink w:anchor="_Toc123553838" w:history="1">
        <w:r w:rsidRPr="00FB4673">
          <w:rPr>
            <w:rStyle w:val="Hyperlink"/>
            <w:noProof/>
          </w:rPr>
          <w:t>Figure 4-44 {{ITU-T G.872}} Figure 8-15 showing OTSi and OTSiG-O connection coordination</w:t>
        </w:r>
        <w:r>
          <w:rPr>
            <w:noProof/>
            <w:webHidden/>
          </w:rPr>
          <w:tab/>
        </w:r>
        <w:r>
          <w:rPr>
            <w:noProof/>
            <w:webHidden/>
          </w:rPr>
          <w:fldChar w:fldCharType="begin"/>
        </w:r>
        <w:r>
          <w:rPr>
            <w:noProof/>
            <w:webHidden/>
          </w:rPr>
          <w:instrText xml:space="preserve"> PAGEREF _Toc123553838 \h </w:instrText>
        </w:r>
        <w:r>
          <w:rPr>
            <w:noProof/>
            <w:webHidden/>
          </w:rPr>
        </w:r>
        <w:r>
          <w:rPr>
            <w:noProof/>
            <w:webHidden/>
          </w:rPr>
          <w:fldChar w:fldCharType="separate"/>
        </w:r>
        <w:r>
          <w:rPr>
            <w:noProof/>
            <w:webHidden/>
          </w:rPr>
          <w:t>74</w:t>
        </w:r>
        <w:r>
          <w:rPr>
            <w:noProof/>
            <w:webHidden/>
          </w:rPr>
          <w:fldChar w:fldCharType="end"/>
        </w:r>
      </w:hyperlink>
    </w:p>
    <w:p w14:paraId="2C472575" w14:textId="78669ED4" w:rsidR="009F1324" w:rsidRDefault="009F1324">
      <w:pPr>
        <w:pStyle w:val="TableofFigures"/>
        <w:tabs>
          <w:tab w:val="right" w:leader="dot" w:pos="9350"/>
        </w:tabs>
        <w:rPr>
          <w:noProof/>
          <w:color w:val="auto"/>
          <w:sz w:val="22"/>
          <w:szCs w:val="22"/>
          <w:lang w:val="en-CA" w:eastAsia="en-CA"/>
        </w:rPr>
      </w:pPr>
      <w:hyperlink w:anchor="_Toc123553839" w:history="1">
        <w:r w:rsidRPr="00FB4673">
          <w:rPr>
            <w:rStyle w:val="Hyperlink"/>
            <w:noProof/>
          </w:rPr>
          <w:t>Figure 4-45 Adding NMCA FC</w:t>
        </w:r>
        <w:r>
          <w:rPr>
            <w:noProof/>
            <w:webHidden/>
          </w:rPr>
          <w:tab/>
        </w:r>
        <w:r>
          <w:rPr>
            <w:noProof/>
            <w:webHidden/>
          </w:rPr>
          <w:fldChar w:fldCharType="begin"/>
        </w:r>
        <w:r>
          <w:rPr>
            <w:noProof/>
            <w:webHidden/>
          </w:rPr>
          <w:instrText xml:space="preserve"> PAGEREF _Toc123553839 \h </w:instrText>
        </w:r>
        <w:r>
          <w:rPr>
            <w:noProof/>
            <w:webHidden/>
          </w:rPr>
        </w:r>
        <w:r>
          <w:rPr>
            <w:noProof/>
            <w:webHidden/>
          </w:rPr>
          <w:fldChar w:fldCharType="separate"/>
        </w:r>
        <w:r>
          <w:rPr>
            <w:noProof/>
            <w:webHidden/>
          </w:rPr>
          <w:t>75</w:t>
        </w:r>
        <w:r>
          <w:rPr>
            <w:noProof/>
            <w:webHidden/>
          </w:rPr>
          <w:fldChar w:fldCharType="end"/>
        </w:r>
      </w:hyperlink>
    </w:p>
    <w:p w14:paraId="4074C675" w14:textId="3D8F40F2" w:rsidR="009F1324" w:rsidRDefault="009F1324">
      <w:pPr>
        <w:pStyle w:val="TableofFigures"/>
        <w:tabs>
          <w:tab w:val="right" w:leader="dot" w:pos="9350"/>
        </w:tabs>
        <w:rPr>
          <w:noProof/>
          <w:color w:val="auto"/>
          <w:sz w:val="22"/>
          <w:szCs w:val="22"/>
          <w:lang w:val="en-CA" w:eastAsia="en-CA"/>
        </w:rPr>
      </w:pPr>
      <w:hyperlink w:anchor="_Toc123553840" w:history="1">
        <w:r w:rsidRPr="00FB4673">
          <w:rPr>
            <w:rStyle w:val="Hyperlink"/>
            <w:noProof/>
          </w:rPr>
          <w:t>Figure 4-46 Adding OTSiA transponder</w:t>
        </w:r>
        <w:r>
          <w:rPr>
            <w:noProof/>
            <w:webHidden/>
          </w:rPr>
          <w:tab/>
        </w:r>
        <w:r>
          <w:rPr>
            <w:noProof/>
            <w:webHidden/>
          </w:rPr>
          <w:fldChar w:fldCharType="begin"/>
        </w:r>
        <w:r>
          <w:rPr>
            <w:noProof/>
            <w:webHidden/>
          </w:rPr>
          <w:instrText xml:space="preserve"> PAGEREF _Toc123553840 \h </w:instrText>
        </w:r>
        <w:r>
          <w:rPr>
            <w:noProof/>
            <w:webHidden/>
          </w:rPr>
        </w:r>
        <w:r>
          <w:rPr>
            <w:noProof/>
            <w:webHidden/>
          </w:rPr>
          <w:fldChar w:fldCharType="separate"/>
        </w:r>
        <w:r>
          <w:rPr>
            <w:noProof/>
            <w:webHidden/>
          </w:rPr>
          <w:t>75</w:t>
        </w:r>
        <w:r>
          <w:rPr>
            <w:noProof/>
            <w:webHidden/>
          </w:rPr>
          <w:fldChar w:fldCharType="end"/>
        </w:r>
      </w:hyperlink>
    </w:p>
    <w:p w14:paraId="5AEE3EE2" w14:textId="47E96C32" w:rsidR="009F1324" w:rsidRDefault="009F1324">
      <w:pPr>
        <w:pStyle w:val="TableofFigures"/>
        <w:tabs>
          <w:tab w:val="right" w:leader="dot" w:pos="9350"/>
        </w:tabs>
        <w:rPr>
          <w:noProof/>
          <w:color w:val="auto"/>
          <w:sz w:val="22"/>
          <w:szCs w:val="22"/>
          <w:lang w:val="en-CA" w:eastAsia="en-CA"/>
        </w:rPr>
      </w:pPr>
      <w:hyperlink w:anchor="_Toc123553841" w:history="1">
        <w:r w:rsidRPr="00FB4673">
          <w:rPr>
            <w:rStyle w:val="Hyperlink"/>
            <w:noProof/>
          </w:rPr>
          <w:t>Figure 4-47 Simplified representation showing OMS/OTS, NMCA, and OTSi termniation</w:t>
        </w:r>
        <w:r>
          <w:rPr>
            <w:noProof/>
            <w:webHidden/>
          </w:rPr>
          <w:tab/>
        </w:r>
        <w:r>
          <w:rPr>
            <w:noProof/>
            <w:webHidden/>
          </w:rPr>
          <w:fldChar w:fldCharType="begin"/>
        </w:r>
        <w:r>
          <w:rPr>
            <w:noProof/>
            <w:webHidden/>
          </w:rPr>
          <w:instrText xml:space="preserve"> PAGEREF _Toc123553841 \h </w:instrText>
        </w:r>
        <w:r>
          <w:rPr>
            <w:noProof/>
            <w:webHidden/>
          </w:rPr>
        </w:r>
        <w:r>
          <w:rPr>
            <w:noProof/>
            <w:webHidden/>
          </w:rPr>
          <w:fldChar w:fldCharType="separate"/>
        </w:r>
        <w:r>
          <w:rPr>
            <w:noProof/>
            <w:webHidden/>
          </w:rPr>
          <w:t>76</w:t>
        </w:r>
        <w:r>
          <w:rPr>
            <w:noProof/>
            <w:webHidden/>
          </w:rPr>
          <w:fldChar w:fldCharType="end"/>
        </w:r>
      </w:hyperlink>
    </w:p>
    <w:p w14:paraId="00EF4FC7" w14:textId="40C77685" w:rsidR="009F1324" w:rsidRDefault="009F1324">
      <w:pPr>
        <w:pStyle w:val="TableofFigures"/>
        <w:tabs>
          <w:tab w:val="right" w:leader="dot" w:pos="9350"/>
        </w:tabs>
        <w:rPr>
          <w:noProof/>
          <w:color w:val="auto"/>
          <w:sz w:val="22"/>
          <w:szCs w:val="22"/>
          <w:lang w:val="en-CA" w:eastAsia="en-CA"/>
        </w:rPr>
      </w:pPr>
      <w:hyperlink w:anchor="_Toc123553842" w:history="1">
        <w:r w:rsidRPr="00FB4673">
          <w:rPr>
            <w:rStyle w:val="Hyperlink"/>
            <w:noProof/>
          </w:rPr>
          <w:t>Figure 4-48 Simplified representation showing transit MCA in ROADM “X”</w:t>
        </w:r>
        <w:r>
          <w:rPr>
            <w:noProof/>
            <w:webHidden/>
          </w:rPr>
          <w:tab/>
        </w:r>
        <w:r>
          <w:rPr>
            <w:noProof/>
            <w:webHidden/>
          </w:rPr>
          <w:fldChar w:fldCharType="begin"/>
        </w:r>
        <w:r>
          <w:rPr>
            <w:noProof/>
            <w:webHidden/>
          </w:rPr>
          <w:instrText xml:space="preserve"> PAGEREF _Toc123553842 \h </w:instrText>
        </w:r>
        <w:r>
          <w:rPr>
            <w:noProof/>
            <w:webHidden/>
          </w:rPr>
        </w:r>
        <w:r>
          <w:rPr>
            <w:noProof/>
            <w:webHidden/>
          </w:rPr>
          <w:fldChar w:fldCharType="separate"/>
        </w:r>
        <w:r>
          <w:rPr>
            <w:noProof/>
            <w:webHidden/>
          </w:rPr>
          <w:t>78</w:t>
        </w:r>
        <w:r>
          <w:rPr>
            <w:noProof/>
            <w:webHidden/>
          </w:rPr>
          <w:fldChar w:fldCharType="end"/>
        </w:r>
      </w:hyperlink>
    </w:p>
    <w:p w14:paraId="77D43971" w14:textId="6C414485" w:rsidR="009F1324" w:rsidRDefault="009F1324">
      <w:pPr>
        <w:pStyle w:val="TableofFigures"/>
        <w:tabs>
          <w:tab w:val="right" w:leader="dot" w:pos="9350"/>
        </w:tabs>
        <w:rPr>
          <w:noProof/>
          <w:color w:val="auto"/>
          <w:sz w:val="22"/>
          <w:szCs w:val="22"/>
          <w:lang w:val="en-CA" w:eastAsia="en-CA"/>
        </w:rPr>
      </w:pPr>
      <w:hyperlink w:anchor="_Toc123553843" w:history="1">
        <w:r w:rsidRPr="00FB4673">
          <w:rPr>
            <w:rStyle w:val="Hyperlink"/>
            <w:noProof/>
          </w:rPr>
          <w:t>Figure 4-49 Simplified representation showing transit MCA with NMCA configuration</w:t>
        </w:r>
        <w:r>
          <w:rPr>
            <w:noProof/>
            <w:webHidden/>
          </w:rPr>
          <w:tab/>
        </w:r>
        <w:r>
          <w:rPr>
            <w:noProof/>
            <w:webHidden/>
          </w:rPr>
          <w:fldChar w:fldCharType="begin"/>
        </w:r>
        <w:r>
          <w:rPr>
            <w:noProof/>
            <w:webHidden/>
          </w:rPr>
          <w:instrText xml:space="preserve"> PAGEREF _Toc123553843 \h </w:instrText>
        </w:r>
        <w:r>
          <w:rPr>
            <w:noProof/>
            <w:webHidden/>
          </w:rPr>
        </w:r>
        <w:r>
          <w:rPr>
            <w:noProof/>
            <w:webHidden/>
          </w:rPr>
          <w:fldChar w:fldCharType="separate"/>
        </w:r>
        <w:r>
          <w:rPr>
            <w:noProof/>
            <w:webHidden/>
          </w:rPr>
          <w:t>79</w:t>
        </w:r>
        <w:r>
          <w:rPr>
            <w:noProof/>
            <w:webHidden/>
          </w:rPr>
          <w:fldChar w:fldCharType="end"/>
        </w:r>
      </w:hyperlink>
    </w:p>
    <w:p w14:paraId="23AC8E14" w14:textId="00A7B841" w:rsidR="009F1324" w:rsidRDefault="009F1324">
      <w:pPr>
        <w:pStyle w:val="TableofFigures"/>
        <w:tabs>
          <w:tab w:val="right" w:leader="dot" w:pos="9350"/>
        </w:tabs>
        <w:rPr>
          <w:noProof/>
          <w:color w:val="auto"/>
          <w:sz w:val="22"/>
          <w:szCs w:val="22"/>
          <w:lang w:val="en-CA" w:eastAsia="en-CA"/>
        </w:rPr>
      </w:pPr>
      <w:hyperlink w:anchor="_Toc123553844" w:history="1">
        <w:r w:rsidRPr="00FB4673">
          <w:rPr>
            <w:rStyle w:val="Hyperlink"/>
            <w:noProof/>
          </w:rPr>
          <w:t>Figure 4-50 Simplified representation showing OMS/OTS, MCA, NMCA, and OTSi termniation</w:t>
        </w:r>
        <w:r>
          <w:rPr>
            <w:noProof/>
            <w:webHidden/>
          </w:rPr>
          <w:tab/>
        </w:r>
        <w:r>
          <w:rPr>
            <w:noProof/>
            <w:webHidden/>
          </w:rPr>
          <w:fldChar w:fldCharType="begin"/>
        </w:r>
        <w:r>
          <w:rPr>
            <w:noProof/>
            <w:webHidden/>
          </w:rPr>
          <w:instrText xml:space="preserve"> PAGEREF _Toc123553844 \h </w:instrText>
        </w:r>
        <w:r>
          <w:rPr>
            <w:noProof/>
            <w:webHidden/>
          </w:rPr>
        </w:r>
        <w:r>
          <w:rPr>
            <w:noProof/>
            <w:webHidden/>
          </w:rPr>
          <w:fldChar w:fldCharType="separate"/>
        </w:r>
        <w:r>
          <w:rPr>
            <w:noProof/>
            <w:webHidden/>
          </w:rPr>
          <w:t>80</w:t>
        </w:r>
        <w:r>
          <w:rPr>
            <w:noProof/>
            <w:webHidden/>
          </w:rPr>
          <w:fldChar w:fldCharType="end"/>
        </w:r>
      </w:hyperlink>
    </w:p>
    <w:p w14:paraId="2DD3552E" w14:textId="2DD6B9D8" w:rsidR="009F1324" w:rsidRDefault="009F1324">
      <w:pPr>
        <w:pStyle w:val="TableofFigures"/>
        <w:tabs>
          <w:tab w:val="right" w:leader="dot" w:pos="9350"/>
        </w:tabs>
        <w:rPr>
          <w:noProof/>
          <w:color w:val="auto"/>
          <w:sz w:val="22"/>
          <w:szCs w:val="22"/>
          <w:lang w:val="en-CA" w:eastAsia="en-CA"/>
        </w:rPr>
      </w:pPr>
      <w:hyperlink w:anchor="_Toc123553845" w:history="1">
        <w:r w:rsidRPr="00FB4673">
          <w:rPr>
            <w:rStyle w:val="Hyperlink"/>
            <w:noProof/>
          </w:rPr>
          <w:t>Figure 4-51 Simplified representation of the model of MCA, OMS and OTS LTP</w:t>
        </w:r>
        <w:r>
          <w:rPr>
            <w:noProof/>
            <w:webHidden/>
          </w:rPr>
          <w:tab/>
        </w:r>
        <w:r>
          <w:rPr>
            <w:noProof/>
            <w:webHidden/>
          </w:rPr>
          <w:fldChar w:fldCharType="begin"/>
        </w:r>
        <w:r>
          <w:rPr>
            <w:noProof/>
            <w:webHidden/>
          </w:rPr>
          <w:instrText xml:space="preserve"> PAGEREF _Toc123553845 \h </w:instrText>
        </w:r>
        <w:r>
          <w:rPr>
            <w:noProof/>
            <w:webHidden/>
          </w:rPr>
        </w:r>
        <w:r>
          <w:rPr>
            <w:noProof/>
            <w:webHidden/>
          </w:rPr>
          <w:fldChar w:fldCharType="separate"/>
        </w:r>
        <w:r>
          <w:rPr>
            <w:noProof/>
            <w:webHidden/>
          </w:rPr>
          <w:t>81</w:t>
        </w:r>
        <w:r>
          <w:rPr>
            <w:noProof/>
            <w:webHidden/>
          </w:rPr>
          <w:fldChar w:fldCharType="end"/>
        </w:r>
      </w:hyperlink>
    </w:p>
    <w:p w14:paraId="1F779D3B" w14:textId="326794BC" w:rsidR="009F1324" w:rsidRDefault="009F1324">
      <w:pPr>
        <w:pStyle w:val="TableofFigures"/>
        <w:tabs>
          <w:tab w:val="right" w:leader="dot" w:pos="9350"/>
        </w:tabs>
        <w:rPr>
          <w:noProof/>
          <w:color w:val="auto"/>
          <w:sz w:val="22"/>
          <w:szCs w:val="22"/>
          <w:lang w:val="en-CA" w:eastAsia="en-CA"/>
        </w:rPr>
      </w:pPr>
      <w:hyperlink w:anchor="_Toc123553846" w:history="1">
        <w:r w:rsidRPr="00FB4673">
          <w:rPr>
            <w:rStyle w:val="Hyperlink"/>
            <w:noProof/>
          </w:rPr>
          <w:t>Figure 4-52 Single OTSi per trib Access Port</w:t>
        </w:r>
        <w:r>
          <w:rPr>
            <w:noProof/>
            <w:webHidden/>
          </w:rPr>
          <w:tab/>
        </w:r>
        <w:r>
          <w:rPr>
            <w:noProof/>
            <w:webHidden/>
          </w:rPr>
          <w:fldChar w:fldCharType="begin"/>
        </w:r>
        <w:r>
          <w:rPr>
            <w:noProof/>
            <w:webHidden/>
          </w:rPr>
          <w:instrText xml:space="preserve"> PAGEREF _Toc123553846 \h </w:instrText>
        </w:r>
        <w:r>
          <w:rPr>
            <w:noProof/>
            <w:webHidden/>
          </w:rPr>
        </w:r>
        <w:r>
          <w:rPr>
            <w:noProof/>
            <w:webHidden/>
          </w:rPr>
          <w:fldChar w:fldCharType="separate"/>
        </w:r>
        <w:r>
          <w:rPr>
            <w:noProof/>
            <w:webHidden/>
          </w:rPr>
          <w:t>82</w:t>
        </w:r>
        <w:r>
          <w:rPr>
            <w:noProof/>
            <w:webHidden/>
          </w:rPr>
          <w:fldChar w:fldCharType="end"/>
        </w:r>
      </w:hyperlink>
    </w:p>
    <w:p w14:paraId="4AD799E7" w14:textId="4356BD83" w:rsidR="009F1324" w:rsidRDefault="009F1324">
      <w:pPr>
        <w:pStyle w:val="TableofFigures"/>
        <w:tabs>
          <w:tab w:val="right" w:leader="dot" w:pos="9350"/>
        </w:tabs>
        <w:rPr>
          <w:noProof/>
          <w:color w:val="auto"/>
          <w:sz w:val="22"/>
          <w:szCs w:val="22"/>
          <w:lang w:val="en-CA" w:eastAsia="en-CA"/>
        </w:rPr>
      </w:pPr>
      <w:hyperlink w:anchor="_Toc123553847" w:history="1">
        <w:r w:rsidRPr="00FB4673">
          <w:rPr>
            <w:rStyle w:val="Hyperlink"/>
            <w:noProof/>
          </w:rPr>
          <w:t>Figure 4-53 Single OTSi per trib Access Port with multiple OTSis per OTSiA</w:t>
        </w:r>
        <w:r>
          <w:rPr>
            <w:noProof/>
            <w:webHidden/>
          </w:rPr>
          <w:tab/>
        </w:r>
        <w:r>
          <w:rPr>
            <w:noProof/>
            <w:webHidden/>
          </w:rPr>
          <w:fldChar w:fldCharType="begin"/>
        </w:r>
        <w:r>
          <w:rPr>
            <w:noProof/>
            <w:webHidden/>
          </w:rPr>
          <w:instrText xml:space="preserve"> PAGEREF _Toc123553847 \h </w:instrText>
        </w:r>
        <w:r>
          <w:rPr>
            <w:noProof/>
            <w:webHidden/>
          </w:rPr>
        </w:r>
        <w:r>
          <w:rPr>
            <w:noProof/>
            <w:webHidden/>
          </w:rPr>
          <w:fldChar w:fldCharType="separate"/>
        </w:r>
        <w:r>
          <w:rPr>
            <w:noProof/>
            <w:webHidden/>
          </w:rPr>
          <w:t>83</w:t>
        </w:r>
        <w:r>
          <w:rPr>
            <w:noProof/>
            <w:webHidden/>
          </w:rPr>
          <w:fldChar w:fldCharType="end"/>
        </w:r>
      </w:hyperlink>
    </w:p>
    <w:p w14:paraId="4C3818F8" w14:textId="76969535" w:rsidR="009F1324" w:rsidRDefault="009F1324">
      <w:pPr>
        <w:pStyle w:val="TableofFigures"/>
        <w:tabs>
          <w:tab w:val="right" w:leader="dot" w:pos="9350"/>
        </w:tabs>
        <w:rPr>
          <w:noProof/>
          <w:color w:val="auto"/>
          <w:sz w:val="22"/>
          <w:szCs w:val="22"/>
          <w:lang w:val="en-CA" w:eastAsia="en-CA"/>
        </w:rPr>
      </w:pPr>
      <w:hyperlink w:anchor="_Toc123553848" w:history="1">
        <w:r w:rsidRPr="00FB4673">
          <w:rPr>
            <w:rStyle w:val="Hyperlink"/>
            <w:noProof/>
          </w:rPr>
          <w:t>Figure 4-54 Transponder with a single AccessPort with several OTSiAs each with several OTSis</w:t>
        </w:r>
        <w:r>
          <w:rPr>
            <w:noProof/>
            <w:webHidden/>
          </w:rPr>
          <w:tab/>
        </w:r>
        <w:r>
          <w:rPr>
            <w:noProof/>
            <w:webHidden/>
          </w:rPr>
          <w:fldChar w:fldCharType="begin"/>
        </w:r>
        <w:r>
          <w:rPr>
            <w:noProof/>
            <w:webHidden/>
          </w:rPr>
          <w:instrText xml:space="preserve"> PAGEREF _Toc123553848 \h </w:instrText>
        </w:r>
        <w:r>
          <w:rPr>
            <w:noProof/>
            <w:webHidden/>
          </w:rPr>
        </w:r>
        <w:r>
          <w:rPr>
            <w:noProof/>
            <w:webHidden/>
          </w:rPr>
          <w:fldChar w:fldCharType="separate"/>
        </w:r>
        <w:r>
          <w:rPr>
            <w:noProof/>
            <w:webHidden/>
          </w:rPr>
          <w:t>84</w:t>
        </w:r>
        <w:r>
          <w:rPr>
            <w:noProof/>
            <w:webHidden/>
          </w:rPr>
          <w:fldChar w:fldCharType="end"/>
        </w:r>
      </w:hyperlink>
    </w:p>
    <w:p w14:paraId="1F22CB12" w14:textId="479C8524" w:rsidR="009F1324" w:rsidRDefault="009F1324">
      <w:pPr>
        <w:pStyle w:val="TableofFigures"/>
        <w:tabs>
          <w:tab w:val="right" w:leader="dot" w:pos="9350"/>
        </w:tabs>
        <w:rPr>
          <w:noProof/>
          <w:color w:val="auto"/>
          <w:sz w:val="22"/>
          <w:szCs w:val="22"/>
          <w:lang w:val="en-CA" w:eastAsia="en-CA"/>
        </w:rPr>
      </w:pPr>
      <w:hyperlink w:anchor="_Toc123553849" w:history="1">
        <w:r w:rsidRPr="00FB4673">
          <w:rPr>
            <w:rStyle w:val="Hyperlink"/>
            <w:noProof/>
          </w:rPr>
          <w:t>Figure 4-55 Transponder with a single AccessPort with several MCs in an MCA</w:t>
        </w:r>
        <w:r>
          <w:rPr>
            <w:noProof/>
            <w:webHidden/>
          </w:rPr>
          <w:tab/>
        </w:r>
        <w:r>
          <w:rPr>
            <w:noProof/>
            <w:webHidden/>
          </w:rPr>
          <w:fldChar w:fldCharType="begin"/>
        </w:r>
        <w:r>
          <w:rPr>
            <w:noProof/>
            <w:webHidden/>
          </w:rPr>
          <w:instrText xml:space="preserve"> PAGEREF _Toc123553849 \h </w:instrText>
        </w:r>
        <w:r>
          <w:rPr>
            <w:noProof/>
            <w:webHidden/>
          </w:rPr>
        </w:r>
        <w:r>
          <w:rPr>
            <w:noProof/>
            <w:webHidden/>
          </w:rPr>
          <w:fldChar w:fldCharType="separate"/>
        </w:r>
        <w:r>
          <w:rPr>
            <w:noProof/>
            <w:webHidden/>
          </w:rPr>
          <w:t>85</w:t>
        </w:r>
        <w:r>
          <w:rPr>
            <w:noProof/>
            <w:webHidden/>
          </w:rPr>
          <w:fldChar w:fldCharType="end"/>
        </w:r>
      </w:hyperlink>
    </w:p>
    <w:p w14:paraId="14D53760" w14:textId="571A5A83" w:rsidR="009F1324" w:rsidRDefault="009F1324">
      <w:pPr>
        <w:pStyle w:val="TableofFigures"/>
        <w:tabs>
          <w:tab w:val="right" w:leader="dot" w:pos="9350"/>
        </w:tabs>
        <w:rPr>
          <w:noProof/>
          <w:color w:val="auto"/>
          <w:sz w:val="22"/>
          <w:szCs w:val="22"/>
          <w:lang w:val="en-CA" w:eastAsia="en-CA"/>
        </w:rPr>
      </w:pPr>
      <w:hyperlink w:anchor="_Toc123553850" w:history="1">
        <w:r w:rsidRPr="00FB4673">
          <w:rPr>
            <w:rStyle w:val="Hyperlink"/>
            <w:noProof/>
          </w:rPr>
          <w:t>Figure 4-56 Transponder where an OTSiA may spread across several multi-channel AccesPorts</w:t>
        </w:r>
        <w:r>
          <w:rPr>
            <w:noProof/>
            <w:webHidden/>
          </w:rPr>
          <w:tab/>
        </w:r>
        <w:r>
          <w:rPr>
            <w:noProof/>
            <w:webHidden/>
          </w:rPr>
          <w:fldChar w:fldCharType="begin"/>
        </w:r>
        <w:r>
          <w:rPr>
            <w:noProof/>
            <w:webHidden/>
          </w:rPr>
          <w:instrText xml:space="preserve"> PAGEREF _Toc123553850 \h </w:instrText>
        </w:r>
        <w:r>
          <w:rPr>
            <w:noProof/>
            <w:webHidden/>
          </w:rPr>
        </w:r>
        <w:r>
          <w:rPr>
            <w:noProof/>
            <w:webHidden/>
          </w:rPr>
          <w:fldChar w:fldCharType="separate"/>
        </w:r>
        <w:r>
          <w:rPr>
            <w:noProof/>
            <w:webHidden/>
          </w:rPr>
          <w:t>86</w:t>
        </w:r>
        <w:r>
          <w:rPr>
            <w:noProof/>
            <w:webHidden/>
          </w:rPr>
          <w:fldChar w:fldCharType="end"/>
        </w:r>
      </w:hyperlink>
    </w:p>
    <w:p w14:paraId="52BA1C70" w14:textId="48B9DCD1" w:rsidR="009F1324" w:rsidRDefault="009F1324">
      <w:pPr>
        <w:pStyle w:val="TableofFigures"/>
        <w:tabs>
          <w:tab w:val="right" w:leader="dot" w:pos="9350"/>
        </w:tabs>
        <w:rPr>
          <w:noProof/>
          <w:color w:val="auto"/>
          <w:sz w:val="22"/>
          <w:szCs w:val="22"/>
          <w:lang w:val="en-CA" w:eastAsia="en-CA"/>
        </w:rPr>
      </w:pPr>
      <w:hyperlink w:anchor="_Toc123553851" w:history="1">
        <w:r w:rsidRPr="00FB4673">
          <w:rPr>
            <w:rStyle w:val="Hyperlink"/>
            <w:noProof/>
          </w:rPr>
          <w:t>Figure 4-57 Transponder ending network wide MCAs</w:t>
        </w:r>
        <w:r>
          <w:rPr>
            <w:noProof/>
            <w:webHidden/>
          </w:rPr>
          <w:tab/>
        </w:r>
        <w:r>
          <w:rPr>
            <w:noProof/>
            <w:webHidden/>
          </w:rPr>
          <w:fldChar w:fldCharType="begin"/>
        </w:r>
        <w:r>
          <w:rPr>
            <w:noProof/>
            <w:webHidden/>
          </w:rPr>
          <w:instrText xml:space="preserve"> PAGEREF _Toc123553851 \h </w:instrText>
        </w:r>
        <w:r>
          <w:rPr>
            <w:noProof/>
            <w:webHidden/>
          </w:rPr>
        </w:r>
        <w:r>
          <w:rPr>
            <w:noProof/>
            <w:webHidden/>
          </w:rPr>
          <w:fldChar w:fldCharType="separate"/>
        </w:r>
        <w:r>
          <w:rPr>
            <w:noProof/>
            <w:webHidden/>
          </w:rPr>
          <w:t>87</w:t>
        </w:r>
        <w:r>
          <w:rPr>
            <w:noProof/>
            <w:webHidden/>
          </w:rPr>
          <w:fldChar w:fldCharType="end"/>
        </w:r>
      </w:hyperlink>
    </w:p>
    <w:p w14:paraId="48E1E83A" w14:textId="4E99BD99" w:rsidR="009F1324" w:rsidRDefault="009F1324">
      <w:pPr>
        <w:pStyle w:val="TableofFigures"/>
        <w:tabs>
          <w:tab w:val="right" w:leader="dot" w:pos="9350"/>
        </w:tabs>
        <w:rPr>
          <w:noProof/>
          <w:color w:val="auto"/>
          <w:sz w:val="22"/>
          <w:szCs w:val="22"/>
          <w:lang w:val="en-CA" w:eastAsia="en-CA"/>
        </w:rPr>
      </w:pPr>
      <w:hyperlink w:anchor="_Toc123553852" w:history="1">
        <w:r w:rsidRPr="00FB4673">
          <w:rPr>
            <w:rStyle w:val="Hyperlink"/>
            <w:noProof/>
          </w:rPr>
          <w:t>Figure 5-1 One of the many possible FRU arrangements</w:t>
        </w:r>
        <w:r>
          <w:rPr>
            <w:noProof/>
            <w:webHidden/>
          </w:rPr>
          <w:tab/>
        </w:r>
        <w:r>
          <w:rPr>
            <w:noProof/>
            <w:webHidden/>
          </w:rPr>
          <w:fldChar w:fldCharType="begin"/>
        </w:r>
        <w:r>
          <w:rPr>
            <w:noProof/>
            <w:webHidden/>
          </w:rPr>
          <w:instrText xml:space="preserve"> PAGEREF _Toc123553852 \h </w:instrText>
        </w:r>
        <w:r>
          <w:rPr>
            <w:noProof/>
            <w:webHidden/>
          </w:rPr>
        </w:r>
        <w:r>
          <w:rPr>
            <w:noProof/>
            <w:webHidden/>
          </w:rPr>
          <w:fldChar w:fldCharType="separate"/>
        </w:r>
        <w:r>
          <w:rPr>
            <w:noProof/>
            <w:webHidden/>
          </w:rPr>
          <w:t>96</w:t>
        </w:r>
        <w:r>
          <w:rPr>
            <w:noProof/>
            <w:webHidden/>
          </w:rPr>
          <w:fldChar w:fldCharType="end"/>
        </w:r>
      </w:hyperlink>
    </w:p>
    <w:p w14:paraId="1D96D65C" w14:textId="28B455E5" w:rsidR="009F1324" w:rsidRDefault="009F1324">
      <w:pPr>
        <w:pStyle w:val="TableofFigures"/>
        <w:tabs>
          <w:tab w:val="right" w:leader="dot" w:pos="9350"/>
        </w:tabs>
        <w:rPr>
          <w:noProof/>
          <w:color w:val="auto"/>
          <w:sz w:val="22"/>
          <w:szCs w:val="22"/>
          <w:lang w:val="en-CA" w:eastAsia="en-CA"/>
        </w:rPr>
      </w:pPr>
      <w:hyperlink w:anchor="_Toc123553853" w:history="1">
        <w:r w:rsidRPr="00FB4673">
          <w:rPr>
            <w:rStyle w:val="Hyperlink"/>
            <w:noProof/>
          </w:rPr>
          <w:t>Figure 5-2 Two other possible FRU arrangements</w:t>
        </w:r>
        <w:r>
          <w:rPr>
            <w:noProof/>
            <w:webHidden/>
          </w:rPr>
          <w:tab/>
        </w:r>
        <w:r>
          <w:rPr>
            <w:noProof/>
            <w:webHidden/>
          </w:rPr>
          <w:fldChar w:fldCharType="begin"/>
        </w:r>
        <w:r>
          <w:rPr>
            <w:noProof/>
            <w:webHidden/>
          </w:rPr>
          <w:instrText xml:space="preserve"> PAGEREF _Toc123553853 \h </w:instrText>
        </w:r>
        <w:r>
          <w:rPr>
            <w:noProof/>
            <w:webHidden/>
          </w:rPr>
        </w:r>
        <w:r>
          <w:rPr>
            <w:noProof/>
            <w:webHidden/>
          </w:rPr>
          <w:fldChar w:fldCharType="separate"/>
        </w:r>
        <w:r>
          <w:rPr>
            <w:noProof/>
            <w:webHidden/>
          </w:rPr>
          <w:t>96</w:t>
        </w:r>
        <w:r>
          <w:rPr>
            <w:noProof/>
            <w:webHidden/>
          </w:rPr>
          <w:fldChar w:fldCharType="end"/>
        </w:r>
      </w:hyperlink>
    </w:p>
    <w:p w14:paraId="3EAA405E" w14:textId="1E274A14" w:rsidR="009F1324" w:rsidRDefault="009F1324">
      <w:pPr>
        <w:pStyle w:val="TableofFigures"/>
        <w:tabs>
          <w:tab w:val="right" w:leader="dot" w:pos="9350"/>
        </w:tabs>
        <w:rPr>
          <w:noProof/>
          <w:color w:val="auto"/>
          <w:sz w:val="22"/>
          <w:szCs w:val="22"/>
          <w:lang w:val="en-CA" w:eastAsia="en-CA"/>
        </w:rPr>
      </w:pPr>
      <w:hyperlink w:anchor="_Toc123553854" w:history="1">
        <w:r w:rsidRPr="00FB4673">
          <w:rPr>
            <w:rStyle w:val="Hyperlink"/>
            <w:noProof/>
          </w:rPr>
          <w:t>Figure 6-1 PON showing two ONTs</w:t>
        </w:r>
        <w:r>
          <w:rPr>
            <w:noProof/>
            <w:webHidden/>
          </w:rPr>
          <w:tab/>
        </w:r>
        <w:r>
          <w:rPr>
            <w:noProof/>
            <w:webHidden/>
          </w:rPr>
          <w:fldChar w:fldCharType="begin"/>
        </w:r>
        <w:r>
          <w:rPr>
            <w:noProof/>
            <w:webHidden/>
          </w:rPr>
          <w:instrText xml:space="preserve"> PAGEREF _Toc123553854 \h </w:instrText>
        </w:r>
        <w:r>
          <w:rPr>
            <w:noProof/>
            <w:webHidden/>
          </w:rPr>
        </w:r>
        <w:r>
          <w:rPr>
            <w:noProof/>
            <w:webHidden/>
          </w:rPr>
          <w:fldChar w:fldCharType="separate"/>
        </w:r>
        <w:r>
          <w:rPr>
            <w:noProof/>
            <w:webHidden/>
          </w:rPr>
          <w:t>97</w:t>
        </w:r>
        <w:r>
          <w:rPr>
            <w:noProof/>
            <w:webHidden/>
          </w:rPr>
          <w:fldChar w:fldCharType="end"/>
        </w:r>
      </w:hyperlink>
    </w:p>
    <w:p w14:paraId="247431CA" w14:textId="60C3359F" w:rsidR="009F1324" w:rsidRDefault="009F1324">
      <w:pPr>
        <w:pStyle w:val="TableofFigures"/>
        <w:tabs>
          <w:tab w:val="right" w:leader="dot" w:pos="9350"/>
        </w:tabs>
        <w:rPr>
          <w:noProof/>
          <w:color w:val="auto"/>
          <w:sz w:val="22"/>
          <w:szCs w:val="22"/>
          <w:lang w:val="en-CA" w:eastAsia="en-CA"/>
        </w:rPr>
      </w:pPr>
      <w:hyperlink w:anchor="_Toc123553855" w:history="1">
        <w:r w:rsidRPr="00FB4673">
          <w:rPr>
            <w:rStyle w:val="Hyperlink"/>
            <w:noProof/>
          </w:rPr>
          <w:t>Figure 6-2 PON showing two ONTs with unidirectional photonic forwarding</w:t>
        </w:r>
        <w:r>
          <w:rPr>
            <w:noProof/>
            <w:webHidden/>
          </w:rPr>
          <w:tab/>
        </w:r>
        <w:r>
          <w:rPr>
            <w:noProof/>
            <w:webHidden/>
          </w:rPr>
          <w:fldChar w:fldCharType="begin"/>
        </w:r>
        <w:r>
          <w:rPr>
            <w:noProof/>
            <w:webHidden/>
          </w:rPr>
          <w:instrText xml:space="preserve"> PAGEREF _Toc123553855 \h </w:instrText>
        </w:r>
        <w:r>
          <w:rPr>
            <w:noProof/>
            <w:webHidden/>
          </w:rPr>
        </w:r>
        <w:r>
          <w:rPr>
            <w:noProof/>
            <w:webHidden/>
          </w:rPr>
          <w:fldChar w:fldCharType="separate"/>
        </w:r>
        <w:r>
          <w:rPr>
            <w:noProof/>
            <w:webHidden/>
          </w:rPr>
          <w:t>98</w:t>
        </w:r>
        <w:r>
          <w:rPr>
            <w:noProof/>
            <w:webHidden/>
          </w:rPr>
          <w:fldChar w:fldCharType="end"/>
        </w:r>
      </w:hyperlink>
    </w:p>
    <w:p w14:paraId="18A6CB7B" w14:textId="51FCB08D" w:rsidR="009F1324" w:rsidRDefault="009F1324">
      <w:pPr>
        <w:pStyle w:val="TableofFigures"/>
        <w:tabs>
          <w:tab w:val="right" w:leader="dot" w:pos="9350"/>
        </w:tabs>
        <w:rPr>
          <w:noProof/>
          <w:color w:val="auto"/>
          <w:sz w:val="22"/>
          <w:szCs w:val="22"/>
          <w:lang w:val="en-CA" w:eastAsia="en-CA"/>
        </w:rPr>
      </w:pPr>
      <w:hyperlink w:anchor="_Toc123553856" w:history="1">
        <w:r w:rsidRPr="00FB4673">
          <w:rPr>
            <w:rStyle w:val="Hyperlink"/>
            <w:noProof/>
          </w:rPr>
          <w:t>Figure 6-3 PassiveOptical Network showing two and bidirectional connectivity</w:t>
        </w:r>
        <w:r>
          <w:rPr>
            <w:noProof/>
            <w:webHidden/>
          </w:rPr>
          <w:tab/>
        </w:r>
        <w:r>
          <w:rPr>
            <w:noProof/>
            <w:webHidden/>
          </w:rPr>
          <w:fldChar w:fldCharType="begin"/>
        </w:r>
        <w:r>
          <w:rPr>
            <w:noProof/>
            <w:webHidden/>
          </w:rPr>
          <w:instrText xml:space="preserve"> PAGEREF _Toc123553856 \h </w:instrText>
        </w:r>
        <w:r>
          <w:rPr>
            <w:noProof/>
            <w:webHidden/>
          </w:rPr>
        </w:r>
        <w:r>
          <w:rPr>
            <w:noProof/>
            <w:webHidden/>
          </w:rPr>
          <w:fldChar w:fldCharType="separate"/>
        </w:r>
        <w:r>
          <w:rPr>
            <w:noProof/>
            <w:webHidden/>
          </w:rPr>
          <w:t>99</w:t>
        </w:r>
        <w:r>
          <w:rPr>
            <w:noProof/>
            <w:webHidden/>
          </w:rPr>
          <w:fldChar w:fldCharType="end"/>
        </w:r>
      </w:hyperlink>
    </w:p>
    <w:p w14:paraId="51D8F0E5" w14:textId="22CE1D3B" w:rsidR="009F1324" w:rsidRDefault="009F1324">
      <w:pPr>
        <w:pStyle w:val="TableofFigures"/>
        <w:tabs>
          <w:tab w:val="right" w:leader="dot" w:pos="9350"/>
        </w:tabs>
        <w:rPr>
          <w:noProof/>
          <w:color w:val="auto"/>
          <w:sz w:val="22"/>
          <w:szCs w:val="22"/>
          <w:lang w:val="en-CA" w:eastAsia="en-CA"/>
        </w:rPr>
      </w:pPr>
      <w:hyperlink w:anchor="_Toc123553857" w:history="1">
        <w:r w:rsidRPr="00FB4673">
          <w:rPr>
            <w:rStyle w:val="Hyperlink"/>
            <w:noProof/>
          </w:rPr>
          <w:t>Figure 7-1 Figure 8-16 from {{ITU-T G.872}} (on left) with ONF Core model overlay (on right)</w:t>
        </w:r>
        <w:r>
          <w:rPr>
            <w:noProof/>
            <w:webHidden/>
          </w:rPr>
          <w:tab/>
        </w:r>
        <w:r>
          <w:rPr>
            <w:noProof/>
            <w:webHidden/>
          </w:rPr>
          <w:fldChar w:fldCharType="begin"/>
        </w:r>
        <w:r>
          <w:rPr>
            <w:noProof/>
            <w:webHidden/>
          </w:rPr>
          <w:instrText xml:space="preserve"> PAGEREF _Toc123553857 \h </w:instrText>
        </w:r>
        <w:r>
          <w:rPr>
            <w:noProof/>
            <w:webHidden/>
          </w:rPr>
        </w:r>
        <w:r>
          <w:rPr>
            <w:noProof/>
            <w:webHidden/>
          </w:rPr>
          <w:fldChar w:fldCharType="separate"/>
        </w:r>
        <w:r>
          <w:rPr>
            <w:noProof/>
            <w:webHidden/>
          </w:rPr>
          <w:t>100</w:t>
        </w:r>
        <w:r>
          <w:rPr>
            <w:noProof/>
            <w:webHidden/>
          </w:rPr>
          <w:fldChar w:fldCharType="end"/>
        </w:r>
      </w:hyperlink>
    </w:p>
    <w:p w14:paraId="0A9E5869" w14:textId="765E7AB0" w:rsidR="009F1324" w:rsidRDefault="009F1324">
      <w:pPr>
        <w:pStyle w:val="TableofFigures"/>
        <w:tabs>
          <w:tab w:val="right" w:leader="dot" w:pos="9350"/>
        </w:tabs>
        <w:rPr>
          <w:noProof/>
          <w:color w:val="auto"/>
          <w:sz w:val="22"/>
          <w:szCs w:val="22"/>
          <w:lang w:val="en-CA" w:eastAsia="en-CA"/>
        </w:rPr>
      </w:pPr>
      <w:hyperlink w:anchor="_Toc123553858" w:history="1">
        <w:r w:rsidRPr="00FB4673">
          <w:rPr>
            <w:rStyle w:val="Hyperlink"/>
            <w:noProof/>
          </w:rPr>
          <w:t>Figure 7-2 Copy of Figure 8-12 from {{ITU-T G.872}}</w:t>
        </w:r>
        <w:r>
          <w:rPr>
            <w:noProof/>
            <w:webHidden/>
          </w:rPr>
          <w:tab/>
        </w:r>
        <w:r>
          <w:rPr>
            <w:noProof/>
            <w:webHidden/>
          </w:rPr>
          <w:fldChar w:fldCharType="begin"/>
        </w:r>
        <w:r>
          <w:rPr>
            <w:noProof/>
            <w:webHidden/>
          </w:rPr>
          <w:instrText xml:space="preserve"> PAGEREF _Toc123553858 \h </w:instrText>
        </w:r>
        <w:r>
          <w:rPr>
            <w:noProof/>
            <w:webHidden/>
          </w:rPr>
        </w:r>
        <w:r>
          <w:rPr>
            <w:noProof/>
            <w:webHidden/>
          </w:rPr>
          <w:fldChar w:fldCharType="separate"/>
        </w:r>
        <w:r>
          <w:rPr>
            <w:noProof/>
            <w:webHidden/>
          </w:rPr>
          <w:t>101</w:t>
        </w:r>
        <w:r>
          <w:rPr>
            <w:noProof/>
            <w:webHidden/>
          </w:rPr>
          <w:fldChar w:fldCharType="end"/>
        </w:r>
      </w:hyperlink>
    </w:p>
    <w:p w14:paraId="77B2781A" w14:textId="288D0443" w:rsidR="009F1324" w:rsidRDefault="009F1324">
      <w:pPr>
        <w:pStyle w:val="TableofFigures"/>
        <w:tabs>
          <w:tab w:val="right" w:leader="dot" w:pos="9350"/>
        </w:tabs>
        <w:rPr>
          <w:noProof/>
          <w:color w:val="auto"/>
          <w:sz w:val="22"/>
          <w:szCs w:val="22"/>
          <w:lang w:val="en-CA" w:eastAsia="en-CA"/>
        </w:rPr>
      </w:pPr>
      <w:hyperlink w:anchor="_Toc123553859" w:history="1">
        <w:r w:rsidRPr="00FB4673">
          <w:rPr>
            <w:rStyle w:val="Hyperlink"/>
            <w:noProof/>
          </w:rPr>
          <w:t>Figure 9-1 [diagramTitle/]</w:t>
        </w:r>
        <w:r>
          <w:rPr>
            <w:noProof/>
            <w:webHidden/>
          </w:rPr>
          <w:tab/>
        </w:r>
        <w:r>
          <w:rPr>
            <w:noProof/>
            <w:webHidden/>
          </w:rPr>
          <w:fldChar w:fldCharType="begin"/>
        </w:r>
        <w:r>
          <w:rPr>
            <w:noProof/>
            <w:webHidden/>
          </w:rPr>
          <w:instrText xml:space="preserve"> PAGEREF _Toc123553859 \h </w:instrText>
        </w:r>
        <w:r>
          <w:rPr>
            <w:noProof/>
            <w:webHidden/>
          </w:rPr>
        </w:r>
        <w:r>
          <w:rPr>
            <w:noProof/>
            <w:webHidden/>
          </w:rPr>
          <w:fldChar w:fldCharType="separate"/>
        </w:r>
        <w:r>
          <w:rPr>
            <w:noProof/>
            <w:webHidden/>
          </w:rPr>
          <w:t>103</w:t>
        </w:r>
        <w:r>
          <w:rPr>
            <w:noProof/>
            <w:webHidden/>
          </w:rPr>
          <w:fldChar w:fldCharType="end"/>
        </w:r>
      </w:hyperlink>
    </w:p>
    <w:p w14:paraId="14B673FC" w14:textId="0FB09C32" w:rsidR="009F1324" w:rsidRDefault="009F1324">
      <w:pPr>
        <w:pStyle w:val="TableofFigures"/>
        <w:tabs>
          <w:tab w:val="right" w:leader="dot" w:pos="9350"/>
        </w:tabs>
        <w:rPr>
          <w:noProof/>
          <w:color w:val="auto"/>
          <w:sz w:val="22"/>
          <w:szCs w:val="22"/>
          <w:lang w:val="en-CA" w:eastAsia="en-CA"/>
        </w:rPr>
      </w:pPr>
      <w:hyperlink w:anchor="_Toc123553860" w:history="1">
        <w:r w:rsidRPr="00FB4673">
          <w:rPr>
            <w:rStyle w:val="Hyperlink"/>
            <w:noProof/>
          </w:rPr>
          <w:t>Figure 10-1 [diagramTitle/]</w:t>
        </w:r>
        <w:r>
          <w:rPr>
            <w:noProof/>
            <w:webHidden/>
          </w:rPr>
          <w:tab/>
        </w:r>
        <w:r>
          <w:rPr>
            <w:noProof/>
            <w:webHidden/>
          </w:rPr>
          <w:fldChar w:fldCharType="begin"/>
        </w:r>
        <w:r>
          <w:rPr>
            <w:noProof/>
            <w:webHidden/>
          </w:rPr>
          <w:instrText xml:space="preserve"> PAGEREF _Toc123553860 \h </w:instrText>
        </w:r>
        <w:r>
          <w:rPr>
            <w:noProof/>
            <w:webHidden/>
          </w:rPr>
        </w:r>
        <w:r>
          <w:rPr>
            <w:noProof/>
            <w:webHidden/>
          </w:rPr>
          <w:fldChar w:fldCharType="separate"/>
        </w:r>
        <w:r>
          <w:rPr>
            <w:noProof/>
            <w:webHidden/>
          </w:rPr>
          <w:t>104</w:t>
        </w:r>
        <w:r>
          <w:rPr>
            <w:noProof/>
            <w:webHidden/>
          </w:rPr>
          <w:fldChar w:fldCharType="end"/>
        </w:r>
      </w:hyperlink>
    </w:p>
    <w:p w14:paraId="20ABF3F4" w14:textId="368C4BCF" w:rsidR="00D7333F" w:rsidRPr="001D1C3F" w:rsidRDefault="00D7333F" w:rsidP="00D7333F">
      <w:r>
        <w:fldChar w:fldCharType="end"/>
      </w:r>
    </w:p>
    <w:p w14:paraId="7FBA91DB" w14:textId="77777777" w:rsidR="00D7333F" w:rsidRPr="001D1C3F" w:rsidRDefault="00D7333F" w:rsidP="00D7333F">
      <w:pPr>
        <w:pStyle w:val="TOCHeading"/>
        <w:keepNext/>
        <w:outlineLvl w:val="0"/>
      </w:pPr>
      <w:bookmarkStart w:id="20" w:name="_Toc123553603"/>
      <w:r w:rsidRPr="001D1C3F">
        <w:t>Document History</w:t>
      </w:r>
      <w:bookmarkEnd w:id="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3"/>
        <w:gridCol w:w="1981"/>
        <w:gridCol w:w="6486"/>
      </w:tblGrid>
      <w:tr w:rsidR="00D7333F" w:rsidRPr="001D1C3F" w14:paraId="0CE4AB8E" w14:textId="77777777" w:rsidTr="00BA0C15">
        <w:trPr>
          <w:cantSplit/>
          <w:trHeight w:val="548"/>
          <w:tblHeader/>
        </w:trPr>
        <w:tc>
          <w:tcPr>
            <w:tcW w:w="883" w:type="dxa"/>
            <w:shd w:val="clear" w:color="auto" w:fill="FFFF99"/>
          </w:tcPr>
          <w:p w14:paraId="337A83EF" w14:textId="77777777" w:rsidR="00D7333F" w:rsidRPr="001D1C3F" w:rsidRDefault="00D7333F" w:rsidP="00BA0C15">
            <w:pPr>
              <w:keepNext/>
              <w:spacing w:before="120" w:after="120"/>
              <w:rPr>
                <w:b/>
                <w:sz w:val="20"/>
                <w:szCs w:val="20"/>
              </w:rPr>
            </w:pPr>
            <w:r w:rsidRPr="001D1C3F">
              <w:rPr>
                <w:b/>
                <w:sz w:val="20"/>
                <w:szCs w:val="20"/>
              </w:rPr>
              <w:t>Version</w:t>
            </w:r>
          </w:p>
        </w:tc>
        <w:tc>
          <w:tcPr>
            <w:tcW w:w="2015" w:type="dxa"/>
            <w:shd w:val="clear" w:color="auto" w:fill="FFFF99"/>
          </w:tcPr>
          <w:p w14:paraId="7E242796" w14:textId="77777777" w:rsidR="00D7333F" w:rsidRPr="001D1C3F" w:rsidRDefault="00D7333F" w:rsidP="00BA0C15">
            <w:pPr>
              <w:keepNext/>
              <w:spacing w:before="120" w:after="120"/>
              <w:rPr>
                <w:b/>
                <w:sz w:val="20"/>
                <w:szCs w:val="20"/>
              </w:rPr>
            </w:pPr>
            <w:r w:rsidRPr="001D1C3F">
              <w:rPr>
                <w:b/>
                <w:sz w:val="20"/>
                <w:szCs w:val="20"/>
              </w:rPr>
              <w:t>Date</w:t>
            </w:r>
          </w:p>
        </w:tc>
        <w:tc>
          <w:tcPr>
            <w:tcW w:w="6678" w:type="dxa"/>
            <w:shd w:val="clear" w:color="auto" w:fill="FFFF99"/>
          </w:tcPr>
          <w:p w14:paraId="4C0F956F" w14:textId="77777777" w:rsidR="00D7333F" w:rsidRPr="001D1C3F" w:rsidRDefault="00D7333F" w:rsidP="00BA0C15">
            <w:pPr>
              <w:keepNext/>
              <w:spacing w:before="120" w:after="120"/>
              <w:rPr>
                <w:b/>
                <w:sz w:val="20"/>
                <w:szCs w:val="20"/>
              </w:rPr>
            </w:pPr>
            <w:r w:rsidRPr="001D1C3F">
              <w:rPr>
                <w:b/>
                <w:sz w:val="20"/>
                <w:szCs w:val="20"/>
              </w:rPr>
              <w:t>Description of Change</w:t>
            </w:r>
          </w:p>
        </w:tc>
      </w:tr>
      <w:tr w:rsidR="00D7333F" w:rsidRPr="001D1C3F" w14:paraId="45160AD6" w14:textId="77777777" w:rsidTr="00BA0C15">
        <w:trPr>
          <w:cantSplit/>
        </w:trPr>
        <w:tc>
          <w:tcPr>
            <w:tcW w:w="883" w:type="dxa"/>
          </w:tcPr>
          <w:p w14:paraId="3B960D1A" w14:textId="77777777" w:rsidR="00D7333F" w:rsidRDefault="00D7333F" w:rsidP="00BA0C15">
            <w:pPr>
              <w:spacing w:before="120" w:after="120"/>
              <w:rPr>
                <w:sz w:val="20"/>
                <w:szCs w:val="20"/>
              </w:rPr>
            </w:pPr>
          </w:p>
        </w:tc>
        <w:tc>
          <w:tcPr>
            <w:tcW w:w="2015" w:type="dxa"/>
          </w:tcPr>
          <w:p w14:paraId="06815FDD" w14:textId="77777777" w:rsidR="00D7333F" w:rsidRDefault="00D7333F" w:rsidP="00BA0C15">
            <w:pPr>
              <w:spacing w:before="120" w:after="120"/>
              <w:rPr>
                <w:sz w:val="20"/>
                <w:szCs w:val="20"/>
              </w:rPr>
            </w:pPr>
          </w:p>
        </w:tc>
        <w:tc>
          <w:tcPr>
            <w:tcW w:w="6678" w:type="dxa"/>
          </w:tcPr>
          <w:p w14:paraId="2C47445A" w14:textId="77777777" w:rsidR="00D7333F" w:rsidRPr="0012082A" w:rsidRDefault="00D7333F" w:rsidP="00BA0C15">
            <w:pPr>
              <w:spacing w:before="120" w:after="120"/>
              <w:rPr>
                <w:color w:val="auto"/>
                <w:sz w:val="20"/>
                <w:szCs w:val="20"/>
              </w:rPr>
            </w:pPr>
            <w:r>
              <w:rPr>
                <w:color w:val="auto"/>
                <w:sz w:val="20"/>
                <w:szCs w:val="20"/>
              </w:rPr>
              <w:t>Appendix material was not published prior to Version 1.3</w:t>
            </w:r>
          </w:p>
        </w:tc>
      </w:tr>
      <w:tr w:rsidR="00D7333F" w:rsidRPr="001D1C3F" w14:paraId="6DB644E4" w14:textId="77777777" w:rsidTr="00BA0C15">
        <w:trPr>
          <w:cantSplit/>
        </w:trPr>
        <w:tc>
          <w:tcPr>
            <w:tcW w:w="883" w:type="dxa"/>
          </w:tcPr>
          <w:p w14:paraId="79AA7AEC" w14:textId="77777777" w:rsidR="00D7333F" w:rsidRDefault="00D7333F" w:rsidP="00BA0C15">
            <w:pPr>
              <w:spacing w:before="120" w:after="120"/>
              <w:rPr>
                <w:sz w:val="20"/>
                <w:szCs w:val="20"/>
              </w:rPr>
            </w:pPr>
            <w:r>
              <w:rPr>
                <w:sz w:val="20"/>
                <w:szCs w:val="20"/>
              </w:rPr>
              <w:lastRenderedPageBreak/>
              <w:t>1.3</w:t>
            </w:r>
          </w:p>
        </w:tc>
        <w:tc>
          <w:tcPr>
            <w:tcW w:w="2015" w:type="dxa"/>
          </w:tcPr>
          <w:p w14:paraId="1C3A9F01" w14:textId="77777777" w:rsidR="00D7333F" w:rsidRDefault="00D7333F" w:rsidP="00BA0C15">
            <w:pPr>
              <w:spacing w:before="120" w:after="120"/>
              <w:rPr>
                <w:sz w:val="20"/>
                <w:szCs w:val="20"/>
              </w:rPr>
            </w:pPr>
            <w:r>
              <w:rPr>
                <w:sz w:val="20"/>
                <w:szCs w:val="20"/>
              </w:rPr>
              <w:t>September 2017</w:t>
            </w:r>
          </w:p>
        </w:tc>
        <w:tc>
          <w:tcPr>
            <w:tcW w:w="6678" w:type="dxa"/>
          </w:tcPr>
          <w:p w14:paraId="0FF2B92A" w14:textId="77777777" w:rsidR="00D7333F" w:rsidRDefault="00D7333F" w:rsidP="00BA0C15">
            <w:pPr>
              <w:spacing w:before="120" w:after="120"/>
              <w:rPr>
                <w:color w:val="auto"/>
                <w:sz w:val="20"/>
                <w:szCs w:val="20"/>
              </w:rPr>
            </w:pPr>
            <w:r>
              <w:rPr>
                <w:color w:val="auto"/>
                <w:sz w:val="20"/>
                <w:szCs w:val="20"/>
              </w:rPr>
              <w:t>Version 1.3 {{Published via wiki only}}</w:t>
            </w:r>
          </w:p>
        </w:tc>
      </w:tr>
      <w:tr w:rsidR="00D7333F" w:rsidRPr="001D1C3F" w14:paraId="528C4092" w14:textId="77777777" w:rsidTr="00BA0C15">
        <w:trPr>
          <w:cantSplit/>
        </w:trPr>
        <w:tc>
          <w:tcPr>
            <w:tcW w:w="883" w:type="dxa"/>
          </w:tcPr>
          <w:p w14:paraId="047DC75B" w14:textId="77777777" w:rsidR="00D7333F" w:rsidRDefault="00D7333F" w:rsidP="00BA0C15">
            <w:pPr>
              <w:spacing w:before="120" w:after="120"/>
              <w:rPr>
                <w:sz w:val="20"/>
                <w:szCs w:val="20"/>
              </w:rPr>
            </w:pPr>
            <w:r>
              <w:rPr>
                <w:sz w:val="20"/>
                <w:szCs w:val="20"/>
              </w:rPr>
              <w:t>1.3.1</w:t>
            </w:r>
          </w:p>
        </w:tc>
        <w:tc>
          <w:tcPr>
            <w:tcW w:w="2015" w:type="dxa"/>
          </w:tcPr>
          <w:p w14:paraId="6855B085" w14:textId="77777777" w:rsidR="00D7333F" w:rsidRDefault="00D7333F" w:rsidP="00BA0C15">
            <w:pPr>
              <w:spacing w:before="120" w:after="120"/>
              <w:rPr>
                <w:sz w:val="20"/>
                <w:szCs w:val="20"/>
              </w:rPr>
            </w:pPr>
            <w:r>
              <w:rPr>
                <w:sz w:val="20"/>
                <w:szCs w:val="20"/>
              </w:rPr>
              <w:t>January 2018</w:t>
            </w:r>
          </w:p>
        </w:tc>
        <w:tc>
          <w:tcPr>
            <w:tcW w:w="6678" w:type="dxa"/>
          </w:tcPr>
          <w:p w14:paraId="3A61BC94" w14:textId="77777777" w:rsidR="00D7333F" w:rsidRDefault="00D7333F" w:rsidP="00BA0C15">
            <w:pPr>
              <w:spacing w:before="120" w:after="120"/>
              <w:rPr>
                <w:color w:val="auto"/>
                <w:sz w:val="20"/>
                <w:szCs w:val="20"/>
              </w:rPr>
            </w:pPr>
            <w:r>
              <w:rPr>
                <w:color w:val="auto"/>
                <w:sz w:val="20"/>
                <w:szCs w:val="20"/>
              </w:rPr>
              <w:t>Addition of text related to approval status.</w:t>
            </w:r>
          </w:p>
        </w:tc>
      </w:tr>
      <w:tr w:rsidR="00D7333F" w:rsidRPr="001D1C3F" w14:paraId="2FD23D84" w14:textId="77777777" w:rsidTr="00BA0C15">
        <w:trPr>
          <w:cantSplit/>
        </w:trPr>
        <w:tc>
          <w:tcPr>
            <w:tcW w:w="883" w:type="dxa"/>
          </w:tcPr>
          <w:p w14:paraId="699613D4" w14:textId="77777777" w:rsidR="00D7333F" w:rsidRDefault="00D7333F" w:rsidP="00BA0C15">
            <w:pPr>
              <w:spacing w:before="120" w:after="120"/>
              <w:rPr>
                <w:sz w:val="20"/>
                <w:szCs w:val="20"/>
              </w:rPr>
            </w:pPr>
            <w:r>
              <w:rPr>
                <w:sz w:val="20"/>
                <w:szCs w:val="20"/>
              </w:rPr>
              <w:t>1.4</w:t>
            </w:r>
          </w:p>
        </w:tc>
        <w:tc>
          <w:tcPr>
            <w:tcW w:w="2015" w:type="dxa"/>
          </w:tcPr>
          <w:p w14:paraId="3D839058" w14:textId="77777777" w:rsidR="00D7333F" w:rsidRDefault="00D7333F" w:rsidP="00BA0C15">
            <w:pPr>
              <w:spacing w:before="120" w:after="120"/>
              <w:rPr>
                <w:sz w:val="20"/>
                <w:szCs w:val="20"/>
              </w:rPr>
            </w:pPr>
            <w:r>
              <w:rPr>
                <w:sz w:val="20"/>
                <w:szCs w:val="20"/>
              </w:rPr>
              <w:t>November 2018</w:t>
            </w:r>
          </w:p>
        </w:tc>
        <w:tc>
          <w:tcPr>
            <w:tcW w:w="6678" w:type="dxa"/>
          </w:tcPr>
          <w:p w14:paraId="7B45621F" w14:textId="77777777" w:rsidR="00D7333F" w:rsidRDefault="00D7333F" w:rsidP="00BA0C15">
            <w:pPr>
              <w:spacing w:before="120" w:after="120"/>
              <w:rPr>
                <w:color w:val="auto"/>
                <w:sz w:val="20"/>
                <w:szCs w:val="20"/>
              </w:rPr>
            </w:pPr>
            <w:r>
              <w:rPr>
                <w:color w:val="auto"/>
                <w:sz w:val="20"/>
                <w:szCs w:val="20"/>
              </w:rPr>
              <w:t xml:space="preserve">Additions of network views using </w:t>
            </w:r>
            <w:proofErr w:type="spellStart"/>
            <w:r>
              <w:rPr>
                <w:color w:val="auto"/>
                <w:sz w:val="20"/>
                <w:szCs w:val="20"/>
              </w:rPr>
              <w:t>LTP</w:t>
            </w:r>
            <w:proofErr w:type="spellEnd"/>
            <w:r>
              <w:rPr>
                <w:color w:val="auto"/>
                <w:sz w:val="20"/>
                <w:szCs w:val="20"/>
              </w:rPr>
              <w:t>.</w:t>
            </w:r>
          </w:p>
        </w:tc>
      </w:tr>
      <w:tr w:rsidR="00B55EBF" w:rsidRPr="001D1C3F" w14:paraId="36E324A3" w14:textId="77777777" w:rsidTr="00BA0C15">
        <w:trPr>
          <w:cantSplit/>
        </w:trPr>
        <w:tc>
          <w:tcPr>
            <w:tcW w:w="883" w:type="dxa"/>
          </w:tcPr>
          <w:p w14:paraId="1D375570" w14:textId="62B00999" w:rsidR="00B55EBF" w:rsidRDefault="00B55EBF" w:rsidP="00BA0C15">
            <w:pPr>
              <w:spacing w:before="120" w:after="120"/>
              <w:rPr>
                <w:sz w:val="20"/>
                <w:szCs w:val="20"/>
              </w:rPr>
            </w:pPr>
            <w:r>
              <w:rPr>
                <w:sz w:val="20"/>
                <w:szCs w:val="20"/>
              </w:rPr>
              <w:t>1.5</w:t>
            </w:r>
          </w:p>
        </w:tc>
        <w:tc>
          <w:tcPr>
            <w:tcW w:w="2015" w:type="dxa"/>
          </w:tcPr>
          <w:p w14:paraId="6ED57357" w14:textId="5F2A92EB" w:rsidR="00B55EBF" w:rsidRDefault="00B55EBF" w:rsidP="00BA0C15">
            <w:pPr>
              <w:spacing w:before="120" w:after="120"/>
              <w:rPr>
                <w:sz w:val="20"/>
                <w:szCs w:val="20"/>
              </w:rPr>
            </w:pPr>
            <w:r>
              <w:rPr>
                <w:sz w:val="20"/>
                <w:szCs w:val="20"/>
              </w:rPr>
              <w:t>September 2021</w:t>
            </w:r>
          </w:p>
        </w:tc>
        <w:tc>
          <w:tcPr>
            <w:tcW w:w="6678" w:type="dxa"/>
          </w:tcPr>
          <w:p w14:paraId="0DB6BFA7" w14:textId="2EFE24A2" w:rsidR="00B55EBF" w:rsidRDefault="00B55EBF" w:rsidP="00BA0C15">
            <w:pPr>
              <w:spacing w:before="120" w:after="120"/>
              <w:rPr>
                <w:color w:val="auto"/>
                <w:sz w:val="20"/>
                <w:szCs w:val="20"/>
              </w:rPr>
            </w:pPr>
            <w:r>
              <w:rPr>
                <w:color w:val="auto"/>
                <w:sz w:val="20"/>
                <w:szCs w:val="20"/>
              </w:rPr>
              <w:t>Enhancements to model structure</w:t>
            </w:r>
          </w:p>
        </w:tc>
      </w:tr>
      <w:tr w:rsidR="00046449" w:rsidRPr="001D1C3F" w14:paraId="403769C5" w14:textId="77777777" w:rsidTr="00BA0C15">
        <w:trPr>
          <w:cantSplit/>
          <w:ins w:id="21" w:author="Malcolm Betts" w:date="2022-12-22T06:42:00Z"/>
        </w:trPr>
        <w:tc>
          <w:tcPr>
            <w:tcW w:w="883" w:type="dxa"/>
          </w:tcPr>
          <w:p w14:paraId="4709CECB" w14:textId="0DD71104" w:rsidR="00B451F5" w:rsidRDefault="00B451F5" w:rsidP="00BA0C15">
            <w:pPr>
              <w:spacing w:before="120" w:after="120"/>
              <w:rPr>
                <w:ins w:id="22" w:author="Malcolm Betts" w:date="2022-12-22T06:42:00Z"/>
                <w:sz w:val="20"/>
                <w:szCs w:val="20"/>
              </w:rPr>
            </w:pPr>
            <w:ins w:id="23" w:author="Malcolm Betts" w:date="2022-12-22T06:42:00Z">
              <w:r>
                <w:rPr>
                  <w:sz w:val="20"/>
                  <w:szCs w:val="20"/>
                </w:rPr>
                <w:t>1.6.</w:t>
              </w:r>
            </w:ins>
            <w:ins w:id="24" w:author="Malcolm Betts" w:date="2022-12-22T06:43:00Z">
              <w:r>
                <w:rPr>
                  <w:sz w:val="20"/>
                  <w:szCs w:val="20"/>
                </w:rPr>
                <w:t>01</w:t>
              </w:r>
            </w:ins>
          </w:p>
        </w:tc>
        <w:tc>
          <w:tcPr>
            <w:tcW w:w="2015" w:type="dxa"/>
          </w:tcPr>
          <w:p w14:paraId="5E4F13F1" w14:textId="3EEC2243" w:rsidR="00B451F5" w:rsidRDefault="00B451F5" w:rsidP="00BA0C15">
            <w:pPr>
              <w:spacing w:before="120" w:after="120"/>
              <w:rPr>
                <w:ins w:id="25" w:author="Malcolm Betts" w:date="2022-12-22T06:42:00Z"/>
                <w:sz w:val="20"/>
                <w:szCs w:val="20"/>
              </w:rPr>
            </w:pPr>
            <w:ins w:id="26" w:author="Malcolm Betts" w:date="2022-12-22T06:43:00Z">
              <w:r>
                <w:rPr>
                  <w:sz w:val="20"/>
                  <w:szCs w:val="20"/>
                </w:rPr>
                <w:t>January 2023</w:t>
              </w:r>
            </w:ins>
          </w:p>
        </w:tc>
        <w:tc>
          <w:tcPr>
            <w:tcW w:w="6678" w:type="dxa"/>
          </w:tcPr>
          <w:p w14:paraId="1ABCE85C" w14:textId="398B058B" w:rsidR="00B451F5" w:rsidRDefault="008A2409" w:rsidP="00BA0C15">
            <w:pPr>
              <w:spacing w:before="120" w:after="120"/>
              <w:rPr>
                <w:ins w:id="27" w:author="Malcolm Betts" w:date="2022-12-22T06:42:00Z"/>
                <w:color w:val="auto"/>
                <w:sz w:val="20"/>
                <w:szCs w:val="20"/>
              </w:rPr>
            </w:pPr>
            <w:ins w:id="28" w:author="Malcolm Betts" w:date="2022-12-22T06:54:00Z">
              <w:r>
                <w:rPr>
                  <w:color w:val="auto"/>
                  <w:sz w:val="20"/>
                  <w:szCs w:val="20"/>
                </w:rPr>
                <w:t>Enhan</w:t>
              </w:r>
            </w:ins>
            <w:ins w:id="29" w:author="Malcolm Betts" w:date="2022-12-22T06:55:00Z">
              <w:r>
                <w:rPr>
                  <w:color w:val="auto"/>
                  <w:sz w:val="20"/>
                  <w:szCs w:val="20"/>
                </w:rPr>
                <w:t xml:space="preserve">cement of the description of point to point and multi-pointed media channels. </w:t>
              </w:r>
            </w:ins>
            <w:ins w:id="30" w:author="Malcolm Betts" w:date="2022-12-22T06:54:00Z">
              <w:r>
                <w:rPr>
                  <w:color w:val="auto"/>
                  <w:sz w:val="20"/>
                  <w:szCs w:val="20"/>
                </w:rPr>
                <w:t>Updates to s</w:t>
              </w:r>
            </w:ins>
            <w:ins w:id="31" w:author="Malcolm Betts" w:date="2022-12-22T06:43:00Z">
              <w:r w:rsidR="00B451F5">
                <w:rPr>
                  <w:color w:val="auto"/>
                  <w:sz w:val="20"/>
                  <w:szCs w:val="20"/>
                </w:rPr>
                <w:t>ection</w:t>
              </w:r>
            </w:ins>
            <w:ins w:id="32" w:author="Malcolm Betts" w:date="2022-12-22T06:54:00Z">
              <w:r>
                <w:rPr>
                  <w:color w:val="auto"/>
                  <w:sz w:val="20"/>
                  <w:szCs w:val="20"/>
                </w:rPr>
                <w:t>s</w:t>
              </w:r>
            </w:ins>
            <w:ins w:id="33" w:author="Malcolm Betts" w:date="2022-12-22T06:43:00Z">
              <w:r w:rsidR="00B451F5">
                <w:rPr>
                  <w:color w:val="auto"/>
                  <w:sz w:val="20"/>
                  <w:szCs w:val="20"/>
                </w:rPr>
                <w:t xml:space="preserve"> 4.</w:t>
              </w:r>
            </w:ins>
            <w:ins w:id="34" w:author="Malcolm Betts" w:date="2022-12-22T06:44:00Z">
              <w:r w:rsidR="00B451F5">
                <w:rPr>
                  <w:color w:val="auto"/>
                  <w:sz w:val="20"/>
                  <w:szCs w:val="20"/>
                </w:rPr>
                <w:t>4.9</w:t>
              </w:r>
            </w:ins>
            <w:ins w:id="35" w:author="Malcolm Betts" w:date="2022-12-22T06:53:00Z">
              <w:r>
                <w:rPr>
                  <w:color w:val="auto"/>
                  <w:sz w:val="20"/>
                  <w:szCs w:val="20"/>
                </w:rPr>
                <w:t xml:space="preserve"> and 4.4.9.</w:t>
              </w:r>
            </w:ins>
            <w:ins w:id="36" w:author="Malcolm Betts" w:date="2022-12-22T06:44:00Z">
              <w:r w:rsidR="00B451F5">
                <w:rPr>
                  <w:color w:val="auto"/>
                  <w:sz w:val="20"/>
                  <w:szCs w:val="20"/>
                </w:rPr>
                <w:t xml:space="preserve">1, </w:t>
              </w:r>
            </w:ins>
            <w:ins w:id="37" w:author="Malcolm Betts" w:date="2022-12-22T06:54:00Z">
              <w:r>
                <w:rPr>
                  <w:color w:val="auto"/>
                  <w:sz w:val="20"/>
                  <w:szCs w:val="20"/>
                </w:rPr>
                <w:t xml:space="preserve">replacement of </w:t>
              </w:r>
            </w:ins>
            <w:ins w:id="38" w:author="Malcolm Betts" w:date="2022-12-22T06:53:00Z">
              <w:r>
                <w:rPr>
                  <w:color w:val="auto"/>
                  <w:sz w:val="20"/>
                  <w:szCs w:val="20"/>
                </w:rPr>
                <w:t>s</w:t>
              </w:r>
            </w:ins>
            <w:ins w:id="39" w:author="Malcolm Betts" w:date="2022-12-22T06:44:00Z">
              <w:r w:rsidR="00B451F5">
                <w:rPr>
                  <w:color w:val="auto"/>
                  <w:sz w:val="20"/>
                  <w:szCs w:val="20"/>
                </w:rPr>
                <w:t>ection 4.4.9.2, delete</w:t>
              </w:r>
            </w:ins>
            <w:ins w:id="40" w:author="Malcolm Betts" w:date="2022-12-22T06:45:00Z">
              <w:r w:rsidR="00B451F5">
                <w:rPr>
                  <w:color w:val="auto"/>
                  <w:sz w:val="20"/>
                  <w:szCs w:val="20"/>
                </w:rPr>
                <w:t xml:space="preserve"> </w:t>
              </w:r>
            </w:ins>
            <w:ins w:id="41" w:author="Malcolm Betts" w:date="2022-12-22T06:54:00Z">
              <w:r>
                <w:rPr>
                  <w:color w:val="auto"/>
                  <w:sz w:val="20"/>
                  <w:szCs w:val="20"/>
                </w:rPr>
                <w:t xml:space="preserve">of </w:t>
              </w:r>
            </w:ins>
            <w:ins w:id="42" w:author="Malcolm Betts" w:date="2022-12-22T06:45:00Z">
              <w:r w:rsidR="00B451F5">
                <w:rPr>
                  <w:color w:val="auto"/>
                  <w:sz w:val="20"/>
                  <w:szCs w:val="20"/>
                </w:rPr>
                <w:t>section 4.4.9.3</w:t>
              </w:r>
            </w:ins>
          </w:p>
        </w:tc>
      </w:tr>
    </w:tbl>
    <w:p w14:paraId="2F8ECD57" w14:textId="77777777" w:rsidR="00D7333F" w:rsidRDefault="00D7333F" w:rsidP="00D7333F">
      <w:pPr>
        <w:spacing w:after="0"/>
      </w:pPr>
    </w:p>
    <w:p w14:paraId="14685B06" w14:textId="77777777" w:rsidR="00D7333F" w:rsidRDefault="00D7333F" w:rsidP="00D7333F">
      <w:pPr>
        <w:spacing w:after="0"/>
        <w:rPr>
          <w:rFonts w:asciiTheme="majorHAnsi" w:eastAsiaTheme="majorEastAsia" w:hAnsiTheme="majorHAnsi" w:cstheme="majorBidi"/>
          <w:b/>
          <w:bCs/>
          <w:sz w:val="32"/>
          <w:szCs w:val="32"/>
        </w:rPr>
      </w:pPr>
      <w:bookmarkStart w:id="43" w:name="_Ref415288333"/>
      <w:bookmarkStart w:id="44" w:name="_Ref415288340"/>
      <w:bookmarkStart w:id="45" w:name="_Ref415288345"/>
      <w:bookmarkStart w:id="46" w:name="_Ref415288350"/>
      <w:bookmarkStart w:id="47" w:name="_Toc457510552"/>
      <w:r>
        <w:br w:type="page"/>
      </w:r>
    </w:p>
    <w:p w14:paraId="0278B58C" w14:textId="2D7EB64D" w:rsidR="00D7333F" w:rsidRPr="00AC1889" w:rsidRDefault="00D7333F" w:rsidP="00D7333F">
      <w:pPr>
        <w:pStyle w:val="Heading1"/>
      </w:pPr>
      <w:bookmarkStart w:id="48" w:name="_Ref518084020"/>
      <w:bookmarkStart w:id="49" w:name="_Toc123553604"/>
      <w:commentRangeStart w:id="50"/>
      <w:r>
        <w:lastRenderedPageBreak/>
        <w:t>Introduction</w:t>
      </w:r>
      <w:bookmarkEnd w:id="43"/>
      <w:bookmarkEnd w:id="44"/>
      <w:bookmarkEnd w:id="45"/>
      <w:bookmarkEnd w:id="46"/>
      <w:bookmarkEnd w:id="47"/>
      <w:commentRangeEnd w:id="50"/>
      <w:r>
        <w:rPr>
          <w:rStyle w:val="CommentReference"/>
          <w:rFonts w:ascii="Times New Roman" w:eastAsiaTheme="minorEastAsia" w:hAnsi="Times New Roman" w:cstheme="minorBidi"/>
          <w:b w:val="0"/>
          <w:bCs w:val="0"/>
        </w:rPr>
        <w:commentReference w:id="50"/>
      </w:r>
      <w:bookmarkEnd w:id="48"/>
      <w:r w:rsidR="00B55EBF">
        <w:t xml:space="preserve"> to the document suite</w:t>
      </w:r>
      <w:bookmarkEnd w:id="49"/>
    </w:p>
    <w:p w14:paraId="6BD97075" w14:textId="1985E65F" w:rsidR="00D7333F" w:rsidRDefault="00D7333F" w:rsidP="00D7333F">
      <w:r>
        <w:t xml:space="preserve">This document is an appendix of the addendum to the TR-512 ONF Core Information Model and forms part of the description of the ONF-CIM. For general overview material and references to the other parts refer to </w:t>
      </w:r>
      <w:hyperlink r:id="rId14" w:history="1">
        <w:r>
          <w:rPr>
            <w:rStyle w:val="Hyperlink"/>
          </w:rPr>
          <w:t>TR-512.1</w:t>
        </w:r>
      </w:hyperlink>
      <w:r>
        <w:t>.</w:t>
      </w:r>
    </w:p>
    <w:p w14:paraId="0FBC25FB" w14:textId="77777777" w:rsidR="00D7333F" w:rsidRDefault="00D7333F" w:rsidP="00D7333F">
      <w:pPr>
        <w:pStyle w:val="Heading2"/>
      </w:pPr>
      <w:bookmarkStart w:id="51" w:name="_Ref415286922"/>
      <w:bookmarkStart w:id="52" w:name="_Toc457510553"/>
      <w:bookmarkStart w:id="53" w:name="_Toc123553605"/>
      <w:r w:rsidRPr="00AC1889">
        <w:t>References</w:t>
      </w:r>
      <w:bookmarkEnd w:id="51"/>
      <w:bookmarkEnd w:id="52"/>
      <w:bookmarkEnd w:id="53"/>
    </w:p>
    <w:p w14:paraId="4009C0C3" w14:textId="1F17B593" w:rsidR="00D7333F" w:rsidRPr="001E63BF" w:rsidRDefault="00D7333F" w:rsidP="00D7333F">
      <w:pPr>
        <w:pStyle w:val="enumlev1"/>
        <w:tabs>
          <w:tab w:val="clear" w:pos="794"/>
          <w:tab w:val="clear" w:pos="1191"/>
          <w:tab w:val="clear" w:pos="1588"/>
          <w:tab w:val="clear" w:pos="1985"/>
          <w:tab w:val="left" w:pos="2520"/>
        </w:tabs>
        <w:ind w:left="2520" w:hanging="2520"/>
      </w:pPr>
      <w:r>
        <w:t xml:space="preserve">For a full list of references see </w:t>
      </w:r>
      <w:hyperlink r:id="rId15" w:history="1">
        <w:r>
          <w:rPr>
            <w:rStyle w:val="Hyperlink"/>
          </w:rPr>
          <w:t>TR-512.1</w:t>
        </w:r>
      </w:hyperlink>
      <w:r>
        <w:t xml:space="preserve">. </w:t>
      </w:r>
    </w:p>
    <w:p w14:paraId="5134C39E" w14:textId="77777777" w:rsidR="00D7333F" w:rsidRDefault="00D7333F" w:rsidP="00D7333F">
      <w:pPr>
        <w:pStyle w:val="Heading2"/>
      </w:pPr>
      <w:bookmarkStart w:id="54" w:name="_Toc410597933"/>
      <w:bookmarkStart w:id="55" w:name="_Toc410597934"/>
      <w:bookmarkStart w:id="56" w:name="_Toc410597935"/>
      <w:bookmarkStart w:id="57" w:name="_Toc410597936"/>
      <w:bookmarkStart w:id="58" w:name="_Toc410597937"/>
      <w:bookmarkStart w:id="59" w:name="_Toc410597941"/>
      <w:bookmarkStart w:id="60" w:name="_Toc410597942"/>
      <w:bookmarkStart w:id="61" w:name="_Toc410597943"/>
      <w:bookmarkStart w:id="62" w:name="_Toc410597944"/>
      <w:bookmarkStart w:id="63" w:name="_Toc457510554"/>
      <w:bookmarkStart w:id="64" w:name="_Toc123553606"/>
      <w:bookmarkEnd w:id="54"/>
      <w:bookmarkEnd w:id="55"/>
      <w:bookmarkEnd w:id="56"/>
      <w:bookmarkEnd w:id="57"/>
      <w:bookmarkEnd w:id="58"/>
      <w:bookmarkEnd w:id="59"/>
      <w:bookmarkEnd w:id="60"/>
      <w:bookmarkEnd w:id="61"/>
      <w:bookmarkEnd w:id="62"/>
      <w:r w:rsidRPr="00AC1889">
        <w:t>Definitions</w:t>
      </w:r>
      <w:bookmarkEnd w:id="63"/>
      <w:bookmarkEnd w:id="64"/>
    </w:p>
    <w:p w14:paraId="704168E0" w14:textId="7BACCE04" w:rsidR="00D7333F" w:rsidRPr="001E63BF" w:rsidRDefault="00D7333F" w:rsidP="00D7333F">
      <w:r>
        <w:t xml:space="preserve">For a full list of definition see </w:t>
      </w:r>
      <w:hyperlink r:id="rId16" w:history="1">
        <w:r>
          <w:rPr>
            <w:rStyle w:val="Hyperlink"/>
          </w:rPr>
          <w:t>TR-512.1</w:t>
        </w:r>
      </w:hyperlink>
      <w:r>
        <w:t>.</w:t>
      </w:r>
    </w:p>
    <w:p w14:paraId="18614978" w14:textId="77777777" w:rsidR="00D7333F" w:rsidRDefault="00D7333F" w:rsidP="00D7333F">
      <w:pPr>
        <w:pStyle w:val="Heading2"/>
      </w:pPr>
      <w:bookmarkStart w:id="65" w:name="_Ref457477168"/>
      <w:bookmarkStart w:id="66" w:name="_Ref457477173"/>
      <w:bookmarkStart w:id="67" w:name="_Ref457477183"/>
      <w:bookmarkStart w:id="68" w:name="_Toc457510555"/>
      <w:bookmarkStart w:id="69" w:name="_Toc123553607"/>
      <w:r w:rsidRPr="00AC1889">
        <w:t>Conventions</w:t>
      </w:r>
      <w:bookmarkEnd w:id="65"/>
      <w:bookmarkEnd w:id="66"/>
      <w:bookmarkEnd w:id="67"/>
      <w:bookmarkEnd w:id="68"/>
      <w:bookmarkEnd w:id="69"/>
    </w:p>
    <w:p w14:paraId="674C503E" w14:textId="3EB2A355" w:rsidR="00D7333F" w:rsidRDefault="00D7333F" w:rsidP="00D7333F">
      <w:r>
        <w:t xml:space="preserve">See </w:t>
      </w:r>
      <w:hyperlink r:id="rId17" w:history="1">
        <w:r>
          <w:rPr>
            <w:rStyle w:val="Hyperlink"/>
          </w:rPr>
          <w:t>TR-512.1</w:t>
        </w:r>
      </w:hyperlink>
      <w:r>
        <w:rPr>
          <w:rStyle w:val="Hyperlink"/>
        </w:rPr>
        <w:t xml:space="preserve"> </w:t>
      </w:r>
      <w:r>
        <w:t>for an explanation of:</w:t>
      </w:r>
    </w:p>
    <w:p w14:paraId="75AF3795" w14:textId="77777777" w:rsidR="00D7333F" w:rsidRDefault="00D7333F" w:rsidP="00D7333F">
      <w:pPr>
        <w:pStyle w:val="ListParagraph"/>
        <w:numPr>
          <w:ilvl w:val="0"/>
          <w:numId w:val="5"/>
        </w:numPr>
      </w:pPr>
      <w:r>
        <w:t>UML conventions</w:t>
      </w:r>
    </w:p>
    <w:p w14:paraId="5DF43FE5" w14:textId="77777777" w:rsidR="00D7333F" w:rsidRDefault="00D7333F" w:rsidP="00D7333F">
      <w:pPr>
        <w:pStyle w:val="ListParagraph"/>
        <w:numPr>
          <w:ilvl w:val="0"/>
          <w:numId w:val="5"/>
        </w:numPr>
      </w:pPr>
      <w:r>
        <w:t xml:space="preserve">Lifecycle Stereotypes </w:t>
      </w:r>
    </w:p>
    <w:p w14:paraId="7E441C43" w14:textId="77777777" w:rsidR="00D7333F" w:rsidRDefault="00D7333F" w:rsidP="00D7333F">
      <w:pPr>
        <w:pStyle w:val="ListParagraph"/>
        <w:numPr>
          <w:ilvl w:val="0"/>
          <w:numId w:val="5"/>
        </w:numPr>
      </w:pPr>
      <w:r>
        <w:t>Diagram symbol set</w:t>
      </w:r>
    </w:p>
    <w:p w14:paraId="15FD4202" w14:textId="77777777" w:rsidR="00D7333F" w:rsidRDefault="00D7333F" w:rsidP="00D7333F">
      <w:pPr>
        <w:pStyle w:val="Heading2"/>
      </w:pPr>
      <w:bookmarkStart w:id="70" w:name="_Toc123553608"/>
      <w:r>
        <w:t>Viewing UML diagrams</w:t>
      </w:r>
      <w:bookmarkEnd w:id="70"/>
    </w:p>
    <w:p w14:paraId="2FDA1062" w14:textId="77777777" w:rsidR="00D7333F" w:rsidRDefault="00D7333F" w:rsidP="00D7333F">
      <w:r>
        <w:t>Some of the UML diagrams are very dense. To view them either zoom (sometimes to 400%) or open the associated image file (and zoom appropriately) or open the corresponding UML diagram via Papyrus (for each figure with a UML diagram the UML model diagram name is provided under the figure or within the figure).</w:t>
      </w:r>
    </w:p>
    <w:p w14:paraId="5BB34848" w14:textId="77777777" w:rsidR="00D7333F" w:rsidRDefault="00D7333F" w:rsidP="00D7333F">
      <w:pPr>
        <w:pStyle w:val="Heading2"/>
      </w:pPr>
      <w:bookmarkStart w:id="71" w:name="_Toc456952634"/>
      <w:bookmarkStart w:id="72" w:name="_Toc123553609"/>
      <w:r>
        <w:t>Understanding the figures</w:t>
      </w:r>
      <w:bookmarkEnd w:id="71"/>
      <w:bookmarkEnd w:id="72"/>
    </w:p>
    <w:p w14:paraId="07E8D358" w14:textId="0C6B9293" w:rsidR="00D7333F" w:rsidRDefault="00D7333F" w:rsidP="00D7333F">
      <w:r>
        <w:t xml:space="preserve">Figures showing fragments of the model using standard UML symbols and also figures illustrating application of the model </w:t>
      </w:r>
      <w:r w:rsidRPr="00C76766">
        <w:t>are provided</w:t>
      </w:r>
      <w:r>
        <w:t xml:space="preserve"> throughout this document. Many of the application-oriented figures also provide </w:t>
      </w:r>
      <w:r w:rsidRPr="0010566D">
        <w:t xml:space="preserve">UML class diagrams </w:t>
      </w:r>
      <w:r>
        <w:t xml:space="preserve">for the corresponding model fragments (see </w:t>
      </w:r>
      <w:hyperlink r:id="rId18" w:history="1">
        <w:r>
          <w:rPr>
            <w:rStyle w:val="Hyperlink"/>
          </w:rPr>
          <w:t>TR-512.1</w:t>
        </w:r>
      </w:hyperlink>
      <w:r>
        <w:rPr>
          <w:rStyle w:val="Hyperlink"/>
        </w:rPr>
        <w:t xml:space="preserve"> </w:t>
      </w:r>
      <w:r>
        <w:t>for diagram symbol sets)</w:t>
      </w:r>
      <w:r w:rsidRPr="0010566D">
        <w:t xml:space="preserve">. </w:t>
      </w:r>
      <w:r>
        <w:t>All UML</w:t>
      </w:r>
      <w:r w:rsidRPr="0010566D">
        <w:t xml:space="preserve"> diagrams depict a subset of the relationships </w:t>
      </w:r>
      <w:r>
        <w:t>between</w:t>
      </w:r>
      <w:r w:rsidRPr="0010566D">
        <w:t xml:space="preserve"> the classes, such as inheritance (</w:t>
      </w:r>
      <w:proofErr w:type="gramStart"/>
      <w:r w:rsidRPr="0010566D">
        <w:t>i.e.</w:t>
      </w:r>
      <w:proofErr w:type="gramEnd"/>
      <w:r w:rsidRPr="0010566D">
        <w:t xml:space="preserve"> specialization), association relationships (such as aggregation and composition), and conditional features or capabilities. Some</w:t>
      </w:r>
      <w:r>
        <w:t xml:space="preserve"> UML</w:t>
      </w:r>
      <w:r w:rsidRPr="0010566D">
        <w:t xml:space="preserve"> diagrams also show further details of the individual classes, such as the</w:t>
      </w:r>
      <w:r>
        <w:t>ir</w:t>
      </w:r>
      <w:r w:rsidRPr="0010566D">
        <w:t xml:space="preserve"> attributes and the data types used by the attributes.</w:t>
      </w:r>
    </w:p>
    <w:p w14:paraId="0A007AA3" w14:textId="77777777" w:rsidR="00D7333F" w:rsidRDefault="00D7333F" w:rsidP="00D7333F">
      <w:pPr>
        <w:pStyle w:val="Heading2"/>
      </w:pPr>
      <w:bookmarkStart w:id="73" w:name="_Toc123553610"/>
      <w:r>
        <w:t>Appendix Overview</w:t>
      </w:r>
      <w:bookmarkEnd w:id="73"/>
    </w:p>
    <w:p w14:paraId="4F6D845F" w14:textId="59CA8148" w:rsidR="00D7333F" w:rsidRPr="00ED63AE" w:rsidRDefault="00D7333F" w:rsidP="00D7333F">
      <w:r>
        <w:t xml:space="preserve">This document is part of the Appendix to TR-512. An overview of the Appendix is provided in </w:t>
      </w:r>
      <w:hyperlink r:id="rId19" w:history="1">
        <w:r w:rsidRPr="0070273C">
          <w:rPr>
            <w:rStyle w:val="Hyperlink"/>
          </w:rPr>
          <w:t>TR-512.A.1</w:t>
        </w:r>
      </w:hyperlink>
      <w:r>
        <w:t>.</w:t>
      </w:r>
    </w:p>
    <w:p w14:paraId="377C2374" w14:textId="77777777" w:rsidR="00D7333F" w:rsidRDefault="00D7333F" w:rsidP="00D7333F">
      <w:pPr>
        <w:pStyle w:val="Heading1"/>
      </w:pPr>
      <w:bookmarkStart w:id="74" w:name="_Toc123553611"/>
      <w:commentRangeStart w:id="75"/>
      <w:r>
        <w:lastRenderedPageBreak/>
        <w:t>Introduction to this Appendix document</w:t>
      </w:r>
      <w:commentRangeEnd w:id="75"/>
      <w:r>
        <w:rPr>
          <w:rStyle w:val="CommentReference"/>
          <w:rFonts w:ascii="Times New Roman" w:eastAsiaTheme="minorEastAsia" w:hAnsi="Times New Roman" w:cstheme="minorBidi"/>
          <w:b w:val="0"/>
          <w:bCs w:val="0"/>
        </w:rPr>
        <w:commentReference w:id="75"/>
      </w:r>
      <w:bookmarkEnd w:id="74"/>
    </w:p>
    <w:p w14:paraId="3068E50B" w14:textId="77777777" w:rsidR="00D7333F" w:rsidRDefault="00D7333F" w:rsidP="00D7333F">
      <w:r>
        <w:t>This document provides various examples of the use of the CIM to model analogue and media structures.</w:t>
      </w:r>
    </w:p>
    <w:p w14:paraId="4327B0E9" w14:textId="32CE60B6" w:rsidR="00D7333F" w:rsidRDefault="00D7333F" w:rsidP="00D7333F">
      <w:r>
        <w:t>The examples in this document are built from descriptions in other documents. The media examples are supported by a combination of the FC/</w:t>
      </w:r>
      <w:proofErr w:type="spellStart"/>
      <w:r>
        <w:t>LTP</w:t>
      </w:r>
      <w:proofErr w:type="spellEnd"/>
      <w:r>
        <w:t xml:space="preserve"> (as described in </w:t>
      </w:r>
      <w:hyperlink r:id="rId20" w:history="1">
        <w:r w:rsidRPr="00E31A35">
          <w:rPr>
            <w:rStyle w:val="Hyperlink"/>
          </w:rPr>
          <w:t>TR-512.2</w:t>
        </w:r>
      </w:hyperlink>
      <w:r>
        <w:t xml:space="preserve">), the physical model (as described in </w:t>
      </w:r>
      <w:hyperlink r:id="rId21" w:history="1">
        <w:r w:rsidRPr="00E31A35">
          <w:rPr>
            <w:rStyle w:val="Hyperlink"/>
          </w:rPr>
          <w:t>TR-512.</w:t>
        </w:r>
      </w:hyperlink>
      <w:r>
        <w:rPr>
          <w:rStyle w:val="Hyperlink"/>
        </w:rPr>
        <w:t>6</w:t>
      </w:r>
      <w:r>
        <w:t xml:space="preserve">) and the specification model (as described in </w:t>
      </w:r>
      <w:hyperlink r:id="rId22" w:history="1">
        <w:r>
          <w:rPr>
            <w:rStyle w:val="Hyperlink"/>
          </w:rPr>
          <w:t>TR-512.7</w:t>
        </w:r>
      </w:hyperlink>
      <w:r>
        <w:t xml:space="preserve">). </w:t>
      </w:r>
    </w:p>
    <w:p w14:paraId="64BAB348" w14:textId="77777777" w:rsidR="00D7333F" w:rsidRDefault="00D7333F" w:rsidP="00D7333F">
      <w:r>
        <w:t xml:space="preserve">Each case discussed in this document will be supported by FC specs, </w:t>
      </w:r>
      <w:proofErr w:type="spellStart"/>
      <w:r>
        <w:t>LTP</w:t>
      </w:r>
      <w:proofErr w:type="spellEnd"/>
      <w:r>
        <w:t xml:space="preserve"> specs and scheme specs. Most cases do not explicitly show the scheme spec but have been described using the base classes (FC, </w:t>
      </w:r>
      <w:proofErr w:type="spellStart"/>
      <w:r>
        <w:t>LTP</w:t>
      </w:r>
      <w:proofErr w:type="spellEnd"/>
      <w:r>
        <w:t xml:space="preserve"> </w:t>
      </w:r>
      <w:proofErr w:type="spellStart"/>
      <w:r>
        <w:t>etc</w:t>
      </w:r>
      <w:proofErr w:type="spellEnd"/>
      <w:r>
        <w:t xml:space="preserve">) from which the scheme spec can be derived. </w:t>
      </w:r>
    </w:p>
    <w:p w14:paraId="697CCCC9" w14:textId="77777777" w:rsidR="00D7333F" w:rsidRDefault="00D7333F" w:rsidP="00D7333F">
      <w:pPr>
        <w:pStyle w:val="Heading1"/>
      </w:pPr>
      <w:bookmarkStart w:id="76" w:name="_Toc123553612"/>
      <w:r>
        <w:t>Optical Media</w:t>
      </w:r>
      <w:bookmarkEnd w:id="76"/>
    </w:p>
    <w:p w14:paraId="73C92FFB" w14:textId="5C67116C" w:rsidR="00D7333F" w:rsidRDefault="00D7333F" w:rsidP="00D7333F">
      <w:r>
        <w:t xml:space="preserve">The network model required to support media is discussed in </w:t>
      </w:r>
      <w:hyperlink r:id="rId23" w:history="1">
        <w:r w:rsidRPr="00E31A35">
          <w:rPr>
            <w:rStyle w:val="Hyperlink"/>
          </w:rPr>
          <w:t>TR-512.2</w:t>
        </w:r>
      </w:hyperlink>
      <w:r>
        <w:t xml:space="preserve">. </w:t>
      </w:r>
      <w:bookmarkStart w:id="77" w:name="_Hlk529504804"/>
      <w:r>
        <w:t xml:space="preserve">The symbol set used in this section is explained in the “Key to diagram symbol set” section in </w:t>
      </w:r>
      <w:hyperlink r:id="rId24" w:history="1">
        <w:r w:rsidRPr="00643EFE">
          <w:rPr>
            <w:rStyle w:val="Hyperlink"/>
          </w:rPr>
          <w:t>TR-512.1</w:t>
        </w:r>
      </w:hyperlink>
      <w:r>
        <w:t>.</w:t>
      </w:r>
      <w:bookmarkEnd w:id="77"/>
    </w:p>
    <w:p w14:paraId="08429EC8" w14:textId="77777777" w:rsidR="00D7333F" w:rsidRDefault="00D7333F" w:rsidP="00D7333F">
      <w:r>
        <w:t xml:space="preserve">This document provides examples of usage of the network model to represent various photonic media functions and devices. For each example detailed stylized layouts of functions that are used to drive FD, FC, </w:t>
      </w:r>
      <w:proofErr w:type="spellStart"/>
      <w:r>
        <w:t>LTP</w:t>
      </w:r>
      <w:proofErr w:type="spellEnd"/>
      <w:r>
        <w:t xml:space="preserve"> and scheme spec are provided along with the resulting simple compact representation.</w:t>
      </w:r>
    </w:p>
    <w:p w14:paraId="7ED21606" w14:textId="77777777" w:rsidR="00D7333F" w:rsidRDefault="00D7333F" w:rsidP="00D7333F">
      <w:r>
        <w:t xml:space="preserve">It is intended that sufficient stylized cases are covered here to allow a modeler to represent their specific function/device.  It is not intended that all possible cases are covered. </w:t>
      </w:r>
    </w:p>
    <w:p w14:paraId="5CA3ED4C" w14:textId="77777777" w:rsidR="00D7333F" w:rsidRDefault="00D7333F" w:rsidP="00D7333F">
      <w:r>
        <w:t>The spec models provide detail to allow interpretation of the properties compacted into the simplified model and hence allow faults to be diagnosed. The figures in this document are essentially pictorial views of specs.</w:t>
      </w:r>
    </w:p>
    <w:p w14:paraId="17D36609" w14:textId="77777777" w:rsidR="00D7333F" w:rsidRDefault="00D7333F" w:rsidP="00D7333F">
      <w:pPr>
        <w:pStyle w:val="Heading2"/>
      </w:pPr>
      <w:bookmarkStart w:id="78" w:name="_Toc123553613"/>
      <w:r>
        <w:t>The basic components of the mode</w:t>
      </w:r>
      <w:bookmarkEnd w:id="78"/>
    </w:p>
    <w:p w14:paraId="23FE308D" w14:textId="77777777" w:rsidR="00D7333F" w:rsidRDefault="00D7333F" w:rsidP="00D7333F">
      <w:pPr>
        <w:pStyle w:val="Heading3"/>
      </w:pPr>
      <w:bookmarkStart w:id="79" w:name="_Toc123553614"/>
      <w:r>
        <w:t>The basic attenuator and filter</w:t>
      </w:r>
      <w:bookmarkEnd w:id="79"/>
    </w:p>
    <w:p w14:paraId="69995D6C" w14:textId="77777777" w:rsidR="00D7333F" w:rsidRPr="00AB3BFA" w:rsidRDefault="00D7333F" w:rsidP="00D7333F">
      <w:r>
        <w:t>The following figure shows symbols for the basic attenuator and filter. Attenuators and filters are inherently omnidirectional.</w:t>
      </w:r>
    </w:p>
    <w:p w14:paraId="3BA1EE06" w14:textId="77777777" w:rsidR="00D7333F" w:rsidRDefault="00D7333F" w:rsidP="00D7333F">
      <w:pPr>
        <w:keepNext/>
        <w:jc w:val="center"/>
      </w:pPr>
      <w:r>
        <w:object w:dxaOrig="2243" w:dyaOrig="1966" w14:anchorId="5143FE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6.65pt;height:189.7pt" o:ole="">
            <v:imagedata r:id="rId25" o:title=""/>
          </v:shape>
          <o:OLEObject Type="Embed" ProgID="PowerPoint.Slide.12" ShapeID="_x0000_i1025" DrawAspect="Content" ObjectID="_1734166814" r:id="rId26"/>
        </w:object>
      </w:r>
    </w:p>
    <w:p w14:paraId="4E352456" w14:textId="007D104F" w:rsidR="00D7333F" w:rsidRDefault="00D7333F" w:rsidP="00D7333F">
      <w:pPr>
        <w:pStyle w:val="FigureCaption"/>
      </w:pPr>
      <w:bookmarkStart w:id="80" w:name="_Toc123553772"/>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1</w:t>
      </w:r>
      <w:r>
        <w:rPr>
          <w:noProof/>
        </w:rPr>
        <w:fldChar w:fldCharType="end"/>
      </w:r>
      <w:r>
        <w:rPr>
          <w:noProof/>
        </w:rPr>
        <w:t xml:space="preserve"> </w:t>
      </w:r>
      <w:r>
        <w:t>Attenuator and Filter (explaining the symbol set)</w:t>
      </w:r>
      <w:bookmarkEnd w:id="80"/>
    </w:p>
    <w:p w14:paraId="67BFCE02" w14:textId="77777777" w:rsidR="00D7333F" w:rsidRPr="00F24423" w:rsidRDefault="00D7333F" w:rsidP="00D7333F">
      <w:r w:rsidRPr="00A942EF">
        <w:t>The filter</w:t>
      </w:r>
      <w:r>
        <w:t xml:space="preserve"> </w:t>
      </w:r>
      <w:r w:rsidRPr="00F24423">
        <w:t xml:space="preserve">models the ability to allow only those </w:t>
      </w:r>
      <w:r>
        <w:t>photons that are within</w:t>
      </w:r>
      <w:r w:rsidRPr="00F24423">
        <w:t xml:space="preserve"> a defined portion of spectrum to be passed</w:t>
      </w:r>
      <w:r>
        <w:t>. The filter is described as a media channel and is represented by an FC.</w:t>
      </w:r>
    </w:p>
    <w:p w14:paraId="444F099A" w14:textId="77777777" w:rsidR="00D7333F" w:rsidRPr="00DD56EF" w:rsidRDefault="00D7333F" w:rsidP="00D7333F">
      <w:pPr>
        <w:tabs>
          <w:tab w:val="num" w:pos="1440"/>
        </w:tabs>
        <w:rPr>
          <w:lang w:val="en-GB"/>
        </w:rPr>
      </w:pPr>
      <w:r>
        <w:rPr>
          <w:lang w:val="en-GB"/>
        </w:rPr>
        <w:t>The portion of the spectrum is called a frequency slot and is described by c</w:t>
      </w:r>
      <w:r w:rsidRPr="00817BD5">
        <w:rPr>
          <w:lang w:val="en-GB"/>
        </w:rPr>
        <w:t>entre</w:t>
      </w:r>
      <w:r>
        <w:rPr>
          <w:lang w:val="en-GB"/>
        </w:rPr>
        <w:t xml:space="preserve"> frequency</w:t>
      </w:r>
      <w:r w:rsidRPr="00817BD5">
        <w:rPr>
          <w:lang w:val="en-GB"/>
        </w:rPr>
        <w:t xml:space="preserve"> and width</w:t>
      </w:r>
      <w:r>
        <w:rPr>
          <w:lang w:val="en-GB"/>
        </w:rPr>
        <w:t>. Frequency slot</w:t>
      </w:r>
      <w:r w:rsidRPr="00817BD5">
        <w:rPr>
          <w:lang w:val="en-GB"/>
        </w:rPr>
        <w:t xml:space="preserve"> is </w:t>
      </w:r>
      <w:r>
        <w:rPr>
          <w:lang w:val="en-GB"/>
        </w:rPr>
        <w:t xml:space="preserve">an </w:t>
      </w:r>
      <w:r w:rsidRPr="00817BD5">
        <w:rPr>
          <w:lang w:val="en-GB"/>
        </w:rPr>
        <w:t>administrative</w:t>
      </w:r>
      <w:r>
        <w:rPr>
          <w:lang w:val="en-GB"/>
        </w:rPr>
        <w:t xml:space="preserve"> concept and is conceptually square. The actual</w:t>
      </w:r>
      <w:r w:rsidRPr="00817BD5">
        <w:rPr>
          <w:lang w:val="en-GB"/>
        </w:rPr>
        <w:t xml:space="preserve"> </w:t>
      </w:r>
      <w:proofErr w:type="gramStart"/>
      <w:r w:rsidRPr="00817BD5">
        <w:rPr>
          <w:lang w:val="en-GB"/>
        </w:rPr>
        <w:t>pass</w:t>
      </w:r>
      <w:r>
        <w:rPr>
          <w:lang w:val="en-GB"/>
        </w:rPr>
        <w:t>-</w:t>
      </w:r>
      <w:r w:rsidRPr="00817BD5">
        <w:rPr>
          <w:lang w:val="en-GB"/>
        </w:rPr>
        <w:t>band</w:t>
      </w:r>
      <w:proofErr w:type="gramEnd"/>
      <w:r w:rsidRPr="00817BD5">
        <w:rPr>
          <w:lang w:val="en-GB"/>
        </w:rPr>
        <w:t xml:space="preserve"> </w:t>
      </w:r>
      <w:r>
        <w:rPr>
          <w:lang w:val="en-GB"/>
        </w:rPr>
        <w:t>of the filter is not square. The f</w:t>
      </w:r>
      <w:r w:rsidRPr="00817BD5">
        <w:rPr>
          <w:lang w:val="en-GB"/>
        </w:rPr>
        <w:t xml:space="preserve">requency slot and pass band relationship </w:t>
      </w:r>
      <w:proofErr w:type="gramStart"/>
      <w:r w:rsidRPr="00817BD5">
        <w:rPr>
          <w:lang w:val="en-GB"/>
        </w:rPr>
        <w:t>is</w:t>
      </w:r>
      <w:proofErr w:type="gramEnd"/>
      <w:r w:rsidRPr="00817BD5">
        <w:rPr>
          <w:lang w:val="en-GB"/>
        </w:rPr>
        <w:t xml:space="preserve"> challenging and not covered</w:t>
      </w:r>
      <w:r>
        <w:rPr>
          <w:lang w:val="en-GB"/>
        </w:rPr>
        <w:t xml:space="preserve"> here.</w:t>
      </w:r>
    </w:p>
    <w:p w14:paraId="273041D9" w14:textId="77777777" w:rsidR="00D7333F" w:rsidRDefault="00D7333F" w:rsidP="00D7333F">
      <w:pPr>
        <w:tabs>
          <w:tab w:val="num" w:pos="1440"/>
        </w:tabs>
        <w:rPr>
          <w:lang w:val="en-GB"/>
        </w:rPr>
      </w:pPr>
      <w:r>
        <w:t>A single port of a filter can support more than one</w:t>
      </w:r>
      <w:r>
        <w:rPr>
          <w:lang w:val="en-GB"/>
        </w:rPr>
        <w:t xml:space="preserve"> media </w:t>
      </w:r>
      <w:proofErr w:type="gramStart"/>
      <w:r>
        <w:rPr>
          <w:lang w:val="en-GB"/>
        </w:rPr>
        <w:t>channels</w:t>
      </w:r>
      <w:proofErr w:type="gramEnd"/>
      <w:r>
        <w:rPr>
          <w:lang w:val="en-GB"/>
        </w:rPr>
        <w:t xml:space="preserve"> (see later).</w:t>
      </w:r>
    </w:p>
    <w:p w14:paraId="015AE0B3" w14:textId="1A5EA22F" w:rsidR="00D7333F" w:rsidRDefault="00D7333F" w:rsidP="00D7333F">
      <w:pPr>
        <w:tabs>
          <w:tab w:val="num" w:pos="1440"/>
        </w:tabs>
        <w:rPr>
          <w:lang w:val="en-GB"/>
        </w:rPr>
      </w:pPr>
      <w:r>
        <w:rPr>
          <w:lang w:val="en-GB"/>
        </w:rPr>
        <w:t xml:space="preserve">As the filter is represented by an FC the characteristics are expressed in an </w:t>
      </w:r>
      <w:proofErr w:type="spellStart"/>
      <w:r>
        <w:rPr>
          <w:lang w:val="en-GB"/>
        </w:rPr>
        <w:t>FcSpec</w:t>
      </w:r>
      <w:proofErr w:type="spellEnd"/>
      <w:r>
        <w:rPr>
          <w:lang w:val="en-GB"/>
        </w:rPr>
        <w:t xml:space="preserve"> (see </w:t>
      </w:r>
      <w:hyperlink r:id="rId27" w:history="1">
        <w:r w:rsidRPr="0092420F">
          <w:rPr>
            <w:rStyle w:val="Hyperlink"/>
            <w:lang w:val="en-GB"/>
          </w:rPr>
          <w:t>TR-512.7</w:t>
        </w:r>
      </w:hyperlink>
      <w:r>
        <w:rPr>
          <w:lang w:val="en-GB"/>
        </w:rPr>
        <w:t>).</w:t>
      </w:r>
    </w:p>
    <w:p w14:paraId="166AF5B7" w14:textId="77777777" w:rsidR="00D7333F" w:rsidRDefault="00D7333F" w:rsidP="00D7333F">
      <w:pPr>
        <w:keepNext/>
        <w:jc w:val="center"/>
        <w:rPr>
          <w:color w:val="808080" w:themeColor="background1" w:themeShade="80"/>
          <w:highlight w:val="yellow"/>
          <w:lang w:eastAsia="en-CA"/>
        </w:rPr>
      </w:pPr>
      <w:r w:rsidRPr="001364E2">
        <w:rPr>
          <w:color w:val="808080" w:themeColor="background1" w:themeShade="80"/>
          <w:lang w:eastAsia="en-CA"/>
        </w:rPr>
        <w:object w:dxaOrig="5590" w:dyaOrig="4194" w14:anchorId="3882DAFB">
          <v:shape id="_x0000_i1026" type="#_x0000_t75" style="width:279.85pt;height:209.1pt" o:ole="">
            <v:imagedata r:id="rId28" o:title=""/>
          </v:shape>
          <o:OLEObject Type="Embed" ProgID="PowerPoint.Slide.12" ShapeID="_x0000_i1026" DrawAspect="Content" ObjectID="_1734166815" r:id="rId29"/>
        </w:object>
      </w:r>
    </w:p>
    <w:p w14:paraId="20613A49" w14:textId="29209444" w:rsidR="00D7333F" w:rsidRDefault="00D7333F" w:rsidP="00D7333F">
      <w:pPr>
        <w:pStyle w:val="FigureCaption"/>
      </w:pPr>
      <w:bookmarkStart w:id="81" w:name="_Toc123553773"/>
      <w:r w:rsidRPr="00E8329C">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2</w:t>
      </w:r>
      <w:r>
        <w:rPr>
          <w:noProof/>
        </w:rPr>
        <w:fldChar w:fldCharType="end"/>
      </w:r>
      <w:r>
        <w:t xml:space="preserve"> Pictorial view of example spec model for attenuator</w:t>
      </w:r>
      <w:bookmarkEnd w:id="81"/>
    </w:p>
    <w:p w14:paraId="4D05C877" w14:textId="77777777" w:rsidR="00D7333F" w:rsidRDefault="00D7333F" w:rsidP="00D7333F">
      <w:pPr>
        <w:tabs>
          <w:tab w:val="num" w:pos="1440"/>
        </w:tabs>
      </w:pPr>
      <w:r>
        <w:t>The figure shows the two port FC along with three spec forms:</w:t>
      </w:r>
    </w:p>
    <w:p w14:paraId="71E8596D" w14:textId="77777777" w:rsidR="00D7333F" w:rsidRDefault="00D7333F" w:rsidP="00D7333F">
      <w:pPr>
        <w:pStyle w:val="ListParagraph"/>
        <w:numPr>
          <w:ilvl w:val="0"/>
          <w:numId w:val="8"/>
        </w:numPr>
      </w:pPr>
      <w:r>
        <w:lastRenderedPageBreak/>
        <w:t>Asymmetric: This allows the parameters for both directions of flow to be different. This is the easiest form to read and is recommended even when the device is symmetric</w:t>
      </w:r>
    </w:p>
    <w:p w14:paraId="79BBAB2C" w14:textId="77777777" w:rsidR="00D7333F" w:rsidRDefault="00D7333F" w:rsidP="00D7333F">
      <w:pPr>
        <w:pStyle w:val="ListParagraph"/>
        <w:numPr>
          <w:ilvl w:val="0"/>
          <w:numId w:val="8"/>
        </w:numPr>
      </w:pPr>
      <w:r>
        <w:t xml:space="preserve">Basic Symmetric: Appropriate where the device has exactly the same effect on both flows and there is no independent control of the flows. The current rule for an </w:t>
      </w:r>
      <w:proofErr w:type="spellStart"/>
      <w:r>
        <w:t>FcSpec</w:t>
      </w:r>
      <w:proofErr w:type="spellEnd"/>
      <w:r>
        <w:t xml:space="preserve"> of this form is that there is no flow from a port to itself so this does not readily allow reflection characteristics to be expressed (the </w:t>
      </w:r>
      <w:proofErr w:type="spellStart"/>
      <w:r>
        <w:t>FcSpec</w:t>
      </w:r>
      <w:proofErr w:type="spellEnd"/>
      <w:r>
        <w:t xml:space="preserve"> rule would need to become flexible per flow expression)</w:t>
      </w:r>
    </w:p>
    <w:p w14:paraId="2FA2AB80" w14:textId="77777777" w:rsidR="00D7333F" w:rsidRDefault="00D7333F" w:rsidP="00D7333F">
      <w:pPr>
        <w:pStyle w:val="ListParagraph"/>
        <w:numPr>
          <w:ilvl w:val="0"/>
          <w:numId w:val="8"/>
        </w:numPr>
      </w:pPr>
      <w:r>
        <w:t xml:space="preserve">Asymmetric with reflection: Shows a long hand form of the spec. Note that this is relatively verbose for a two port device. For a multi-port device, explicit expression seems particularly </w:t>
      </w:r>
      <w:proofErr w:type="gramStart"/>
      <w:r>
        <w:t>verbose</w:t>
      </w:r>
      <w:proofErr w:type="gramEnd"/>
      <w:r>
        <w:t xml:space="preserve"> and a more compact form of expression would be beneficial.</w:t>
      </w:r>
    </w:p>
    <w:p w14:paraId="0E9A125D" w14:textId="77777777" w:rsidR="00D7333F" w:rsidRDefault="00D7333F" w:rsidP="00D7333F">
      <w:pPr>
        <w:tabs>
          <w:tab w:val="num" w:pos="1440"/>
        </w:tabs>
      </w:pPr>
      <w:r>
        <w:t xml:space="preserve">The parameter blocks in the spec provide invariant and adjustable values. Any aging characteristics could be stated in the parameter blocks. </w:t>
      </w:r>
    </w:p>
    <w:p w14:paraId="47BF2A7D" w14:textId="77777777" w:rsidR="00D7333F" w:rsidRDefault="00D7333F" w:rsidP="00D7333F">
      <w:pPr>
        <w:tabs>
          <w:tab w:val="num" w:pos="1440"/>
        </w:tabs>
      </w:pPr>
      <w:r>
        <w:t>For a complex filter with different characteristics per “band” the spec could either code the complexity in an expression or show separate “flows” (green) per “band”. It is also possible to have a filter instance per “band”.</w:t>
      </w:r>
    </w:p>
    <w:p w14:paraId="0BCDD9CD" w14:textId="77777777" w:rsidR="00D7333F" w:rsidRPr="00AB3BFA" w:rsidRDefault="00D7333F" w:rsidP="00D7333F">
      <w:pPr>
        <w:tabs>
          <w:tab w:val="num" w:pos="1440"/>
        </w:tabs>
      </w:pPr>
      <w:r>
        <w:t xml:space="preserve">The model (and symbol set) allows for a variable attenuator. </w:t>
      </w:r>
    </w:p>
    <w:p w14:paraId="73293F86" w14:textId="77777777" w:rsidR="00D7333F" w:rsidRDefault="00D7333F" w:rsidP="00D7333F">
      <w:pPr>
        <w:pStyle w:val="Heading3"/>
      </w:pPr>
      <w:bookmarkStart w:id="82" w:name="_Toc123553615"/>
      <w:r>
        <w:t>Coupler-Splitter</w:t>
      </w:r>
      <w:bookmarkEnd w:id="82"/>
    </w:p>
    <w:p w14:paraId="1076DE69" w14:textId="77777777" w:rsidR="00D7333F" w:rsidRPr="00AB3BFA" w:rsidRDefault="00D7333F" w:rsidP="00D7333F">
      <w:r>
        <w:t xml:space="preserve">The following figure shows basic </w:t>
      </w:r>
      <w:proofErr w:type="gramStart"/>
      <w:r>
        <w:t>coupler</w:t>
      </w:r>
      <w:proofErr w:type="gramEnd"/>
      <w:r>
        <w:t>/splitters. Coupler-splitters are inherently omnidirectional.</w:t>
      </w:r>
    </w:p>
    <w:p w14:paraId="3B3F16D2" w14:textId="77777777" w:rsidR="00D7333F" w:rsidRPr="00AB3BFA" w:rsidRDefault="00D7333F" w:rsidP="00D7333F"/>
    <w:p w14:paraId="7E5B445C" w14:textId="77777777" w:rsidR="00D7333F" w:rsidRDefault="00D7333F" w:rsidP="00D7333F">
      <w:pPr>
        <w:keepNext/>
        <w:jc w:val="center"/>
      </w:pPr>
      <w:r>
        <w:object w:dxaOrig="6939" w:dyaOrig="6831" w14:anchorId="0F179FCF">
          <v:shape id="_x0000_i1027" type="#_x0000_t75" style="width:303.05pt;height:297.4pt" o:ole="">
            <v:imagedata r:id="rId30" o:title=""/>
          </v:shape>
          <o:OLEObject Type="Embed" ProgID="PowerPoint.Slide.12" ShapeID="_x0000_i1027" DrawAspect="Content" ObjectID="_1734166816" r:id="rId31"/>
        </w:object>
      </w:r>
    </w:p>
    <w:p w14:paraId="0E5A87F8" w14:textId="6DF180C0" w:rsidR="00D7333F" w:rsidRDefault="00D7333F" w:rsidP="00D7333F">
      <w:pPr>
        <w:pStyle w:val="FigureCaption"/>
      </w:pPr>
      <w:bookmarkStart w:id="83" w:name="_Toc123553774"/>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3</w:t>
      </w:r>
      <w:r>
        <w:rPr>
          <w:noProof/>
        </w:rPr>
        <w:fldChar w:fldCharType="end"/>
      </w:r>
      <w:r>
        <w:rPr>
          <w:noProof/>
        </w:rPr>
        <w:t xml:space="preserve"> Various </w:t>
      </w:r>
      <w:r>
        <w:t>Coupler/Splitter examples</w:t>
      </w:r>
      <w:bookmarkEnd w:id="83"/>
    </w:p>
    <w:p w14:paraId="421EE306" w14:textId="77777777" w:rsidR="00D7333F" w:rsidRPr="00AB3BFA" w:rsidRDefault="00D7333F" w:rsidP="00D7333F">
      <w:r w:rsidRPr="00A942EF">
        <w:t>The Coupler/Splitter</w:t>
      </w:r>
      <w:r>
        <w:t xml:space="preserve"> </w:t>
      </w:r>
      <w:r w:rsidRPr="00F24423">
        <w:t>provides a set of atomic media channels between one (common) port and two or more other (branch) ports</w:t>
      </w:r>
      <w:r>
        <w:t>. All of these atomic media channels have the same frequency slot. In the root to leaf direction the “splitter” attenuates the signal, in the leaf to root direction the “coupler” has negligible attenuation.</w:t>
      </w:r>
    </w:p>
    <w:p w14:paraId="35F84448" w14:textId="77777777" w:rsidR="00D7333F" w:rsidRDefault="00D7333F" w:rsidP="00D7333F">
      <w:pPr>
        <w:pStyle w:val="Heading3"/>
      </w:pPr>
      <w:bookmarkStart w:id="84" w:name="_Toc123553616"/>
      <w:r>
        <w:t>The circulator</w:t>
      </w:r>
      <w:bookmarkEnd w:id="84"/>
    </w:p>
    <w:p w14:paraId="1060559A" w14:textId="77777777" w:rsidR="00D7333F" w:rsidRPr="00672605" w:rsidRDefault="00D7333F" w:rsidP="00D7333F">
      <w:r>
        <w:t>The circulator is a media component that takes advantage of non-linear characteristics to essentially provide a unidirectional flow. A circulator is shown in the figure below.</w:t>
      </w:r>
    </w:p>
    <w:p w14:paraId="5AC0A772" w14:textId="77777777" w:rsidR="00D7333F" w:rsidRDefault="00D7333F" w:rsidP="00D7333F">
      <w:pPr>
        <w:keepNext/>
        <w:jc w:val="center"/>
      </w:pPr>
      <w:r>
        <w:object w:dxaOrig="7134" w:dyaOrig="2244" w14:anchorId="185A8CC3">
          <v:shape id="_x0000_i1028" type="#_x0000_t75" style="width:358.1pt;height:112.7pt" o:ole="">
            <v:imagedata r:id="rId32" o:title=""/>
          </v:shape>
          <o:OLEObject Type="Embed" ProgID="PowerPoint.Slide.12" ShapeID="_x0000_i1028" DrawAspect="Content" ObjectID="_1734166817" r:id="rId33"/>
        </w:object>
      </w:r>
    </w:p>
    <w:p w14:paraId="2BE4AA97" w14:textId="2200C1F0" w:rsidR="00D7333F" w:rsidRDefault="00D7333F" w:rsidP="00D7333F">
      <w:pPr>
        <w:pStyle w:val="FigureCaption"/>
      </w:pPr>
      <w:bookmarkStart w:id="85" w:name="_Toc123553775"/>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4</w:t>
      </w:r>
      <w:r>
        <w:rPr>
          <w:noProof/>
        </w:rPr>
        <w:fldChar w:fldCharType="end"/>
      </w:r>
      <w:r>
        <w:rPr>
          <w:noProof/>
        </w:rPr>
        <w:t xml:space="preserve"> </w:t>
      </w:r>
      <w:r>
        <w:t>The circulator</w:t>
      </w:r>
      <w:bookmarkEnd w:id="85"/>
    </w:p>
    <w:p w14:paraId="7E712517" w14:textId="77777777" w:rsidR="00D7333F" w:rsidRDefault="00D7333F" w:rsidP="00D7333F">
      <w:r>
        <w:t xml:space="preserve">In the circulator depicted, photons that arrive at </w:t>
      </w:r>
      <w:proofErr w:type="spellStart"/>
      <w:r>
        <w:t>FcPort</w:t>
      </w:r>
      <w:proofErr w:type="spellEnd"/>
      <w:r>
        <w:t xml:space="preserve"> A will emerge from </w:t>
      </w:r>
      <w:proofErr w:type="spellStart"/>
      <w:r>
        <w:t>FcPort</w:t>
      </w:r>
      <w:proofErr w:type="spellEnd"/>
      <w:r>
        <w:t xml:space="preserve"> B, photons that arrive at </w:t>
      </w:r>
      <w:proofErr w:type="spellStart"/>
      <w:r>
        <w:t>FcPort</w:t>
      </w:r>
      <w:proofErr w:type="spellEnd"/>
      <w:r>
        <w:t xml:space="preserve"> B will emerge at </w:t>
      </w:r>
      <w:proofErr w:type="spellStart"/>
      <w:r>
        <w:t>FcPort</w:t>
      </w:r>
      <w:proofErr w:type="spellEnd"/>
      <w:r>
        <w:t xml:space="preserve"> C and photons that arrive at </w:t>
      </w:r>
      <w:proofErr w:type="spellStart"/>
      <w:r>
        <w:t>FcPort</w:t>
      </w:r>
      <w:proofErr w:type="spellEnd"/>
      <w:r>
        <w:t xml:space="preserve"> C will emerge from </w:t>
      </w:r>
      <w:proofErr w:type="spellStart"/>
      <w:r>
        <w:t>FcPort</w:t>
      </w:r>
      <w:proofErr w:type="spellEnd"/>
      <w:r>
        <w:t xml:space="preserve"> A.</w:t>
      </w:r>
    </w:p>
    <w:p w14:paraId="55A8D313" w14:textId="77777777" w:rsidR="00D7333F" w:rsidRDefault="00D7333F" w:rsidP="00D7333F">
      <w:pPr>
        <w:pStyle w:val="Heading3"/>
      </w:pPr>
      <w:bookmarkStart w:id="86" w:name="_Toc123553617"/>
      <w:r>
        <w:lastRenderedPageBreak/>
        <w:t>The photodiode</w:t>
      </w:r>
      <w:bookmarkEnd w:id="86"/>
    </w:p>
    <w:p w14:paraId="48B65326" w14:textId="77777777" w:rsidR="00D7333F" w:rsidRDefault="00D7333F" w:rsidP="00D7333F">
      <w:r>
        <w:t xml:space="preserve">The photodiode is a media component that converts a photonic signal (in a frequency slot) to an electrical signal. Both the signal domain and </w:t>
      </w:r>
      <w:r w:rsidRPr="00177861">
        <w:rPr>
          <w:color w:val="auto"/>
        </w:rPr>
        <w:t xml:space="preserve">the </w:t>
      </w:r>
      <w:r>
        <w:t>media change (the domain changes from photonic to electrical and the media from glass to copper (via various intermediate media))</w:t>
      </w:r>
      <w:r>
        <w:rPr>
          <w:rStyle w:val="FootnoteReference"/>
        </w:rPr>
        <w:footnoteReference w:id="1"/>
      </w:r>
      <w:r>
        <w:t xml:space="preserve">. </w:t>
      </w:r>
      <w:r w:rsidRPr="00EE2E7A">
        <w:t xml:space="preserve">There is a media channel from the </w:t>
      </w:r>
      <w:proofErr w:type="spellStart"/>
      <w:r w:rsidRPr="00EE2E7A">
        <w:t>S</w:t>
      </w:r>
      <w:r>
        <w:t>p</w:t>
      </w:r>
      <w:proofErr w:type="spellEnd"/>
      <w:r w:rsidRPr="00EE2E7A">
        <w:t xml:space="preserve"> to the converter (an adaptation) and a different media channel from the converter to the Se,</w:t>
      </w:r>
      <w:r>
        <w:t xml:space="preserve"> however it is the domain change that is emphasized by the adapter symbol rather than the media change (as the physical layer is only modeled in abstract). The third symbol shows media transition. The assumption is that the FC is essentially electrical and the element that is not is exposed as an embedded FC with some fiber specification. </w:t>
      </w:r>
    </w:p>
    <w:p w14:paraId="15A0AB14" w14:textId="77777777" w:rsidR="00D7333F" w:rsidRDefault="00D7333F" w:rsidP="00D7333F">
      <w:pPr>
        <w:keepNext/>
        <w:jc w:val="center"/>
      </w:pPr>
      <w:r>
        <w:object w:dxaOrig="7494" w:dyaOrig="2996" w14:anchorId="64D6D008">
          <v:shape id="_x0000_i1029" type="#_x0000_t75" style="width:374.4pt;height:149.65pt" o:ole="">
            <v:imagedata r:id="rId34" o:title=""/>
          </v:shape>
          <o:OLEObject Type="Embed" ProgID="PowerPoint.Slide.12" ShapeID="_x0000_i1029" DrawAspect="Content" ObjectID="_1734166818" r:id="rId35"/>
        </w:object>
      </w:r>
    </w:p>
    <w:p w14:paraId="4FCFE2AD" w14:textId="59F6E16E" w:rsidR="00D7333F" w:rsidRDefault="00D7333F" w:rsidP="00D7333F">
      <w:pPr>
        <w:pStyle w:val="FigureCaption"/>
        <w:rPr>
          <w:lang w:val="en-GB"/>
        </w:rPr>
      </w:pPr>
      <w:bookmarkStart w:id="87" w:name="_Toc123553776"/>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5</w:t>
      </w:r>
      <w:r>
        <w:rPr>
          <w:noProof/>
        </w:rPr>
        <w:fldChar w:fldCharType="end"/>
      </w:r>
      <w:r>
        <w:rPr>
          <w:noProof/>
        </w:rPr>
        <w:t xml:space="preserve"> </w:t>
      </w:r>
      <w:r>
        <w:rPr>
          <w:lang w:val="en-GB"/>
        </w:rPr>
        <w:t>Photodiode as</w:t>
      </w:r>
      <w:r w:rsidRPr="00FD1A5C">
        <w:rPr>
          <w:lang w:val="en-GB"/>
        </w:rPr>
        <w:t xml:space="preserve"> an active element (showing media)</w:t>
      </w:r>
      <w:bookmarkEnd w:id="87"/>
    </w:p>
    <w:p w14:paraId="7537DA77" w14:textId="77777777" w:rsidR="00D7333F" w:rsidRDefault="00D7333F" w:rsidP="00D7333F">
      <w:r>
        <w:t>The figure below shows the spec model for the Photodiode highlighting:</w:t>
      </w:r>
    </w:p>
    <w:p w14:paraId="7AC4FC57" w14:textId="77777777" w:rsidR="00D7333F" w:rsidRDefault="00D7333F" w:rsidP="00D7333F">
      <w:pPr>
        <w:pStyle w:val="ListParagraph"/>
        <w:numPr>
          <w:ilvl w:val="0"/>
          <w:numId w:val="9"/>
        </w:numPr>
      </w:pPr>
      <w:r>
        <w:t xml:space="preserve">The media specification </w:t>
      </w:r>
    </w:p>
    <w:p w14:paraId="72119235" w14:textId="77777777" w:rsidR="00D7333F" w:rsidRDefault="00D7333F" w:rsidP="00D7333F">
      <w:pPr>
        <w:pStyle w:val="ListParagraph"/>
        <w:numPr>
          <w:ilvl w:val="0"/>
          <w:numId w:val="9"/>
        </w:numPr>
      </w:pPr>
      <w:r>
        <w:t xml:space="preserve">The </w:t>
      </w:r>
      <w:proofErr w:type="spellStart"/>
      <w:r>
        <w:t>LTP</w:t>
      </w:r>
      <w:proofErr w:type="spellEnd"/>
      <w:r>
        <w:t xml:space="preserve"> spec representing the transformation from optical to electrical</w:t>
      </w:r>
    </w:p>
    <w:p w14:paraId="2722FE28" w14:textId="77777777" w:rsidR="00D7333F" w:rsidRDefault="00D7333F" w:rsidP="00D7333F">
      <w:pPr>
        <w:pStyle w:val="ListParagraph"/>
        <w:numPr>
          <w:ilvl w:val="0"/>
          <w:numId w:val="9"/>
        </w:numPr>
      </w:pPr>
      <w:r>
        <w:t>A specification of the reflection characteristics.</w:t>
      </w:r>
    </w:p>
    <w:p w14:paraId="047D0499" w14:textId="77777777" w:rsidR="00D7333F" w:rsidRDefault="00D7333F" w:rsidP="00D7333F">
      <w:r>
        <w:t xml:space="preserve"> The bias signal is not supported at this stage.</w:t>
      </w:r>
    </w:p>
    <w:p w14:paraId="4B2620AC" w14:textId="77777777" w:rsidR="00D7333F" w:rsidRDefault="00D7333F" w:rsidP="00D7333F">
      <w:pPr>
        <w:keepNext/>
        <w:jc w:val="center"/>
        <w:rPr>
          <w:color w:val="808080" w:themeColor="background1" w:themeShade="80"/>
          <w:highlight w:val="yellow"/>
          <w:lang w:eastAsia="en-CA"/>
        </w:rPr>
      </w:pPr>
      <w:r w:rsidRPr="001364E2">
        <w:rPr>
          <w:color w:val="808080" w:themeColor="background1" w:themeShade="80"/>
          <w:lang w:eastAsia="en-CA"/>
        </w:rPr>
        <w:object w:dxaOrig="5588" w:dyaOrig="4191" w14:anchorId="1FF7AFC8">
          <v:shape id="_x0000_i1030" type="#_x0000_t75" style="width:279.85pt;height:209.75pt" o:ole="">
            <v:imagedata r:id="rId36" o:title=""/>
          </v:shape>
          <o:OLEObject Type="Embed" ProgID="PowerPoint.Slide.12" ShapeID="_x0000_i1030" DrawAspect="Content" ObjectID="_1734166819" r:id="rId37"/>
        </w:object>
      </w:r>
    </w:p>
    <w:p w14:paraId="10C03E14" w14:textId="16742827" w:rsidR="00D7333F" w:rsidRDefault="00D7333F" w:rsidP="00D7333F">
      <w:pPr>
        <w:pStyle w:val="FigureCaption"/>
      </w:pPr>
      <w:bookmarkStart w:id="88" w:name="_Toc123553777"/>
      <w:r w:rsidRPr="00E8329C">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6</w:t>
      </w:r>
      <w:r>
        <w:rPr>
          <w:noProof/>
        </w:rPr>
        <w:fldChar w:fldCharType="end"/>
      </w:r>
      <w:r>
        <w:t xml:space="preserve"> Pictorial view of example spec model for Photodiode</w:t>
      </w:r>
      <w:bookmarkEnd w:id="88"/>
    </w:p>
    <w:p w14:paraId="3A1A45B4" w14:textId="77777777" w:rsidR="00D7333F" w:rsidRDefault="00D7333F" w:rsidP="00D7333F">
      <w:r>
        <w:t xml:space="preserve">The figure below shows a photodiode in the context of an LP. The photodiode may be used for extracting signal or for power measurement. The optical power </w:t>
      </w:r>
      <w:r w:rsidRPr="00A942EF">
        <w:t xml:space="preserve">monitor </w:t>
      </w:r>
      <w:r w:rsidRPr="00A942EF">
        <w:rPr>
          <w:iCs/>
        </w:rPr>
        <w:t>measures the power of any optical signals that are present in a media channel</w:t>
      </w:r>
      <w:r>
        <w:rPr>
          <w:iCs/>
        </w:rPr>
        <w:t xml:space="preserve">. </w:t>
      </w:r>
    </w:p>
    <w:p w14:paraId="1CF0EC53" w14:textId="77777777" w:rsidR="00D7333F" w:rsidRDefault="00D7333F" w:rsidP="00D7333F">
      <w:pPr>
        <w:keepNext/>
        <w:jc w:val="center"/>
      </w:pPr>
      <w:r>
        <w:object w:dxaOrig="7388" w:dyaOrig="5540" w14:anchorId="7C1F3C35">
          <v:shape id="_x0000_i1031" type="#_x0000_t75" style="width:368.75pt;height:276.75pt" o:ole="">
            <v:imagedata r:id="rId38" o:title=""/>
          </v:shape>
          <o:OLEObject Type="Embed" ProgID="PowerPoint.Slide.12" ShapeID="_x0000_i1031" DrawAspect="Content" ObjectID="_1734166820" r:id="rId39"/>
        </w:object>
      </w:r>
    </w:p>
    <w:p w14:paraId="61A6EF23" w14:textId="79B46DCF" w:rsidR="00D7333F" w:rsidRPr="00395D9D" w:rsidRDefault="00D7333F" w:rsidP="00D7333F">
      <w:pPr>
        <w:pStyle w:val="FigureCaption"/>
        <w:rPr>
          <w:lang w:val="en-GB"/>
        </w:rPr>
      </w:pPr>
      <w:bookmarkStart w:id="89" w:name="_Toc123553778"/>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7</w:t>
      </w:r>
      <w:r>
        <w:rPr>
          <w:noProof/>
        </w:rPr>
        <w:fldChar w:fldCharType="end"/>
      </w:r>
      <w:r>
        <w:rPr>
          <w:noProof/>
        </w:rPr>
        <w:t xml:space="preserve"> </w:t>
      </w:r>
      <w:r>
        <w:rPr>
          <w:lang w:val="en-GB"/>
        </w:rPr>
        <w:t>Photodiode as</w:t>
      </w:r>
      <w:r w:rsidRPr="00FD1A5C">
        <w:rPr>
          <w:lang w:val="en-GB"/>
        </w:rPr>
        <w:t xml:space="preserve"> an active element showing </w:t>
      </w:r>
      <w:r>
        <w:rPr>
          <w:lang w:val="en-GB"/>
        </w:rPr>
        <w:t>power monitor</w:t>
      </w:r>
      <w:bookmarkEnd w:id="89"/>
    </w:p>
    <w:p w14:paraId="5C30FA63" w14:textId="77777777" w:rsidR="00D7333F" w:rsidRPr="00AB3BFA" w:rsidRDefault="00D7333F" w:rsidP="00D7333F"/>
    <w:p w14:paraId="5E029EA6" w14:textId="77777777" w:rsidR="00D7333F" w:rsidRPr="00AB3BFA" w:rsidRDefault="00D7333F" w:rsidP="00D7333F">
      <w:pPr>
        <w:pStyle w:val="Heading2"/>
      </w:pPr>
      <w:bookmarkStart w:id="90" w:name="_Toc123553618"/>
      <w:r>
        <w:lastRenderedPageBreak/>
        <w:t>Complex assemblies</w:t>
      </w:r>
      <w:bookmarkEnd w:id="90"/>
    </w:p>
    <w:p w14:paraId="258D3BB8" w14:textId="77777777" w:rsidR="00D7333F" w:rsidRDefault="00D7333F" w:rsidP="00D7333F">
      <w:pPr>
        <w:pStyle w:val="Heading3"/>
      </w:pPr>
      <w:bookmarkStart w:id="91" w:name="_Toc123553619"/>
      <w:r>
        <w:t>The Laser</w:t>
      </w:r>
      <w:bookmarkEnd w:id="91"/>
    </w:p>
    <w:p w14:paraId="3638CD86" w14:textId="77777777" w:rsidR="00D7333F" w:rsidRPr="00AB3BFA" w:rsidRDefault="00D7333F" w:rsidP="00D7333F">
      <w:r>
        <w:t>The laser is a media component that takes advantage of non-linear characteristics to essentially convert an electrical signal to a photonic signal (with a narrow spectrum).</w:t>
      </w:r>
    </w:p>
    <w:p w14:paraId="3C3152B0" w14:textId="77777777" w:rsidR="00D7333F" w:rsidRDefault="00D7333F" w:rsidP="00D7333F">
      <w:pPr>
        <w:keepNext/>
        <w:jc w:val="center"/>
      </w:pPr>
      <w:r>
        <w:object w:dxaOrig="5199" w:dyaOrig="2311" w14:anchorId="5555B211">
          <v:shape id="_x0000_i1032" type="#_x0000_t75" style="width:438.25pt;height:197.2pt" o:ole="">
            <v:imagedata r:id="rId40" o:title=""/>
          </v:shape>
          <o:OLEObject Type="Embed" ProgID="PowerPoint.Slide.12" ShapeID="_x0000_i1032" DrawAspect="Content" ObjectID="_1734166821" r:id="rId41"/>
        </w:object>
      </w:r>
    </w:p>
    <w:p w14:paraId="4B3E0EF1" w14:textId="725ABBDC" w:rsidR="00D7333F" w:rsidRDefault="00D7333F" w:rsidP="00D7333F">
      <w:pPr>
        <w:pStyle w:val="FigureCaption"/>
      </w:pPr>
      <w:bookmarkStart w:id="92" w:name="_Toc123553779"/>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8</w:t>
      </w:r>
      <w:r>
        <w:rPr>
          <w:noProof/>
        </w:rPr>
        <w:fldChar w:fldCharType="end"/>
      </w:r>
      <w:r>
        <w:rPr>
          <w:noProof/>
        </w:rPr>
        <w:t xml:space="preserve"> </w:t>
      </w:r>
      <w:r w:rsidRPr="00FD1A5C">
        <w:rPr>
          <w:lang w:val="en-GB"/>
        </w:rPr>
        <w:t xml:space="preserve">Laser as an </w:t>
      </w:r>
      <w:proofErr w:type="gramStart"/>
      <w:r w:rsidRPr="00FD1A5C">
        <w:rPr>
          <w:lang w:val="en-GB"/>
        </w:rPr>
        <w:t>active elements (showing media)</w:t>
      </w:r>
      <w:bookmarkEnd w:id="92"/>
      <w:proofErr w:type="gramEnd"/>
    </w:p>
    <w:p w14:paraId="26D007B2" w14:textId="77777777" w:rsidR="00D7333F" w:rsidRDefault="00D7333F" w:rsidP="00D7333F">
      <w:r>
        <w:t>The lasing medium at the junction between two semiconducting mediums, when stimulated with an electrical signal produces an equivalent photon signal. In the actual implementation the photons emerge at two facets. The “back” facet photon stream is used to measure the output of the laser. The measurement is fed to a control function that adjusts the electrical input to the laser.</w:t>
      </w:r>
    </w:p>
    <w:p w14:paraId="15C410D5" w14:textId="77777777" w:rsidR="00D7333F" w:rsidRPr="00AB3BFA" w:rsidRDefault="00D7333F" w:rsidP="00D7333F">
      <w:r>
        <w:t>The Laser with back diode is shown in the context of the E-O Source LP.</w:t>
      </w:r>
    </w:p>
    <w:p w14:paraId="1DC674B4" w14:textId="77777777" w:rsidR="00D7333F" w:rsidRDefault="00D7333F" w:rsidP="00D7333F">
      <w:pPr>
        <w:keepNext/>
        <w:jc w:val="center"/>
      </w:pPr>
      <w:r>
        <w:object w:dxaOrig="7414" w:dyaOrig="5559" w14:anchorId="539D16E8">
          <v:shape id="_x0000_i1033" type="#_x0000_t75" style="width:368.75pt;height:278.6pt" o:ole="">
            <v:imagedata r:id="rId42" o:title=""/>
          </v:shape>
          <o:OLEObject Type="Embed" ProgID="PowerPoint.Slide.12" ShapeID="_x0000_i1033" DrawAspect="Content" ObjectID="_1734166822" r:id="rId43"/>
        </w:object>
      </w:r>
    </w:p>
    <w:p w14:paraId="6177CF24" w14:textId="6F3E9FCC" w:rsidR="00D7333F" w:rsidRDefault="00D7333F" w:rsidP="00D7333F">
      <w:pPr>
        <w:pStyle w:val="FigureCaption"/>
      </w:pPr>
      <w:bookmarkStart w:id="93" w:name="_Toc123553780"/>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9</w:t>
      </w:r>
      <w:r>
        <w:rPr>
          <w:noProof/>
        </w:rPr>
        <w:fldChar w:fldCharType="end"/>
      </w:r>
      <w:r>
        <w:rPr>
          <w:noProof/>
        </w:rPr>
        <w:t xml:space="preserve"> </w:t>
      </w:r>
      <w:r w:rsidRPr="00FD1A5C">
        <w:rPr>
          <w:lang w:val="en-GB"/>
        </w:rPr>
        <w:t>Laser as an active element (showing media)</w:t>
      </w:r>
      <w:bookmarkEnd w:id="93"/>
    </w:p>
    <w:p w14:paraId="4C52894B" w14:textId="77777777" w:rsidR="00D7333F" w:rsidRDefault="00D7333F" w:rsidP="00D7333F">
      <w:r>
        <w:t xml:space="preserve">The spec for the E-O Source explains the arrangement of functions and provides a mapping to the E-O LP instance and content. From the figure it can be seen that the LP includes two Terminations an adapter, two FCs and a </w:t>
      </w:r>
      <w:proofErr w:type="spellStart"/>
      <w:r>
        <w:t>C&amp;SC</w:t>
      </w:r>
      <w:proofErr w:type="spellEnd"/>
      <w:r>
        <w:t>. The two FCs can be merged and the spec for the LP then looks as in the figure below.</w:t>
      </w:r>
    </w:p>
    <w:p w14:paraId="1569EDB2" w14:textId="77777777" w:rsidR="00D7333F" w:rsidRDefault="00D7333F" w:rsidP="00D7333F">
      <w:pPr>
        <w:keepNext/>
        <w:jc w:val="center"/>
      </w:pPr>
      <w:r>
        <w:object w:dxaOrig="7278" w:dyaOrig="5458" w14:anchorId="4C84AF3A">
          <v:shape id="_x0000_i1034" type="#_x0000_t75" style="width:364.4pt;height:274.25pt" o:ole="">
            <v:imagedata r:id="rId44" o:title=""/>
          </v:shape>
          <o:OLEObject Type="Embed" ProgID="PowerPoint.Slide.12" ShapeID="_x0000_i1034" DrawAspect="Content" ObjectID="_1734166823" r:id="rId45"/>
        </w:object>
      </w:r>
    </w:p>
    <w:p w14:paraId="1BD08B46" w14:textId="5CD22839" w:rsidR="00D7333F" w:rsidRDefault="00D7333F" w:rsidP="00D7333F">
      <w:pPr>
        <w:pStyle w:val="FigureCaption"/>
      </w:pPr>
      <w:bookmarkStart w:id="94" w:name="_Toc123553781"/>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10</w:t>
      </w:r>
      <w:r>
        <w:rPr>
          <w:noProof/>
        </w:rPr>
        <w:fldChar w:fldCharType="end"/>
      </w:r>
      <w:r>
        <w:rPr>
          <w:noProof/>
        </w:rPr>
        <w:t xml:space="preserve"> </w:t>
      </w:r>
      <w:r>
        <w:rPr>
          <w:lang w:val="en-GB"/>
        </w:rPr>
        <w:t>Spec for Laser</w:t>
      </w:r>
      <w:bookmarkEnd w:id="94"/>
    </w:p>
    <w:p w14:paraId="2A7BCC74" w14:textId="77777777" w:rsidR="00D7333F" w:rsidRDefault="00D7333F" w:rsidP="00D7333F">
      <w:r>
        <w:t>A compact view of the media E-O LP is shown in the diagram below</w:t>
      </w:r>
      <w:r>
        <w:rPr>
          <w:rStyle w:val="FootnoteReference"/>
        </w:rPr>
        <w:footnoteReference w:id="2"/>
      </w:r>
      <w:r>
        <w:t>.</w:t>
      </w:r>
    </w:p>
    <w:p w14:paraId="6A5F57AD" w14:textId="77777777" w:rsidR="00D7333F" w:rsidRDefault="00D7333F" w:rsidP="00D7333F">
      <w:pPr>
        <w:keepNext/>
        <w:jc w:val="center"/>
      </w:pPr>
      <w:r>
        <w:object w:dxaOrig="7359" w:dyaOrig="2895" w14:anchorId="194321F5">
          <v:shape id="_x0000_i1035" type="#_x0000_t75" style="width:368.15pt;height:145.25pt" o:ole="">
            <v:imagedata r:id="rId46" o:title=""/>
          </v:shape>
          <o:OLEObject Type="Embed" ProgID="PowerPoint.Slide.12" ShapeID="_x0000_i1035" DrawAspect="Content" ObjectID="_1734166824" r:id="rId47"/>
        </w:object>
      </w:r>
    </w:p>
    <w:p w14:paraId="66B38A5F" w14:textId="069ADE3C" w:rsidR="00D7333F" w:rsidRDefault="00D7333F" w:rsidP="00D7333F">
      <w:pPr>
        <w:pStyle w:val="FigureCaption"/>
      </w:pPr>
      <w:bookmarkStart w:id="95" w:name="_Toc123553782"/>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11</w:t>
      </w:r>
      <w:r>
        <w:rPr>
          <w:noProof/>
        </w:rPr>
        <w:fldChar w:fldCharType="end"/>
      </w:r>
      <w:r>
        <w:rPr>
          <w:noProof/>
        </w:rPr>
        <w:t xml:space="preserve"> </w:t>
      </w:r>
      <w:r>
        <w:rPr>
          <w:lang w:val="en-GB"/>
        </w:rPr>
        <w:t>Essential functions of a laser and abstracted symbol for a laser</w:t>
      </w:r>
      <w:bookmarkEnd w:id="95"/>
    </w:p>
    <w:p w14:paraId="10D04863" w14:textId="77777777" w:rsidR="00D7333F" w:rsidRDefault="00D7333F" w:rsidP="00D7333F">
      <w:r>
        <w:t>An alternative construction of a photonic transmitter is shown in the figure below. In this case, rather than an output that is amplitude modulated with the signal, the output is phase modulated</w:t>
      </w:r>
      <w:r w:rsidRPr="00227ABD">
        <w:t xml:space="preserve"> </w:t>
      </w:r>
      <w:r>
        <w:t xml:space="preserve">or amplitude modulated (or both) by an external device. In this case the electrical signal carrying the information is applied to the external modulator and the laser produces a constant power output. </w:t>
      </w:r>
    </w:p>
    <w:p w14:paraId="2175CAB2" w14:textId="77777777" w:rsidR="00D7333F" w:rsidRDefault="00D7333F" w:rsidP="00D7333F">
      <w:pPr>
        <w:keepNext/>
        <w:jc w:val="center"/>
      </w:pPr>
      <w:r>
        <w:object w:dxaOrig="6270" w:dyaOrig="4700" w14:anchorId="3F7A7E55">
          <v:shape id="_x0000_i1036" type="#_x0000_t75" style="width:464.55pt;height:346.25pt" o:ole="">
            <v:imagedata r:id="rId48" o:title=""/>
          </v:shape>
          <o:OLEObject Type="Embed" ProgID="PowerPoint.Slide.12" ShapeID="_x0000_i1036" DrawAspect="Content" ObjectID="_1734166825" r:id="rId49"/>
        </w:object>
      </w:r>
    </w:p>
    <w:p w14:paraId="3EEDC224" w14:textId="01F93DF1" w:rsidR="00D7333F" w:rsidRPr="00DB250E" w:rsidRDefault="00D7333F" w:rsidP="00D7333F">
      <w:pPr>
        <w:pStyle w:val="FigureCaption"/>
        <w:rPr>
          <w:lang w:val="en-GB"/>
        </w:rPr>
      </w:pPr>
      <w:bookmarkStart w:id="96" w:name="_Toc123553783"/>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12</w:t>
      </w:r>
      <w:r>
        <w:rPr>
          <w:noProof/>
        </w:rPr>
        <w:fldChar w:fldCharType="end"/>
      </w:r>
      <w:r>
        <w:rPr>
          <w:noProof/>
        </w:rPr>
        <w:t xml:space="preserve"> </w:t>
      </w:r>
      <w:r>
        <w:rPr>
          <w:lang w:val="en-GB"/>
        </w:rPr>
        <w:t>Sketch of phase modulated output</w:t>
      </w:r>
      <w:bookmarkEnd w:id="96"/>
    </w:p>
    <w:p w14:paraId="423DB0C0" w14:textId="77777777" w:rsidR="00D7333F" w:rsidRDefault="00D7333F" w:rsidP="00D7333F">
      <w:pPr>
        <w:pStyle w:val="Heading3"/>
      </w:pPr>
      <w:bookmarkStart w:id="97" w:name="_Toc123553620"/>
      <w:r>
        <w:t>The coherent receiver</w:t>
      </w:r>
      <w:bookmarkEnd w:id="97"/>
    </w:p>
    <w:p w14:paraId="53B28F23" w14:textId="77777777" w:rsidR="00D7333F" w:rsidRPr="00177861" w:rsidRDefault="00D7333F" w:rsidP="00D7333F">
      <w:pPr>
        <w:rPr>
          <w:lang w:val="en-GB"/>
        </w:rPr>
      </w:pPr>
      <w:r>
        <w:rPr>
          <w:lang w:val="en-GB"/>
        </w:rPr>
        <w:t>The figure below shows the simplified view of a coherent receiver with Digital Signal Processing (DSP)</w:t>
      </w:r>
      <w:r>
        <w:rPr>
          <w:rStyle w:val="FootnoteReference"/>
          <w:lang w:val="en-GB"/>
        </w:rPr>
        <w:footnoteReference w:id="3"/>
      </w:r>
      <w:r>
        <w:rPr>
          <w:lang w:val="en-GB"/>
        </w:rPr>
        <w:t>. A coherent receiver uses a heterodyne detector to convert the information carried by the photons into a “baseband” electrical signal that is then processed by DSP to correct for impairments introduced by the network domain channel. The abstracted symbol encapsulates the frequency tuning aspects and the DSP in the FC but separates out a termination to deal with the optical to electrical conversion. The symbol is not an accurate depiction of the actual processing but it allows for a more consistent representation from a management-control perspective.</w:t>
      </w:r>
    </w:p>
    <w:p w14:paraId="042A264F" w14:textId="77777777" w:rsidR="00D7333F" w:rsidRDefault="00D7333F" w:rsidP="00D7333F">
      <w:pPr>
        <w:keepNext/>
        <w:jc w:val="center"/>
      </w:pPr>
      <w:r>
        <w:object w:dxaOrig="7458" w:dyaOrig="5593" w14:anchorId="594D63E9">
          <v:shape id="_x0000_i1037" type="#_x0000_t75" style="width:467.7pt;height:352.5pt" o:ole="">
            <v:imagedata r:id="rId50" o:title=""/>
          </v:shape>
          <o:OLEObject Type="Embed" ProgID="PowerPoint.Slide.12" ShapeID="_x0000_i1037" DrawAspect="Content" ObjectID="_1734166826" r:id="rId51"/>
        </w:object>
      </w:r>
    </w:p>
    <w:p w14:paraId="600C4A16" w14:textId="1EBBD686" w:rsidR="00D7333F" w:rsidRPr="00DB250E" w:rsidRDefault="00D7333F" w:rsidP="00D7333F">
      <w:pPr>
        <w:pStyle w:val="FigureCaption"/>
        <w:rPr>
          <w:lang w:val="en-GB"/>
        </w:rPr>
      </w:pPr>
      <w:bookmarkStart w:id="98" w:name="_Toc123553784"/>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13</w:t>
      </w:r>
      <w:r>
        <w:rPr>
          <w:noProof/>
        </w:rPr>
        <w:fldChar w:fldCharType="end"/>
      </w:r>
      <w:r>
        <w:rPr>
          <w:noProof/>
        </w:rPr>
        <w:t xml:space="preserve"> </w:t>
      </w:r>
      <w:r>
        <w:rPr>
          <w:lang w:val="en-GB"/>
        </w:rPr>
        <w:t>Coherent receiver assembly with simplified symbol</w:t>
      </w:r>
      <w:bookmarkEnd w:id="98"/>
    </w:p>
    <w:p w14:paraId="52832055" w14:textId="77777777" w:rsidR="00D7333F" w:rsidRDefault="00D7333F" w:rsidP="00D7333F">
      <w:pPr>
        <w:pStyle w:val="Heading2"/>
      </w:pPr>
      <w:bookmarkStart w:id="99" w:name="_Toc123553621"/>
      <w:r>
        <w:t>Network considerations</w:t>
      </w:r>
      <w:bookmarkEnd w:id="99"/>
    </w:p>
    <w:p w14:paraId="0B7C3DC4" w14:textId="77777777" w:rsidR="00D7333F" w:rsidRPr="0072548C" w:rsidRDefault="00D7333F" w:rsidP="00D7333F">
      <w:r>
        <w:t>This section provides views of the basic elements described in the previous section combined into network constructs.</w:t>
      </w:r>
    </w:p>
    <w:p w14:paraId="385A365C" w14:textId="77777777" w:rsidR="00D7333F" w:rsidRPr="0072548C" w:rsidRDefault="00D7333F" w:rsidP="00D7333F">
      <w:pPr>
        <w:pStyle w:val="Heading3"/>
      </w:pPr>
      <w:bookmarkStart w:id="100" w:name="_Toc123553622"/>
      <w:r>
        <w:lastRenderedPageBreak/>
        <w:t>The Media Channel and Information Transfer</w:t>
      </w:r>
      <w:bookmarkEnd w:id="100"/>
    </w:p>
    <w:p w14:paraId="77E43D10" w14:textId="77777777" w:rsidR="00D7333F" w:rsidRDefault="00D7333F" w:rsidP="00D7333F">
      <w:pPr>
        <w:keepNext/>
        <w:jc w:val="center"/>
        <w:rPr>
          <w:lang w:val="en-GB"/>
        </w:rPr>
      </w:pPr>
      <w:r>
        <w:rPr>
          <w:lang w:val="en-GB"/>
        </w:rPr>
        <w:object w:dxaOrig="7307" w:dyaOrig="3166" w14:anchorId="08FEC41B">
          <v:shape id="_x0000_i1038" type="#_x0000_t75" style="width:470.2pt;height:204.75pt" o:ole="">
            <v:imagedata r:id="rId52" o:title=""/>
          </v:shape>
          <o:OLEObject Type="Embed" ProgID="PowerPoint.Slide.12" ShapeID="_x0000_i1038" DrawAspect="Content" ObjectID="_1734166827" r:id="rId53"/>
        </w:object>
      </w:r>
    </w:p>
    <w:p w14:paraId="0A078042" w14:textId="124EB3B2" w:rsidR="00D7333F" w:rsidRPr="00DD15F6" w:rsidRDefault="00D7333F" w:rsidP="00D7333F">
      <w:pPr>
        <w:pStyle w:val="FigureCaption"/>
        <w:rPr>
          <w:noProof/>
        </w:rPr>
      </w:pPr>
      <w:bookmarkStart w:id="101" w:name="_Toc123553785"/>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14</w:t>
      </w:r>
      <w:r>
        <w:rPr>
          <w:noProof/>
        </w:rPr>
        <w:fldChar w:fldCharType="end"/>
      </w:r>
      <w:r>
        <w:rPr>
          <w:noProof/>
        </w:rPr>
        <w:t xml:space="preserve"> Network Domain Channel formed from Media Channels</w:t>
      </w:r>
      <w:bookmarkEnd w:id="101"/>
    </w:p>
    <w:p w14:paraId="5CD017C0" w14:textId="77777777" w:rsidR="00D7333F" w:rsidRDefault="00D7333F" w:rsidP="00D7333F">
      <w:r>
        <w:t xml:space="preserve">In this document the Network Domain Channel (the FCs NDCA and </w:t>
      </w:r>
      <w:proofErr w:type="spellStart"/>
      <w:r>
        <w:t>NDCB</w:t>
      </w:r>
      <w:proofErr w:type="spellEnd"/>
      <w:r>
        <w:t>) is considered as being from the point of injection of electrons into the laser medium or external modulator to the point of emergence of electrons from the photodiode</w:t>
      </w:r>
      <w:r>
        <w:rPr>
          <w:rStyle w:val="FootnoteReference"/>
        </w:rPr>
        <w:footnoteReference w:id="4"/>
      </w:r>
      <w:r>
        <w:t xml:space="preserve">. The </w:t>
      </w:r>
      <w:proofErr w:type="spellStart"/>
      <w:r>
        <w:t>NDCs</w:t>
      </w:r>
      <w:proofErr w:type="spellEnd"/>
      <w:r>
        <w:t xml:space="preserve"> shown are formed as a result of the effects of the filters in the coupler C and splitter D which are reflected in the Media Channels </w:t>
      </w:r>
      <w:proofErr w:type="spellStart"/>
      <w:r>
        <w:t>MCY</w:t>
      </w:r>
      <w:proofErr w:type="spellEnd"/>
      <w:r>
        <w:t xml:space="preserve"> and </w:t>
      </w:r>
      <w:proofErr w:type="spellStart"/>
      <w:r>
        <w:t>MCZ</w:t>
      </w:r>
      <w:proofErr w:type="spellEnd"/>
      <w:r>
        <w:t xml:space="preserve"> (both of which are FCs with three </w:t>
      </w:r>
      <w:proofErr w:type="spellStart"/>
      <w:r>
        <w:t>FcPorts</w:t>
      </w:r>
      <w:proofErr w:type="spellEnd"/>
      <w:r>
        <w:t xml:space="preserve">). It is not until the lasers A and B are applied to the </w:t>
      </w:r>
      <w:proofErr w:type="spellStart"/>
      <w:r>
        <w:t>MCY</w:t>
      </w:r>
      <w:proofErr w:type="spellEnd"/>
      <w:r>
        <w:t xml:space="preserve"> and </w:t>
      </w:r>
      <w:proofErr w:type="spellStart"/>
      <w:r>
        <w:t>MCZ</w:t>
      </w:r>
      <w:proofErr w:type="spellEnd"/>
      <w:r>
        <w:t xml:space="preserve"> that the effective </w:t>
      </w:r>
      <w:proofErr w:type="spellStart"/>
      <w:r>
        <w:t>NDCs</w:t>
      </w:r>
      <w:proofErr w:type="spellEnd"/>
      <w:r>
        <w:t xml:space="preserve"> can be determined. In the figure, Y and Z are wide band receivers. If A and B were tuned such that </w:t>
      </w:r>
      <w:r w:rsidRPr="0005695A">
        <w:rPr>
          <w:lang w:val="en-GB"/>
        </w:rPr>
        <w:t>A</w:t>
      </w:r>
      <w:r w:rsidRPr="0005695A">
        <w:rPr>
          <w:rFonts w:ascii="Cambria Math" w:hAnsi="Cambria Math" w:cs="Cambria Math"/>
        </w:rPr>
        <w:t>⊆</w:t>
      </w:r>
      <w:r>
        <w:t xml:space="preserve">D1 (and hence </w:t>
      </w:r>
      <w:r w:rsidRPr="0005695A">
        <w:rPr>
          <w:lang w:val="en-GB"/>
        </w:rPr>
        <w:t>A</w:t>
      </w:r>
      <w:r w:rsidRPr="0005695A">
        <w:t>∩D</w:t>
      </w:r>
      <w:r>
        <w:t>2</w:t>
      </w:r>
      <w:r w:rsidRPr="0005695A">
        <w:t>=Ø</w:t>
      </w:r>
      <w:r>
        <w:t xml:space="preserve">) and </w:t>
      </w:r>
      <w:r>
        <w:rPr>
          <w:lang w:val="en-GB"/>
        </w:rPr>
        <w:t>B</w:t>
      </w:r>
      <w:r w:rsidRPr="0005695A">
        <w:rPr>
          <w:rFonts w:ascii="Cambria Math" w:hAnsi="Cambria Math" w:cs="Cambria Math"/>
        </w:rPr>
        <w:t>⊆</w:t>
      </w:r>
      <w:r w:rsidRPr="0005695A">
        <w:t>D</w:t>
      </w:r>
      <w:r>
        <w:t xml:space="preserve">2(and hence </w:t>
      </w:r>
      <w:r>
        <w:rPr>
          <w:lang w:val="en-GB"/>
        </w:rPr>
        <w:t>B</w:t>
      </w:r>
      <w:r w:rsidRPr="0005695A">
        <w:t>∩D</w:t>
      </w:r>
      <w:r>
        <w:t>1</w:t>
      </w:r>
      <w:r w:rsidRPr="0005695A">
        <w:t>=Ø</w:t>
      </w:r>
      <w:r>
        <w:t xml:space="preserve">) then NDCA would go from A to Y and </w:t>
      </w:r>
      <w:proofErr w:type="spellStart"/>
      <w:r>
        <w:t>NDCB</w:t>
      </w:r>
      <w:proofErr w:type="spellEnd"/>
      <w:r>
        <w:t xml:space="preserve"> from B to Z.</w:t>
      </w:r>
    </w:p>
    <w:p w14:paraId="362C0E4C" w14:textId="77777777" w:rsidR="00D7333F" w:rsidRDefault="00D7333F" w:rsidP="00D7333F">
      <w:r>
        <w:t xml:space="preserve">The figure below shows a basic consideration of information transfer. For the </w:t>
      </w:r>
      <w:proofErr w:type="gramStart"/>
      <w:r>
        <w:t>broad band</w:t>
      </w:r>
      <w:proofErr w:type="gramEnd"/>
      <w:r>
        <w:t xml:space="preserve"> receiver, the information transfer capability is dictated by the </w:t>
      </w:r>
      <w:proofErr w:type="spellStart"/>
      <w:r>
        <w:t>NDC</w:t>
      </w:r>
      <w:proofErr w:type="spellEnd"/>
      <w:r>
        <w:t xml:space="preserve">. The Information Transfer Channel (ITC), in this case, has the same essential span as the </w:t>
      </w:r>
      <w:proofErr w:type="spellStart"/>
      <w:r>
        <w:t>NDC</w:t>
      </w:r>
      <w:proofErr w:type="spellEnd"/>
      <w:r>
        <w:t>.</w:t>
      </w:r>
    </w:p>
    <w:p w14:paraId="532D4284" w14:textId="77777777" w:rsidR="00D7333F" w:rsidRDefault="00D7333F" w:rsidP="00D7333F">
      <w:pPr>
        <w:keepNext/>
        <w:jc w:val="center"/>
        <w:rPr>
          <w:lang w:val="en-GB"/>
        </w:rPr>
      </w:pPr>
      <w:r>
        <w:rPr>
          <w:lang w:val="en-GB"/>
        </w:rPr>
        <w:object w:dxaOrig="7208" w:dyaOrig="3120" w14:anchorId="30B5E6D9">
          <v:shape id="_x0000_i1039" type="#_x0000_t75" style="width:465.8pt;height:200.95pt" o:ole="">
            <v:imagedata r:id="rId54" o:title=""/>
          </v:shape>
          <o:OLEObject Type="Embed" ProgID="PowerPoint.Slide.12" ShapeID="_x0000_i1039" DrawAspect="Content" ObjectID="_1734166828" r:id="rId55"/>
        </w:object>
      </w:r>
    </w:p>
    <w:p w14:paraId="0A5D91AE" w14:textId="08A5993B" w:rsidR="00D7333F" w:rsidRDefault="00D7333F" w:rsidP="00D7333F">
      <w:pPr>
        <w:pStyle w:val="FigureCaption"/>
        <w:rPr>
          <w:noProof/>
        </w:rPr>
      </w:pPr>
      <w:bookmarkStart w:id="102" w:name="_Toc123553786"/>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15</w:t>
      </w:r>
      <w:r>
        <w:rPr>
          <w:noProof/>
        </w:rPr>
        <w:fldChar w:fldCharType="end"/>
      </w:r>
      <w:r>
        <w:rPr>
          <w:noProof/>
        </w:rPr>
        <w:t xml:space="preserve"> Information Transfer Channel formed from Media Channels for broadband receiver</w:t>
      </w:r>
      <w:bookmarkEnd w:id="102"/>
    </w:p>
    <w:p w14:paraId="42AA7DE1" w14:textId="77777777" w:rsidR="00D7333F" w:rsidRDefault="00D7333F" w:rsidP="00D7333F">
      <w:pPr>
        <w:keepNext/>
        <w:rPr>
          <w:noProof/>
        </w:rPr>
      </w:pPr>
      <w:r>
        <w:rPr>
          <w:noProof/>
        </w:rPr>
        <w:t>The figure below shows MCZ and MCY are transparent. The ability to transfer information is dictated by setting of the tunable laser, the setting of the hetrodyne detector and the capabilities of the receiver DSP. These settings in combination define the ITC. The figure provides a somewhat simplified representation of the information transfer capability.</w:t>
      </w:r>
    </w:p>
    <w:p w14:paraId="21ABE706" w14:textId="77777777" w:rsidR="00D7333F" w:rsidRDefault="00D7333F" w:rsidP="00D7333F">
      <w:pPr>
        <w:keepNext/>
        <w:rPr>
          <w:lang w:val="en-GB"/>
        </w:rPr>
      </w:pPr>
      <w:bookmarkStart w:id="103" w:name="_Hlk529502647"/>
      <w:r>
        <w:rPr>
          <w:lang w:val="en-GB"/>
        </w:rPr>
        <w:t>The ITC is defined between the point just prior to encoding the information onto the electrical signal that modulates the photon stream and the point just after the extraction of the information from the decoded electrical signal demodulated from the photonic stream.</w:t>
      </w:r>
      <w:bookmarkEnd w:id="103"/>
    </w:p>
    <w:p w14:paraId="5ACA9331" w14:textId="77777777" w:rsidR="00D7333F" w:rsidRDefault="00D7333F" w:rsidP="00D7333F">
      <w:pPr>
        <w:keepNext/>
        <w:rPr>
          <w:lang w:val="en-GB"/>
        </w:rPr>
      </w:pPr>
      <w:r>
        <w:rPr>
          <w:lang w:val="en-GB"/>
        </w:rPr>
        <w:object w:dxaOrig="7235" w:dyaOrig="3130" w14:anchorId="4D65DEA9">
          <v:shape id="_x0000_i1040" type="#_x0000_t75" style="width:452.65pt;height:195.35pt" o:ole="">
            <v:imagedata r:id="rId56" o:title=""/>
          </v:shape>
          <o:OLEObject Type="Embed" ProgID="PowerPoint.Slide.12" ShapeID="_x0000_i1040" DrawAspect="Content" ObjectID="_1734166829" r:id="rId57"/>
        </w:object>
      </w:r>
    </w:p>
    <w:p w14:paraId="287D999E" w14:textId="50739366" w:rsidR="00D7333F" w:rsidRPr="00DD15F6" w:rsidRDefault="00D7333F" w:rsidP="00D7333F">
      <w:pPr>
        <w:pStyle w:val="FigureCaption"/>
        <w:rPr>
          <w:noProof/>
        </w:rPr>
      </w:pPr>
      <w:bookmarkStart w:id="104" w:name="_Ref517774870"/>
      <w:bookmarkStart w:id="105" w:name="_Toc123553787"/>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16</w:t>
      </w:r>
      <w:r>
        <w:rPr>
          <w:noProof/>
        </w:rPr>
        <w:fldChar w:fldCharType="end"/>
      </w:r>
      <w:r>
        <w:rPr>
          <w:noProof/>
        </w:rPr>
        <w:t xml:space="preserve"> Information Transfer Channel formed from Media Channels for coherent receiver</w:t>
      </w:r>
      <w:bookmarkEnd w:id="104"/>
      <w:bookmarkEnd w:id="105"/>
    </w:p>
    <w:p w14:paraId="757AFB91" w14:textId="77777777" w:rsidR="00D7333F" w:rsidRDefault="00D7333F" w:rsidP="00D7333F"/>
    <w:p w14:paraId="0A11DA39" w14:textId="77777777" w:rsidR="00D7333F" w:rsidRDefault="00D7333F" w:rsidP="00D7333F">
      <w:pPr>
        <w:pStyle w:val="Heading3"/>
      </w:pPr>
      <w:bookmarkStart w:id="106" w:name="_Ref518029852"/>
      <w:bookmarkStart w:id="107" w:name="_Toc123553623"/>
      <w:r>
        <w:t>The amplifier</w:t>
      </w:r>
      <w:bookmarkEnd w:id="106"/>
      <w:bookmarkEnd w:id="107"/>
    </w:p>
    <w:p w14:paraId="69ED6996" w14:textId="77777777" w:rsidR="00D7333F" w:rsidRDefault="00D7333F" w:rsidP="00D7333F">
      <w:r>
        <w:t xml:space="preserve">Amplification is achieved using non-linear characteristics of fiber. </w:t>
      </w:r>
      <w:r>
        <w:rPr>
          <w:lang w:val="en-GB"/>
        </w:rPr>
        <w:t>The o</w:t>
      </w:r>
      <w:r w:rsidRPr="00817BD5">
        <w:rPr>
          <w:lang w:val="en-GB"/>
        </w:rPr>
        <w:t>ptical amplifier</w:t>
      </w:r>
      <w:r>
        <w:rPr>
          <w:lang w:val="en-GB"/>
        </w:rPr>
        <w:t xml:space="preserve"> </w:t>
      </w:r>
      <w:r>
        <w:rPr>
          <w:iCs/>
        </w:rPr>
        <w:t xml:space="preserve">acts on a band of frequencies </w:t>
      </w:r>
      <w:r w:rsidRPr="00A942EF">
        <w:rPr>
          <w:iCs/>
        </w:rPr>
        <w:t>to increase the optical power level</w:t>
      </w:r>
      <w:r>
        <w:t xml:space="preserve">. </w:t>
      </w:r>
    </w:p>
    <w:p w14:paraId="53F89820" w14:textId="77777777" w:rsidR="00D7333F" w:rsidRDefault="00D7333F" w:rsidP="00D7333F">
      <w:pPr>
        <w:pStyle w:val="Heading4"/>
      </w:pPr>
      <w:bookmarkStart w:id="108" w:name="_Toc123553624"/>
      <w:r>
        <w:lastRenderedPageBreak/>
        <w:t>General considerations</w:t>
      </w:r>
      <w:bookmarkEnd w:id="108"/>
    </w:p>
    <w:p w14:paraId="02F0EE67" w14:textId="77777777" w:rsidR="00D7333F" w:rsidRDefault="00D7333F" w:rsidP="00D7333F">
      <w:r>
        <w:t>The abstract symbol for an amplifier element is shown in the figure below.</w:t>
      </w:r>
    </w:p>
    <w:p w14:paraId="6FF692AC" w14:textId="77777777" w:rsidR="00D7333F" w:rsidRDefault="00D7333F" w:rsidP="00D7333F">
      <w:pPr>
        <w:keepNext/>
        <w:jc w:val="center"/>
      </w:pPr>
      <w:r>
        <w:object w:dxaOrig="7190" w:dyaOrig="1413" w14:anchorId="581BCC57">
          <v:shape id="_x0000_i1041" type="#_x0000_t75" style="width:359.35pt;height:70.75pt" o:ole="">
            <v:imagedata r:id="rId58" o:title=""/>
          </v:shape>
          <o:OLEObject Type="Embed" ProgID="PowerPoint.Slide.12" ShapeID="_x0000_i1041" DrawAspect="Content" ObjectID="_1734166830" r:id="rId59"/>
        </w:object>
      </w:r>
    </w:p>
    <w:p w14:paraId="6165C599" w14:textId="138F5C6C" w:rsidR="00D7333F" w:rsidRDefault="00D7333F" w:rsidP="00D7333F">
      <w:pPr>
        <w:pStyle w:val="FigureCaption"/>
        <w:rPr>
          <w:noProof/>
        </w:rPr>
      </w:pPr>
      <w:bookmarkStart w:id="109" w:name="_Toc123553788"/>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17</w:t>
      </w:r>
      <w:r>
        <w:rPr>
          <w:noProof/>
        </w:rPr>
        <w:fldChar w:fldCharType="end"/>
      </w:r>
      <w:r>
        <w:rPr>
          <w:noProof/>
        </w:rPr>
        <w:t xml:space="preserve"> Abstract symbol for an amplifier</w:t>
      </w:r>
      <w:bookmarkEnd w:id="109"/>
    </w:p>
    <w:p w14:paraId="185A6BC1" w14:textId="77777777" w:rsidR="00D7333F" w:rsidRDefault="00D7333F" w:rsidP="00D7333F">
      <w:pPr>
        <w:rPr>
          <w:noProof/>
        </w:rPr>
      </w:pPr>
      <w:r>
        <w:rPr>
          <w:noProof/>
        </w:rPr>
        <w:t>The abstract symbol can be used to represent an amplifier where a detailed consideration is not relevant. In a simplified view the gain parameters are parameters of the FC and the input and output power measures are parameters of the FcPorts. The spec model set provides the mapping from the parameters in the simplified view and the detailed interpretable view.</w:t>
      </w:r>
    </w:p>
    <w:p w14:paraId="5FE4978A" w14:textId="77777777" w:rsidR="00D7333F" w:rsidRDefault="00D7333F" w:rsidP="00D7333F">
      <w:pPr>
        <w:rPr>
          <w:noProof/>
        </w:rPr>
      </w:pPr>
      <w:r>
        <w:rPr>
          <w:noProof/>
        </w:rPr>
        <w:t>Where the amplifier provides different amplification for different bands/slots a number of instances of the symbol can be used as shown below. Where control/monitoring is relevant parameters can be offered on a per amplifier FC or FcPort basis as appropriate.</w:t>
      </w:r>
    </w:p>
    <w:p w14:paraId="5F966D76" w14:textId="77777777" w:rsidR="00D7333F" w:rsidRDefault="00D7333F" w:rsidP="00D7333F">
      <w:pPr>
        <w:keepNext/>
        <w:jc w:val="center"/>
      </w:pPr>
      <w:r>
        <w:object w:dxaOrig="7301" w:dyaOrig="3163" w14:anchorId="3D7B025E">
          <v:shape id="_x0000_i1042" type="#_x0000_t75" style="width:361.9pt;height:157.75pt" o:ole="">
            <v:imagedata r:id="rId60" o:title=""/>
          </v:shape>
          <o:OLEObject Type="Embed" ProgID="PowerPoint.Slide.12" ShapeID="_x0000_i1042" DrawAspect="Content" ObjectID="_1734166831" r:id="rId61"/>
        </w:object>
      </w:r>
    </w:p>
    <w:p w14:paraId="28F22A06" w14:textId="38084A68" w:rsidR="00D7333F" w:rsidRDefault="00D7333F" w:rsidP="00D7333F">
      <w:pPr>
        <w:pStyle w:val="FigureCaption"/>
        <w:rPr>
          <w:noProof/>
        </w:rPr>
      </w:pPr>
      <w:bookmarkStart w:id="110" w:name="_Toc123553789"/>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18</w:t>
      </w:r>
      <w:r>
        <w:rPr>
          <w:noProof/>
        </w:rPr>
        <w:fldChar w:fldCharType="end"/>
      </w:r>
      <w:r>
        <w:rPr>
          <w:noProof/>
        </w:rPr>
        <w:t xml:space="preserve"> Abstract Symbol for a multi-band/slot amplifier</w:t>
      </w:r>
      <w:bookmarkEnd w:id="110"/>
    </w:p>
    <w:p w14:paraId="6D430011" w14:textId="77777777" w:rsidR="00D7333F" w:rsidRDefault="00D7333F" w:rsidP="00D7333F">
      <w:r>
        <w:rPr>
          <w:noProof/>
        </w:rPr>
        <w:t xml:space="preserve">For more complex cases a more detailed model will be required. The following sections detail different applification methods. </w:t>
      </w:r>
    </w:p>
    <w:p w14:paraId="3E668EDA" w14:textId="77777777" w:rsidR="00D7333F" w:rsidRPr="006352BC" w:rsidRDefault="00D7333F" w:rsidP="00D7333F">
      <w:pPr>
        <w:pStyle w:val="Heading4"/>
      </w:pPr>
      <w:bookmarkStart w:id="111" w:name="_Toc123553625"/>
      <w:r w:rsidRPr="00942B9F">
        <w:t xml:space="preserve">Erbium </w:t>
      </w:r>
      <w:r w:rsidRPr="00B229E2">
        <w:t>Doped</w:t>
      </w:r>
      <w:r w:rsidRPr="006352BC">
        <w:t xml:space="preserve"> Fiber Amplifier (</w:t>
      </w:r>
      <w:proofErr w:type="spellStart"/>
      <w:r w:rsidRPr="006352BC">
        <w:t>EDFA</w:t>
      </w:r>
      <w:proofErr w:type="spellEnd"/>
      <w:r w:rsidRPr="006352BC">
        <w:t>)</w:t>
      </w:r>
      <w:bookmarkEnd w:id="111"/>
    </w:p>
    <w:p w14:paraId="7F8312A4" w14:textId="77777777" w:rsidR="00D7333F" w:rsidRDefault="00D7333F" w:rsidP="00D7333F">
      <w:r>
        <w:t xml:space="preserve">This amplifier uses a short length of fiber doped with Erbium as the non-linear element that is fed at one or more points by pump lasers of specific frequency. This combination causes power transfer to a set of signals in some spectrum that arrive at the input side of the amplifier. The </w:t>
      </w:r>
      <w:proofErr w:type="spellStart"/>
      <w:r>
        <w:t>EDFA</w:t>
      </w:r>
      <w:proofErr w:type="spellEnd"/>
      <w:r>
        <w:t xml:space="preserve"> is unidirectional.</w:t>
      </w:r>
    </w:p>
    <w:p w14:paraId="626F086D" w14:textId="77777777" w:rsidR="00D7333F" w:rsidRDefault="00D7333F" w:rsidP="00D7333F">
      <w:r>
        <w:t xml:space="preserve">The following figure shows a stylized view of an </w:t>
      </w:r>
      <w:proofErr w:type="spellStart"/>
      <w:r>
        <w:t>EDFA</w:t>
      </w:r>
      <w:proofErr w:type="spellEnd"/>
      <w:r>
        <w:t xml:space="preserve"> with one forward (co-directional) pump laser and fragment of control (including measurement of one band of incoming/outgoing signal only). In a full form, many bands may be measured, there may be many pumps in an amplifier </w:t>
      </w:r>
      <w:r>
        <w:lastRenderedPageBreak/>
        <w:t>and there may be two or more amplifiers in parallel amplifying different bands (</w:t>
      </w:r>
      <w:proofErr w:type="gramStart"/>
      <w:r>
        <w:t>e.g.</w:t>
      </w:r>
      <w:proofErr w:type="gramEnd"/>
      <w:r>
        <w:t xml:space="preserve"> L band and C band</w:t>
      </w:r>
      <w:r>
        <w:rPr>
          <w:rStyle w:val="FootnoteReference"/>
        </w:rPr>
        <w:footnoteReference w:id="5"/>
      </w:r>
      <w:r>
        <w:t>).</w:t>
      </w:r>
    </w:p>
    <w:p w14:paraId="58A31856" w14:textId="77777777" w:rsidR="00D7333F" w:rsidRDefault="00D7333F" w:rsidP="00D7333F">
      <w:pPr>
        <w:keepNext/>
      </w:pPr>
    </w:p>
    <w:p w14:paraId="03E973D0" w14:textId="77777777" w:rsidR="00D7333F" w:rsidRDefault="00D7333F" w:rsidP="00D7333F">
      <w:pPr>
        <w:keepNext/>
      </w:pPr>
      <w:r>
        <w:object w:dxaOrig="12300" w:dyaOrig="4977" w14:anchorId="3316A50B">
          <v:shape id="_x0000_i1043" type="#_x0000_t75" style="width:480.85pt;height:193.45pt" o:ole="">
            <v:imagedata r:id="rId62" o:title=""/>
          </v:shape>
          <o:OLEObject Type="Embed" ProgID="PowerPoint.Slide.12" ShapeID="_x0000_i1043" DrawAspect="Content" ObjectID="_1734166832" r:id="rId63"/>
        </w:object>
      </w:r>
    </w:p>
    <w:p w14:paraId="2E0C9A80" w14:textId="7E326D92" w:rsidR="00D7333F" w:rsidRPr="00DD15F6" w:rsidRDefault="00D7333F" w:rsidP="00D7333F">
      <w:pPr>
        <w:pStyle w:val="FigureCaption"/>
      </w:pPr>
      <w:bookmarkStart w:id="112" w:name="_Toc123553790"/>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19</w:t>
      </w:r>
      <w:r>
        <w:rPr>
          <w:noProof/>
        </w:rPr>
        <w:fldChar w:fldCharType="end"/>
      </w:r>
      <w:r>
        <w:rPr>
          <w:noProof/>
        </w:rPr>
        <w:t xml:space="preserve"> A stylized view of a fragment of an EDFA</w:t>
      </w:r>
      <w:bookmarkEnd w:id="112"/>
    </w:p>
    <w:p w14:paraId="348FF339" w14:textId="77777777" w:rsidR="00D7333F" w:rsidRDefault="00D7333F" w:rsidP="00D7333F">
      <w:r>
        <w:t xml:space="preserve">The essential function of the amplifier is to provide balanced amplification to all relevant incoming signals. To enable interpretation of the measures and adjustment of the controls a suitably detailed spec model should be provided. The spec model should show necessary </w:t>
      </w:r>
      <w:proofErr w:type="gramStart"/>
      <w:r>
        <w:t>detail</w:t>
      </w:r>
      <w:proofErr w:type="gramEnd"/>
      <w:r>
        <w:t xml:space="preserve"> such that the effects of each control and the meaning of each measure can be interpreted. Certain elements of the </w:t>
      </w:r>
      <w:proofErr w:type="spellStart"/>
      <w:r>
        <w:t>EDFA</w:t>
      </w:r>
      <w:proofErr w:type="spellEnd"/>
      <w:r>
        <w:t xml:space="preserve"> (such as the circulators) are not relevant from this perspective. The spec may represent the amplifier as a set of parallel per band amplifiers from this perspective. </w:t>
      </w:r>
    </w:p>
    <w:p w14:paraId="11729991" w14:textId="77777777" w:rsidR="00D7333F" w:rsidRDefault="00D7333F" w:rsidP="00D7333F">
      <w:r>
        <w:t>Considering fault analysis, it may be necessary to represent the amplifier in more precise detail especially where the amplifier is constructed from a number of separate field replaceable units.</w:t>
      </w:r>
    </w:p>
    <w:p w14:paraId="747A0A91" w14:textId="77777777" w:rsidR="00D7333F" w:rsidRDefault="00D7333F" w:rsidP="00D7333F">
      <w:r>
        <w:t>It is likely that several related spec models will be necessary in the most complex case</w:t>
      </w:r>
      <w:r>
        <w:rPr>
          <w:rStyle w:val="FootnoteReference"/>
        </w:rPr>
        <w:footnoteReference w:id="6"/>
      </w:r>
      <w:r>
        <w:t>.</w:t>
      </w:r>
    </w:p>
    <w:p w14:paraId="08F4540A" w14:textId="77777777" w:rsidR="00D7333F" w:rsidRDefault="00D7333F" w:rsidP="00D7333F">
      <w:r>
        <w:t xml:space="preserve">The following figure shows a fragment of a model of an </w:t>
      </w:r>
      <w:proofErr w:type="spellStart"/>
      <w:r>
        <w:t>EDFA</w:t>
      </w:r>
      <w:proofErr w:type="spellEnd"/>
      <w:r>
        <w:t xml:space="preserve"> with a backward pump.</w:t>
      </w:r>
    </w:p>
    <w:p w14:paraId="2048C4BF" w14:textId="77777777" w:rsidR="00D7333F" w:rsidRDefault="00D7333F" w:rsidP="00D7333F">
      <w:pPr>
        <w:keepNext/>
        <w:jc w:val="center"/>
      </w:pPr>
      <w:r>
        <w:object w:dxaOrig="10236" w:dyaOrig="4970" w14:anchorId="06C6691F">
          <v:shape id="_x0000_i1044" type="#_x0000_t75" style="width:400.7pt;height:196.6pt" o:ole="">
            <v:imagedata r:id="rId64" o:title=""/>
          </v:shape>
          <o:OLEObject Type="Embed" ProgID="PowerPoint.Slide.12" ShapeID="_x0000_i1044" DrawAspect="Content" ObjectID="_1734166833" r:id="rId65"/>
        </w:object>
      </w:r>
    </w:p>
    <w:p w14:paraId="22B0A74F" w14:textId="0CEBCD8A" w:rsidR="00D7333F" w:rsidRPr="00DD15F6" w:rsidRDefault="00D7333F" w:rsidP="00D7333F">
      <w:pPr>
        <w:pStyle w:val="FigureCaption"/>
      </w:pPr>
      <w:bookmarkStart w:id="113" w:name="_Toc123553791"/>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20</w:t>
      </w:r>
      <w:r>
        <w:rPr>
          <w:noProof/>
        </w:rPr>
        <w:fldChar w:fldCharType="end"/>
      </w:r>
      <w:r>
        <w:rPr>
          <w:noProof/>
        </w:rPr>
        <w:t xml:space="preserve"> A further fragment of an EDFA with a forward and a backward pump</w:t>
      </w:r>
      <w:bookmarkEnd w:id="113"/>
    </w:p>
    <w:p w14:paraId="6E0F45F5" w14:textId="77777777" w:rsidR="00D7333F" w:rsidRPr="00DD15F6" w:rsidRDefault="00D7333F" w:rsidP="00D7333F"/>
    <w:p w14:paraId="5AFBB40D" w14:textId="77777777" w:rsidR="00D7333F" w:rsidRDefault="00D7333F" w:rsidP="00D7333F">
      <w:pPr>
        <w:pStyle w:val="Heading3"/>
      </w:pPr>
      <w:bookmarkStart w:id="114" w:name="_Toc123553626"/>
      <w:r>
        <w:t>Amplification using the Raman effect</w:t>
      </w:r>
      <w:bookmarkEnd w:id="114"/>
    </w:p>
    <w:p w14:paraId="05372DDE" w14:textId="77777777" w:rsidR="00D7333F" w:rsidRDefault="00D7333F" w:rsidP="00D7333F">
      <w:r>
        <w:t>The following figure shows a stylized view of a Raman amplifier. The amplifier uses the main transmission fiber as the amplification element. Various other filters and monitors may be present in full representation.</w:t>
      </w:r>
    </w:p>
    <w:p w14:paraId="30E75AA4" w14:textId="77777777" w:rsidR="00D7333F" w:rsidRDefault="00D7333F" w:rsidP="00D7333F">
      <w:r>
        <w:t xml:space="preserve">As for the </w:t>
      </w:r>
      <w:proofErr w:type="spellStart"/>
      <w:r>
        <w:t>EDFA</w:t>
      </w:r>
      <w:proofErr w:type="spellEnd"/>
      <w:r>
        <w:t xml:space="preserve"> there may be a need for several related spec models to provide views for different purposes.</w:t>
      </w:r>
    </w:p>
    <w:p w14:paraId="368D19E0" w14:textId="77777777" w:rsidR="00D7333F" w:rsidRPr="00B8226E" w:rsidRDefault="00D7333F" w:rsidP="00D7333F">
      <w:r>
        <w:t>A simplified view may use the amplifier symbol in the figure above or amplification can be shown on the FC for the transmission fiber (as in the figure below).</w:t>
      </w:r>
    </w:p>
    <w:p w14:paraId="5E26671D" w14:textId="77777777" w:rsidR="00D7333F" w:rsidRDefault="00D7333F" w:rsidP="00D7333F">
      <w:pPr>
        <w:keepNext/>
        <w:jc w:val="center"/>
      </w:pPr>
      <w:r>
        <w:object w:dxaOrig="8703" w:dyaOrig="5525" w14:anchorId="04BB80BD">
          <v:shape id="_x0000_i1045" type="#_x0000_t75" style="width:433.25pt;height:277.35pt" o:ole="">
            <v:imagedata r:id="rId66" o:title=""/>
          </v:shape>
          <o:OLEObject Type="Embed" ProgID="PowerPoint.Slide.12" ShapeID="_x0000_i1045" DrawAspect="Content" ObjectID="_1734166834" r:id="rId67"/>
        </w:object>
      </w:r>
    </w:p>
    <w:p w14:paraId="024E9AFB" w14:textId="08BAAD11" w:rsidR="00D7333F" w:rsidRDefault="00D7333F" w:rsidP="00D7333F">
      <w:pPr>
        <w:pStyle w:val="FigureCaption"/>
        <w:rPr>
          <w:noProof/>
        </w:rPr>
      </w:pPr>
      <w:bookmarkStart w:id="115" w:name="_Toc123553792"/>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21</w:t>
      </w:r>
      <w:r>
        <w:rPr>
          <w:noProof/>
        </w:rPr>
        <w:fldChar w:fldCharType="end"/>
      </w:r>
      <w:r>
        <w:rPr>
          <w:noProof/>
        </w:rPr>
        <w:t xml:space="preserve"> Stylized model view of a Raman amplifier</w:t>
      </w:r>
      <w:bookmarkEnd w:id="115"/>
    </w:p>
    <w:p w14:paraId="1C9C41B0" w14:textId="77777777" w:rsidR="00D7333F" w:rsidRDefault="00D7333F" w:rsidP="00D7333F">
      <w:pPr>
        <w:pStyle w:val="Heading3"/>
      </w:pPr>
      <w:bookmarkStart w:id="116" w:name="_Toc123553627"/>
      <w:r>
        <w:t>Optical Time Domain Reflectometer (</w:t>
      </w:r>
      <w:proofErr w:type="spellStart"/>
      <w:r>
        <w:t>OTDR</w:t>
      </w:r>
      <w:proofErr w:type="spellEnd"/>
      <w:r>
        <w:t>)</w:t>
      </w:r>
      <w:bookmarkEnd w:id="116"/>
    </w:p>
    <w:p w14:paraId="3190C0C0" w14:textId="77777777" w:rsidR="00D7333F" w:rsidRPr="003224CB" w:rsidRDefault="00D7333F" w:rsidP="00D7333F">
      <w:r>
        <w:t xml:space="preserve">The following figure shows a somewhat simplified representation of an </w:t>
      </w:r>
      <w:proofErr w:type="spellStart"/>
      <w:r>
        <w:t>OTDR</w:t>
      </w:r>
      <w:proofErr w:type="spellEnd"/>
      <w:r>
        <w:t>. The laser fires pulses via the circulator (top) into the fiber (right) and reflections are collected from the fiber (right) via the circulator (bottom) and fed to the detector of single photons (indicated by the “1”). The single photons are counted over time and the results analyzed to provide a view of the lengthwise characteristics of the fiber.</w:t>
      </w:r>
    </w:p>
    <w:p w14:paraId="193F5EFE" w14:textId="77777777" w:rsidR="00D7333F" w:rsidRDefault="00D7333F" w:rsidP="00D7333F">
      <w:pPr>
        <w:jc w:val="center"/>
      </w:pPr>
      <w:r>
        <w:object w:dxaOrig="5686" w:dyaOrig="4263" w14:anchorId="28468829">
          <v:shape id="_x0000_i1046" type="#_x0000_t75" style="width:498.35pt;height:373.75pt" o:ole="">
            <v:imagedata r:id="rId68" o:title=""/>
          </v:shape>
          <o:OLEObject Type="Embed" ProgID="PowerPoint.Slide.12" ShapeID="_x0000_i1046" DrawAspect="Content" ObjectID="_1734166835" r:id="rId69"/>
        </w:object>
      </w:r>
    </w:p>
    <w:p w14:paraId="2F2BF690" w14:textId="14DB435E" w:rsidR="00D7333F" w:rsidRDefault="00D7333F" w:rsidP="00D7333F">
      <w:pPr>
        <w:pStyle w:val="FigureCaption"/>
        <w:rPr>
          <w:noProof/>
        </w:rPr>
      </w:pPr>
      <w:bookmarkStart w:id="117" w:name="_Toc123553793"/>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22</w:t>
      </w:r>
      <w:r>
        <w:rPr>
          <w:noProof/>
        </w:rPr>
        <w:fldChar w:fldCharType="end"/>
      </w:r>
      <w:r>
        <w:rPr>
          <w:noProof/>
        </w:rPr>
        <w:t xml:space="preserve"> Stylized model view of an OTDR</w:t>
      </w:r>
      <w:bookmarkEnd w:id="117"/>
    </w:p>
    <w:p w14:paraId="449EC64F" w14:textId="77777777" w:rsidR="00D7333F" w:rsidRDefault="00D7333F" w:rsidP="00D7333F">
      <w:pPr>
        <w:pStyle w:val="Heading3"/>
      </w:pPr>
      <w:bookmarkStart w:id="118" w:name="_Toc123553628"/>
      <w:r>
        <w:t>Spectrum Analyzer</w:t>
      </w:r>
      <w:bookmarkEnd w:id="118"/>
      <w:r>
        <w:t xml:space="preserve"> </w:t>
      </w:r>
    </w:p>
    <w:p w14:paraId="1A2A8FEE" w14:textId="77777777" w:rsidR="00D7333F" w:rsidRPr="003224CB" w:rsidRDefault="00D7333F" w:rsidP="00D7333F">
      <w:r>
        <w:t xml:space="preserve">The following figure shows a somewhat simplified representation of spectrum analyzer. The coherent receiver is designed to be </w:t>
      </w:r>
      <w:proofErr w:type="gramStart"/>
      <w:r>
        <w:t>narrow</w:t>
      </w:r>
      <w:proofErr w:type="gramEnd"/>
      <w:r>
        <w:t xml:space="preserve"> band and to sweep across the spectrum. The DSP and analysis result in a measure of the spectral characteristics of the light in the channel.</w:t>
      </w:r>
    </w:p>
    <w:p w14:paraId="6DE05F05" w14:textId="3768C185" w:rsidR="00D7333F" w:rsidRDefault="00046545" w:rsidP="00D7333F">
      <w:pPr>
        <w:keepNext/>
        <w:jc w:val="center"/>
      </w:pPr>
      <w:r>
        <w:object w:dxaOrig="7525" w:dyaOrig="4148" w14:anchorId="34E25AE5">
          <v:shape id="_x0000_i1047" type="#_x0000_t75" style="width:473.3pt;height:261.1pt" o:ole="">
            <v:imagedata r:id="rId70" o:title=""/>
          </v:shape>
          <o:OLEObject Type="Embed" ProgID="PowerPoint.Slide.12" ShapeID="_x0000_i1047" DrawAspect="Content" ObjectID="_1734166836" r:id="rId71"/>
        </w:object>
      </w:r>
    </w:p>
    <w:p w14:paraId="53AA408C" w14:textId="0815B225" w:rsidR="00D7333F" w:rsidRDefault="00D7333F" w:rsidP="00D7333F">
      <w:pPr>
        <w:pStyle w:val="FigureCaption"/>
        <w:rPr>
          <w:lang w:val="en-GB"/>
        </w:rPr>
      </w:pPr>
      <w:bookmarkStart w:id="119" w:name="_Toc123553794"/>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23</w:t>
      </w:r>
      <w:r>
        <w:rPr>
          <w:noProof/>
        </w:rPr>
        <w:fldChar w:fldCharType="end"/>
      </w:r>
      <w:r>
        <w:rPr>
          <w:noProof/>
        </w:rPr>
        <w:t xml:space="preserve"> </w:t>
      </w:r>
      <w:r>
        <w:rPr>
          <w:lang w:val="en-GB"/>
        </w:rPr>
        <w:t>Stylized model view of a spectrum analyser</w:t>
      </w:r>
      <w:bookmarkEnd w:id="119"/>
    </w:p>
    <w:p w14:paraId="457B0CE8" w14:textId="77777777" w:rsidR="00D7333F" w:rsidRPr="007F3ACB" w:rsidRDefault="00D7333F" w:rsidP="00D7333F">
      <w:pPr>
        <w:rPr>
          <w:lang w:val="en-GB"/>
        </w:rPr>
      </w:pPr>
      <w:r>
        <w:rPr>
          <w:lang w:val="en-GB"/>
        </w:rPr>
        <w:t xml:space="preserve">An alternative, potentially more likely, approach is to </w:t>
      </w:r>
      <w:r>
        <w:t>use a narrow band tunable filter in front of a wide band optical power detector and sweep the spectrum by tuning the filter.</w:t>
      </w:r>
    </w:p>
    <w:p w14:paraId="1CAAF627" w14:textId="77777777" w:rsidR="00D7333F" w:rsidRDefault="00D7333F" w:rsidP="00D7333F">
      <w:pPr>
        <w:pStyle w:val="Heading1"/>
      </w:pPr>
      <w:bookmarkStart w:id="120" w:name="_Toc123553629"/>
      <w:r>
        <w:t>Monitoring and Overhead (based on {{ITU-T G.872}})</w:t>
      </w:r>
      <w:bookmarkEnd w:id="120"/>
    </w:p>
    <w:p w14:paraId="65B1EFC9" w14:textId="77777777" w:rsidR="00D7333F" w:rsidRDefault="00D7333F" w:rsidP="00D7333F">
      <w:pPr>
        <w:pStyle w:val="Heading2"/>
      </w:pPr>
      <w:bookmarkStart w:id="121" w:name="_Toc123553630"/>
      <w:r>
        <w:t>Overview</w:t>
      </w:r>
      <w:bookmarkEnd w:id="121"/>
    </w:p>
    <w:p w14:paraId="7648E601" w14:textId="77777777" w:rsidR="00D7333F" w:rsidRPr="00223935" w:rsidRDefault="00D7333F" w:rsidP="00D7333F">
      <w:r>
        <w:t xml:space="preserve">This section deals with the monitoring of sections of a photonic network. The model is derived from representations in {{ITU-T G.872}}. The two subsections provide an overview of the basic monitoring capabilities in the context of the ITU-T work and introduce the OMS, </w:t>
      </w:r>
      <w:proofErr w:type="gramStart"/>
      <w:r>
        <w:t>OTS</w:t>
      </w:r>
      <w:proofErr w:type="gramEnd"/>
      <w:r>
        <w:t xml:space="preserve"> and </w:t>
      </w:r>
      <w:proofErr w:type="spellStart"/>
      <w:r>
        <w:t>OTSiG</w:t>
      </w:r>
      <w:proofErr w:type="spellEnd"/>
      <w:r>
        <w:t>-O. Then further subsections explain how the monitoring is factored into the ONF Core model.</w:t>
      </w:r>
    </w:p>
    <w:p w14:paraId="65ACBB75" w14:textId="6A0AEE5F" w:rsidR="00D7333F" w:rsidRDefault="00D7333F" w:rsidP="00D7333F">
      <w:pPr>
        <w:pStyle w:val="Heading2"/>
      </w:pPr>
      <w:bookmarkStart w:id="122" w:name="_Toc123553631"/>
      <w:r>
        <w:t>OMS and OTS</w:t>
      </w:r>
      <w:del w:id="123" w:author="Malcolm Betts" w:date="2023-01-02T11:20:00Z">
        <w:r w:rsidDel="008730A1">
          <w:delText xml:space="preserve"> The</w:delText>
        </w:r>
      </w:del>
      <w:bookmarkEnd w:id="122"/>
    </w:p>
    <w:p w14:paraId="2EA06487" w14:textId="77777777" w:rsidR="00D7333F" w:rsidRDefault="00D7333F" w:rsidP="00D7333F">
      <w:bookmarkStart w:id="124" w:name="_Hlk529504353"/>
      <w:r>
        <w:t xml:space="preserve">The following figure shows a fragment of topology positioning the OMS and OTS with </w:t>
      </w:r>
      <w:proofErr w:type="gramStart"/>
      <w:r>
        <w:t>respect</w:t>
      </w:r>
      <w:proofErr w:type="gramEnd"/>
      <w:r>
        <w:t xml:space="preserve"> the photonic and electronic components. The OMS and OTS spans are defined by the position of the respective </w:t>
      </w:r>
      <w:proofErr w:type="spellStart"/>
      <w:r>
        <w:t>OSME</w:t>
      </w:r>
      <w:proofErr w:type="spellEnd"/>
      <w:r>
        <w:t xml:space="preserve"> spans. The OSC carries signals that have the characteristic information of “overhead” where there is overhead related to the OTS </w:t>
      </w:r>
      <w:proofErr w:type="spellStart"/>
      <w:r>
        <w:t>OSME</w:t>
      </w:r>
      <w:proofErr w:type="spellEnd"/>
      <w:r>
        <w:t xml:space="preserve"> and the OMS </w:t>
      </w:r>
      <w:proofErr w:type="spellStart"/>
      <w:r>
        <w:t>OSME</w:t>
      </w:r>
      <w:proofErr w:type="spellEnd"/>
      <w:r>
        <w:t xml:space="preserve">. </w:t>
      </w:r>
    </w:p>
    <w:p w14:paraId="5A3D4D88" w14:textId="77777777" w:rsidR="00D7333F" w:rsidRDefault="00D7333F" w:rsidP="00D7333F">
      <w:bookmarkStart w:id="125" w:name="_Hlk529505215"/>
      <w:r>
        <w:t>As the figure shows, the OMS and OTS span define abstract demarcations in the payload carrying photonic signal. The photonic signal shape that crosses the OMS boundary entering the OMS span is not relevantly different,</w:t>
      </w:r>
      <w:r w:rsidRPr="00597CD5">
        <w:t xml:space="preserve"> </w:t>
      </w:r>
      <w:r>
        <w:t xml:space="preserve">assuming that the amplifier is working well, from that that crosses the OTS boundary entering the OTS span and is not relevantly different from the signal </w:t>
      </w:r>
      <w:r>
        <w:lastRenderedPageBreak/>
        <w:t xml:space="preserve">shape that crosses the OTS boundary exiting the OTS span and that crosses the OMS boundary exiting the OMS span. </w:t>
      </w:r>
    </w:p>
    <w:p w14:paraId="7CD446F9" w14:textId="77777777" w:rsidR="00D7333F" w:rsidRDefault="00D7333F" w:rsidP="00D7333F">
      <w:r>
        <w:t>If there is no amplification, the OMS and the OTS are coincident.</w:t>
      </w:r>
    </w:p>
    <w:bookmarkEnd w:id="124"/>
    <w:bookmarkEnd w:id="125"/>
    <w:p w14:paraId="76B3C639" w14:textId="77777777" w:rsidR="00D7333F" w:rsidRDefault="00D7333F" w:rsidP="00D7333F">
      <w:r>
        <w:t xml:space="preserve">The figure includes three diagrams. The detailed view shows a layout of components (each component view is itself simplified). The measures in the detailed view can be projected to the corresponding points in the simplified view. A set of scheme </w:t>
      </w:r>
      <w:proofErr w:type="gramStart"/>
      <w:r>
        <w:t>spec</w:t>
      </w:r>
      <w:proofErr w:type="gramEnd"/>
      <w:r>
        <w:t xml:space="preserve"> would explain the relationship between the simplified view and the detailed view (and clearly further spec would explain the measures on each component in terms of further detail).</w:t>
      </w:r>
    </w:p>
    <w:p w14:paraId="69C87E01" w14:textId="77777777" w:rsidR="00D7333F" w:rsidRDefault="00D7333F" w:rsidP="00D7333F">
      <w:pPr>
        <w:keepNext/>
        <w:jc w:val="center"/>
      </w:pPr>
      <w:r>
        <w:object w:dxaOrig="10036" w:dyaOrig="8600" w14:anchorId="6AC5E066">
          <v:shape id="_x0000_i1048" type="#_x0000_t75" style="width:466.45pt;height:400.05pt" o:ole="">
            <v:imagedata r:id="rId72" o:title=""/>
          </v:shape>
          <o:OLEObject Type="Embed" ProgID="PowerPoint.Slide.12" ShapeID="_x0000_i1048" DrawAspect="Content" ObjectID="_1734166837" r:id="rId73"/>
        </w:object>
      </w:r>
    </w:p>
    <w:p w14:paraId="4B96CB99" w14:textId="3689AD87" w:rsidR="00D7333F" w:rsidRDefault="00D7333F" w:rsidP="00D7333F">
      <w:pPr>
        <w:pStyle w:val="FigureCaption"/>
        <w:rPr>
          <w:noProof/>
        </w:rPr>
      </w:pPr>
      <w:bookmarkStart w:id="126" w:name="_Toc123553795"/>
      <w:r>
        <w:t xml:space="preserve">Figure </w:t>
      </w:r>
      <w:r>
        <w:rPr>
          <w:noProof/>
        </w:rPr>
        <w:fldChar w:fldCharType="begin"/>
      </w:r>
      <w:r>
        <w:rPr>
          <w:noProof/>
        </w:rPr>
        <w:instrText xml:space="preserve"> STYLEREF 1 \s </w:instrText>
      </w:r>
      <w:r>
        <w:rPr>
          <w:noProof/>
        </w:rPr>
        <w:fldChar w:fldCharType="separate"/>
      </w:r>
      <w:r w:rsidR="006F353F">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1</w:t>
      </w:r>
      <w:r>
        <w:rPr>
          <w:noProof/>
        </w:rPr>
        <w:fldChar w:fldCharType="end"/>
      </w:r>
      <w:r>
        <w:rPr>
          <w:noProof/>
        </w:rPr>
        <w:t xml:space="preserve"> Topology fragment showing OTS in detail and OMS in abstract (assuming EDFA)</w:t>
      </w:r>
      <w:bookmarkEnd w:id="126"/>
    </w:p>
    <w:p w14:paraId="730D8140" w14:textId="77777777" w:rsidR="00D7333F" w:rsidRDefault="00D7333F" w:rsidP="00D7333F">
      <w:r>
        <w:t>The OMS information is conveyed via the OSC. The OSC terminates for each OTS span and hence the OMS information needs to be propagated between OSCs at the points of OTS termination. This detail is not shown but would be explicitly modeled in the relevant specs (essentially simple forwarding). Bidirectional considerations of the OMS, OTS and OSC are not covered here.</w:t>
      </w:r>
    </w:p>
    <w:p w14:paraId="682457D4" w14:textId="77777777" w:rsidR="00D7333F" w:rsidRDefault="00D7333F" w:rsidP="00D7333F">
      <w:r>
        <w:lastRenderedPageBreak/>
        <w:t xml:space="preserve">Note that the OTS monitors shown in the figure above will probably be the monitors of the amplifier itself and hence the OTS </w:t>
      </w:r>
      <w:proofErr w:type="spellStart"/>
      <w:r>
        <w:t>OSME</w:t>
      </w:r>
      <w:proofErr w:type="spellEnd"/>
      <w:r>
        <w:t xml:space="preserve"> will extend between the output port and the input of the amplifiers as show in the simplified view such that the OTS and OTS </w:t>
      </w:r>
      <w:proofErr w:type="spellStart"/>
      <w:r>
        <w:t>OSME</w:t>
      </w:r>
      <w:proofErr w:type="spellEnd"/>
      <w:r>
        <w:t xml:space="preserve"> become coincident.</w:t>
      </w:r>
    </w:p>
    <w:p w14:paraId="554A494A" w14:textId="77777777" w:rsidR="00D7333F" w:rsidRDefault="00D7333F" w:rsidP="00D7333F">
      <w:pPr>
        <w:rPr>
          <w:lang w:val="en-GB"/>
        </w:rPr>
      </w:pPr>
      <w:r>
        <w:t xml:space="preserve">The OTS, OTS </w:t>
      </w:r>
      <w:proofErr w:type="spellStart"/>
      <w:r>
        <w:t>OSME</w:t>
      </w:r>
      <w:proofErr w:type="spellEnd"/>
      <w:r>
        <w:t xml:space="preserve">, OMS and OMS </w:t>
      </w:r>
      <w:proofErr w:type="spellStart"/>
      <w:r>
        <w:t>OSME</w:t>
      </w:r>
      <w:proofErr w:type="spellEnd"/>
      <w:r>
        <w:t xml:space="preserve"> are represented by FCs. </w:t>
      </w:r>
      <w:r w:rsidRPr="00817BD5">
        <w:rPr>
          <w:lang w:val="en-GB"/>
        </w:rPr>
        <w:t xml:space="preserve">OTS </w:t>
      </w:r>
      <w:r>
        <w:rPr>
          <w:lang w:val="en-GB"/>
        </w:rPr>
        <w:t>FC</w:t>
      </w:r>
      <w:r w:rsidRPr="00817BD5">
        <w:rPr>
          <w:lang w:val="en-GB"/>
        </w:rPr>
        <w:t xml:space="preserve"> is between the output of one amplifier and the input of the next</w:t>
      </w:r>
      <w:r>
        <w:rPr>
          <w:lang w:val="en-GB"/>
        </w:rPr>
        <w:t xml:space="preserve">. The </w:t>
      </w:r>
      <w:r w:rsidRPr="00817BD5">
        <w:rPr>
          <w:lang w:val="en-GB"/>
        </w:rPr>
        <w:t xml:space="preserve">OMS </w:t>
      </w:r>
      <w:r>
        <w:rPr>
          <w:lang w:val="en-GB"/>
        </w:rPr>
        <w:t>FC</w:t>
      </w:r>
      <w:r w:rsidRPr="00817BD5">
        <w:rPr>
          <w:lang w:val="en-GB"/>
        </w:rPr>
        <w:t xml:space="preserve"> is between a point of aggregation and a point of disaggregation</w:t>
      </w:r>
      <w:r>
        <w:rPr>
          <w:lang w:val="en-GB"/>
        </w:rPr>
        <w:t>.</w:t>
      </w:r>
    </w:p>
    <w:p w14:paraId="1DEA7D97" w14:textId="77777777" w:rsidR="00D7333F" w:rsidRDefault="00D7333F" w:rsidP="00D7333F">
      <w:r>
        <w:rPr>
          <w:lang w:val="en-GB"/>
        </w:rPr>
        <w:t xml:space="preserve">The Optical Supervisory Channel is essentially an </w:t>
      </w:r>
      <w:proofErr w:type="spellStart"/>
      <w:r>
        <w:rPr>
          <w:lang w:val="en-GB"/>
        </w:rPr>
        <w:t>NDC</w:t>
      </w:r>
      <w:proofErr w:type="spellEnd"/>
      <w:r>
        <w:rPr>
          <w:lang w:val="en-GB"/>
        </w:rPr>
        <w:t xml:space="preserve"> and is represented by an FC.</w:t>
      </w:r>
    </w:p>
    <w:p w14:paraId="47E0DE4D" w14:textId="77777777" w:rsidR="00D7333F" w:rsidRDefault="00D7333F" w:rsidP="00D7333F">
      <w:pPr>
        <w:pStyle w:val="Heading2"/>
      </w:pPr>
      <w:bookmarkStart w:id="127" w:name="_Toc123553632"/>
      <w:proofErr w:type="spellStart"/>
      <w:r>
        <w:t>OTSi</w:t>
      </w:r>
      <w:proofErr w:type="spellEnd"/>
      <w:r>
        <w:t xml:space="preserve"> in context of </w:t>
      </w:r>
      <w:proofErr w:type="spellStart"/>
      <w:r>
        <w:t>OTU</w:t>
      </w:r>
      <w:proofErr w:type="spellEnd"/>
      <w:r>
        <w:t>, OMS-O and OTS-O</w:t>
      </w:r>
      <w:bookmarkEnd w:id="127"/>
    </w:p>
    <w:p w14:paraId="18BCFEA6" w14:textId="77777777" w:rsidR="00D7333F" w:rsidRPr="000562E3" w:rsidRDefault="00D7333F" w:rsidP="00D7333F">
      <w:r>
        <w:t xml:space="preserve">The following figure provides a detailed view of the representation of the </w:t>
      </w:r>
      <w:proofErr w:type="spellStart"/>
      <w:r>
        <w:t>LTPs</w:t>
      </w:r>
      <w:proofErr w:type="spellEnd"/>
      <w:r>
        <w:t xml:space="preserve"> and FCs that could represent </w:t>
      </w:r>
      <w:proofErr w:type="spellStart"/>
      <w:r>
        <w:t>OTU</w:t>
      </w:r>
      <w:proofErr w:type="spellEnd"/>
      <w:r>
        <w:t xml:space="preserve"> mapping onto media based upon a simple interpretation of the ITU-T figures.</w:t>
      </w:r>
    </w:p>
    <w:p w14:paraId="2581F581" w14:textId="77777777" w:rsidR="00D7333F" w:rsidRDefault="00D7333F" w:rsidP="00D7333F"/>
    <w:p w14:paraId="05B42F7B" w14:textId="77777777" w:rsidR="00D7333F" w:rsidRDefault="00D7333F" w:rsidP="00D7333F">
      <w:pPr>
        <w:keepNext/>
        <w:jc w:val="center"/>
      </w:pPr>
      <w:r>
        <w:object w:dxaOrig="9870" w:dyaOrig="8459" w14:anchorId="443EA7C2">
          <v:shape id="_x0000_i1049" type="#_x0000_t75" style="width:458.3pt;height:391.95pt" o:ole="">
            <v:imagedata r:id="rId74" o:title=""/>
          </v:shape>
          <o:OLEObject Type="Embed" ProgID="PowerPoint.Slide.12" ShapeID="_x0000_i1049" DrawAspect="Content" ObjectID="_1734166838" r:id="rId75"/>
        </w:object>
      </w:r>
    </w:p>
    <w:p w14:paraId="6C8E3E73" w14:textId="534B52A7" w:rsidR="00D7333F" w:rsidRPr="000562E3" w:rsidRDefault="00D7333F" w:rsidP="00D7333F">
      <w:pPr>
        <w:pStyle w:val="FigureCaption"/>
      </w:pPr>
      <w:bookmarkStart w:id="128" w:name="_Toc123553796"/>
      <w:r>
        <w:t xml:space="preserve">Figure </w:t>
      </w:r>
      <w:r>
        <w:rPr>
          <w:noProof/>
        </w:rPr>
        <w:fldChar w:fldCharType="begin"/>
      </w:r>
      <w:r>
        <w:rPr>
          <w:noProof/>
        </w:rPr>
        <w:instrText xml:space="preserve"> STYLEREF 1 \s </w:instrText>
      </w:r>
      <w:r>
        <w:rPr>
          <w:noProof/>
        </w:rPr>
        <w:fldChar w:fldCharType="separate"/>
      </w:r>
      <w:r w:rsidR="006F353F">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2</w:t>
      </w:r>
      <w:r>
        <w:rPr>
          <w:noProof/>
        </w:rPr>
        <w:fldChar w:fldCharType="end"/>
      </w:r>
      <w:r>
        <w:rPr>
          <w:noProof/>
        </w:rPr>
        <w:t xml:space="preserve"> OTSi in context of OTU, OMS and OTS</w:t>
      </w:r>
      <w:bookmarkEnd w:id="128"/>
    </w:p>
    <w:p w14:paraId="27FEA788" w14:textId="77777777" w:rsidR="00D7333F" w:rsidRPr="00851FE1" w:rsidRDefault="00D7333F" w:rsidP="00D7333F">
      <w:r>
        <w:rPr>
          <w:iCs/>
        </w:rPr>
        <w:lastRenderedPageBreak/>
        <w:t xml:space="preserve">The figure shows both the channels and the related overhead and depicts an </w:t>
      </w:r>
      <w:proofErr w:type="spellStart"/>
      <w:r>
        <w:rPr>
          <w:iCs/>
        </w:rPr>
        <w:t>OTU</w:t>
      </w:r>
      <w:proofErr w:type="spellEnd"/>
      <w:r>
        <w:rPr>
          <w:iCs/>
        </w:rPr>
        <w:t xml:space="preserve"> carried by a set of </w:t>
      </w:r>
      <w:proofErr w:type="spellStart"/>
      <w:r>
        <w:rPr>
          <w:iCs/>
        </w:rPr>
        <w:t>OTSis</w:t>
      </w:r>
      <w:proofErr w:type="spellEnd"/>
      <w:r>
        <w:rPr>
          <w:iCs/>
        </w:rPr>
        <w:t xml:space="preserve"> where that set is considered as an </w:t>
      </w:r>
      <w:proofErr w:type="spellStart"/>
      <w:r>
        <w:rPr>
          <w:iCs/>
        </w:rPr>
        <w:t>OTSiG</w:t>
      </w:r>
      <w:proofErr w:type="spellEnd"/>
      <w:r>
        <w:rPr>
          <w:iCs/>
        </w:rPr>
        <w:t xml:space="preserve"> with related overhead, </w:t>
      </w:r>
      <w:proofErr w:type="spellStart"/>
      <w:r>
        <w:rPr>
          <w:iCs/>
        </w:rPr>
        <w:t>OTSiG</w:t>
      </w:r>
      <w:proofErr w:type="spellEnd"/>
      <w:r>
        <w:rPr>
          <w:iCs/>
        </w:rPr>
        <w:t xml:space="preserve">-O. </w:t>
      </w:r>
      <w:r w:rsidRPr="000562E3">
        <w:rPr>
          <w:iCs/>
        </w:rPr>
        <w:t xml:space="preserve">The differential delay between members of the </w:t>
      </w:r>
      <w:proofErr w:type="spellStart"/>
      <w:r w:rsidRPr="000562E3">
        <w:rPr>
          <w:iCs/>
        </w:rPr>
        <w:t>OTSiG</w:t>
      </w:r>
      <w:proofErr w:type="spellEnd"/>
      <w:r w:rsidRPr="000562E3">
        <w:rPr>
          <w:iCs/>
        </w:rPr>
        <w:t xml:space="preserve"> must be controlled. If the </w:t>
      </w:r>
      <w:proofErr w:type="spellStart"/>
      <w:r w:rsidRPr="000562E3">
        <w:rPr>
          <w:iCs/>
        </w:rPr>
        <w:t>OTSiG</w:t>
      </w:r>
      <w:proofErr w:type="spellEnd"/>
      <w:r>
        <w:rPr>
          <w:iCs/>
        </w:rPr>
        <w:t>-</w:t>
      </w:r>
      <w:r w:rsidRPr="000562E3">
        <w:rPr>
          <w:iCs/>
        </w:rPr>
        <w:t>O is used</w:t>
      </w:r>
      <w:r>
        <w:rPr>
          <w:iCs/>
        </w:rPr>
        <w:t>,</w:t>
      </w:r>
      <w:r w:rsidRPr="000562E3">
        <w:rPr>
          <w:iCs/>
        </w:rPr>
        <w:t xml:space="preserve"> then all members of the </w:t>
      </w:r>
      <w:proofErr w:type="spellStart"/>
      <w:r w:rsidRPr="000562E3">
        <w:rPr>
          <w:iCs/>
        </w:rPr>
        <w:t>OTSiG</w:t>
      </w:r>
      <w:proofErr w:type="spellEnd"/>
      <w:r w:rsidRPr="000562E3">
        <w:rPr>
          <w:iCs/>
        </w:rPr>
        <w:t xml:space="preserve"> and the OSC that carries the </w:t>
      </w:r>
      <w:proofErr w:type="spellStart"/>
      <w:r w:rsidRPr="000562E3">
        <w:rPr>
          <w:iCs/>
        </w:rPr>
        <w:t>OTSiG</w:t>
      </w:r>
      <w:proofErr w:type="spellEnd"/>
      <w:r>
        <w:rPr>
          <w:iCs/>
        </w:rPr>
        <w:t>-O are carried over the same fiber</w:t>
      </w:r>
      <w:r w:rsidRPr="000562E3">
        <w:t>.</w:t>
      </w:r>
    </w:p>
    <w:p w14:paraId="6F6DD9A8" w14:textId="77777777" w:rsidR="00D7333F" w:rsidRDefault="00D7333F" w:rsidP="00D7333F">
      <w:pPr>
        <w:rPr>
          <w:iCs/>
        </w:rPr>
      </w:pPr>
      <w:r>
        <w:rPr>
          <w:iCs/>
        </w:rPr>
        <w:t>However, the approach taken in the figure disassociates the monitoring, overhead and the channel/signal. The model developed in the remainder of the document ensures the appropriate association of channel/signal with its monitors and associated overhead.</w:t>
      </w:r>
    </w:p>
    <w:p w14:paraId="6443E649" w14:textId="77777777" w:rsidR="00D7333F" w:rsidRDefault="00D7333F" w:rsidP="00D7333F">
      <w:pPr>
        <w:pStyle w:val="Heading2"/>
      </w:pPr>
      <w:bookmarkStart w:id="129" w:name="_Toc123553633"/>
      <w:r>
        <w:t>Function blocks and network considerations</w:t>
      </w:r>
      <w:bookmarkEnd w:id="129"/>
    </w:p>
    <w:p w14:paraId="1BE659DC" w14:textId="675FFCDB" w:rsidR="00D7333F" w:rsidRDefault="00D7333F" w:rsidP="00D7333F">
      <w:r>
        <w:t xml:space="preserve">The basic photonic structures discussed in the earlier sections are blended with the model of the overhead termination to provide a representation of a </w:t>
      </w:r>
      <w:proofErr w:type="spellStart"/>
      <w:r>
        <w:t>ROADM</w:t>
      </w:r>
      <w:proofErr w:type="spellEnd"/>
      <w:r>
        <w:t xml:space="preserve"> (Reconfigurable Optical Add-Drop Multiplexor) node. The model allows for monitoring of the </w:t>
      </w:r>
      <w:proofErr w:type="spellStart"/>
      <w:r>
        <w:t>OTSi</w:t>
      </w:r>
      <w:proofErr w:type="spellEnd"/>
      <w:r>
        <w:t xml:space="preserve"> at intermediate points. Not all the monitoring opportunities will be present in all devices. The model also </w:t>
      </w:r>
      <w:del w:id="130" w:author="Malcolm Betts" w:date="2023-01-02T11:21:00Z">
        <w:r w:rsidDel="008730A1">
          <w:delText xml:space="preserve">assumes </w:delText>
        </w:r>
      </w:del>
      <w:ins w:id="131" w:author="Malcolm Betts" w:date="2023-01-02T11:21:00Z">
        <w:r w:rsidR="008730A1">
          <w:t>supports</w:t>
        </w:r>
        <w:r w:rsidR="008730A1">
          <w:t xml:space="preserve"> </w:t>
        </w:r>
      </w:ins>
      <w:r>
        <w:t xml:space="preserve">the opportunity for Tandem monitoring of </w:t>
      </w:r>
      <w:proofErr w:type="spellStart"/>
      <w:r>
        <w:t>OTSi</w:t>
      </w:r>
      <w:proofErr w:type="spellEnd"/>
      <w:r>
        <w:t xml:space="preserve"> which is not currently present in the relevant standards.</w:t>
      </w:r>
    </w:p>
    <w:p w14:paraId="6F121081" w14:textId="77777777" w:rsidR="00D7333F" w:rsidRDefault="00D7333F" w:rsidP="00D7333F">
      <w:r>
        <w:t xml:space="preserve">The model is first shown with basic photonic parts grouped into </w:t>
      </w:r>
      <w:proofErr w:type="spellStart"/>
      <w:r>
        <w:t>LayerProtocol</w:t>
      </w:r>
      <w:proofErr w:type="spellEnd"/>
      <w:r>
        <w:t xml:space="preserve"> units and then into </w:t>
      </w:r>
      <w:proofErr w:type="spellStart"/>
      <w:r>
        <w:t>LTPs</w:t>
      </w:r>
      <w:proofErr w:type="spellEnd"/>
      <w:r>
        <w:t xml:space="preserve">. It should be noted that the overhead aspect of the </w:t>
      </w:r>
      <w:proofErr w:type="spellStart"/>
      <w:r>
        <w:t>LTPs</w:t>
      </w:r>
      <w:proofErr w:type="spellEnd"/>
      <w:r>
        <w:t xml:space="preserve"> is layered but the photonic aspect is not layered. </w:t>
      </w:r>
      <w:proofErr w:type="gramStart"/>
      <w:r>
        <w:t>The grouping</w:t>
      </w:r>
      <w:proofErr w:type="gramEnd"/>
      <w:r>
        <w:t xml:space="preserve"> into </w:t>
      </w:r>
      <w:proofErr w:type="spellStart"/>
      <w:r>
        <w:t>LTPs</w:t>
      </w:r>
      <w:proofErr w:type="spellEnd"/>
      <w:r>
        <w:t xml:space="preserve"> is intended to minimize complex coupling between components. It is also designed to simplify the migration from more traditional layered models. It is important to recognize that the photonic aspects of the model are all in one layer, the “photonic media” layer</w:t>
      </w:r>
    </w:p>
    <w:p w14:paraId="23101EEC" w14:textId="77777777" w:rsidR="00D7333F" w:rsidRPr="00E854D3" w:rsidRDefault="00D7333F" w:rsidP="00D7333F">
      <w:r>
        <w:t xml:space="preserve">The discussion starts from the line side of the </w:t>
      </w:r>
      <w:proofErr w:type="spellStart"/>
      <w:r>
        <w:t>ROADM</w:t>
      </w:r>
      <w:proofErr w:type="spellEnd"/>
      <w:r>
        <w:t>.</w:t>
      </w:r>
    </w:p>
    <w:p w14:paraId="3C7F1987" w14:textId="77777777" w:rsidR="00D7333F" w:rsidRDefault="00D7333F" w:rsidP="00D7333F">
      <w:pPr>
        <w:pStyle w:val="Heading3"/>
      </w:pPr>
      <w:bookmarkStart w:id="132" w:name="_Ref518544546"/>
      <w:bookmarkStart w:id="133" w:name="_Toc123553634"/>
      <w:r>
        <w:t>OTS and amplification</w:t>
      </w:r>
      <w:bookmarkEnd w:id="132"/>
      <w:bookmarkEnd w:id="133"/>
    </w:p>
    <w:p w14:paraId="7303290E" w14:textId="77777777" w:rsidR="00D7333F" w:rsidRDefault="00D7333F" w:rsidP="00D7333F">
      <w:r>
        <w:t xml:space="preserve">The figure below shows a fragment of a </w:t>
      </w:r>
      <w:proofErr w:type="spellStart"/>
      <w:r>
        <w:t>ROADM</w:t>
      </w:r>
      <w:proofErr w:type="spellEnd"/>
      <w:r>
        <w:t xml:space="preserve"> where the brown background partial rectangle represents the </w:t>
      </w:r>
      <w:proofErr w:type="spellStart"/>
      <w:r>
        <w:t>ROADM</w:t>
      </w:r>
      <w:proofErr w:type="spellEnd"/>
      <w:r>
        <w:t xml:space="preserve"> node boundary. The figure does not show the </w:t>
      </w:r>
      <w:proofErr w:type="spellStart"/>
      <w:r>
        <w:t>FRU</w:t>
      </w:r>
      <w:proofErr w:type="spellEnd"/>
      <w:r>
        <w:t xml:space="preserve"> arrangement.</w:t>
      </w:r>
    </w:p>
    <w:p w14:paraId="5B4AF632" w14:textId="77777777" w:rsidR="00D7333F" w:rsidRDefault="00D7333F" w:rsidP="00D7333F">
      <w:r>
        <w:t>To the right of the diagram are the two fiber strands (white rectangle in a blue rectangle where the blue rectangle represents the sheath and hence a cable</w:t>
      </w:r>
      <w:r>
        <w:rPr>
          <w:rStyle w:val="FootnoteReference"/>
        </w:rPr>
        <w:footnoteReference w:id="7"/>
      </w:r>
      <w:r>
        <w:t>). The strands are terminated by connectors (blue squares) each of which has one pin (the white circle in the blue square)</w:t>
      </w:r>
      <w:r>
        <w:rPr>
          <w:rStyle w:val="FootnoteReference"/>
        </w:rPr>
        <w:footnoteReference w:id="8"/>
      </w:r>
      <w:r>
        <w:t xml:space="preserve">. </w:t>
      </w:r>
    </w:p>
    <w:p w14:paraId="65D3BC98" w14:textId="77777777" w:rsidR="00D7333F" w:rsidRDefault="00D7333F" w:rsidP="00D7333F">
      <w:r>
        <w:t xml:space="preserve">The connector on a </w:t>
      </w:r>
      <w:proofErr w:type="gramStart"/>
      <w:r>
        <w:t>cable plugs</w:t>
      </w:r>
      <w:proofErr w:type="gramEnd"/>
      <w:r>
        <w:t xml:space="preserve"> into a compatible connector on the equipment (this is shown at the boundary of the </w:t>
      </w:r>
      <w:proofErr w:type="spellStart"/>
      <w:r>
        <w:t>ROADM</w:t>
      </w:r>
      <w:proofErr w:type="spellEnd"/>
      <w:r>
        <w:t xml:space="preserve"> node). This connector has one pin, highlighted, related to the strand and the relevant signal flow. The connector is depicted as having more pins that are not shown.</w:t>
      </w:r>
    </w:p>
    <w:p w14:paraId="06F70AA9" w14:textId="4721BE07" w:rsidR="00D7333F" w:rsidRDefault="00D7333F" w:rsidP="00D7333F">
      <w:r>
        <w:t>As the OTS overhead (OTS-O) termination is bidirectional, there are two pins highlighted on the equipment, one for receive (lower) and one for transmit (upper)</w:t>
      </w:r>
      <w:r>
        <w:rPr>
          <w:rStyle w:val="FootnoteReference"/>
        </w:rPr>
        <w:footnoteReference w:id="9"/>
      </w:r>
      <w:r>
        <w:t xml:space="preserve">. The two pins are grouped into a bidirectional </w:t>
      </w:r>
      <w:proofErr w:type="spellStart"/>
      <w:r>
        <w:t>AccessPort</w:t>
      </w:r>
      <w:proofErr w:type="spellEnd"/>
      <w:r>
        <w:t xml:space="preserve"> and this is related to a bidirectional port on a </w:t>
      </w:r>
      <w:proofErr w:type="spellStart"/>
      <w:r>
        <w:t>MultipleStrandSpan</w:t>
      </w:r>
      <w:proofErr w:type="spellEnd"/>
      <w:r>
        <w:t xml:space="preserve"> (see </w:t>
      </w:r>
      <w:hyperlink r:id="rId76" w:history="1">
        <w:r w:rsidRPr="00C15457">
          <w:rPr>
            <w:rStyle w:val="Hyperlink"/>
          </w:rPr>
          <w:t>TR-512.6</w:t>
        </w:r>
      </w:hyperlink>
      <w:r>
        <w:t xml:space="preserve">). </w:t>
      </w:r>
      <w:bookmarkStart w:id="135" w:name="_Hlk529506464"/>
      <w:r>
        <w:t xml:space="preserve">The </w:t>
      </w:r>
      <w:proofErr w:type="spellStart"/>
      <w:r>
        <w:t>MultipleStrandSpan</w:t>
      </w:r>
      <w:proofErr w:type="spellEnd"/>
      <w:r>
        <w:t xml:space="preserve"> is a physical model abstraction that represents the flow </w:t>
      </w:r>
      <w:r>
        <w:lastRenderedPageBreak/>
        <w:t xml:space="preserve">between </w:t>
      </w:r>
      <w:proofErr w:type="spellStart"/>
      <w:r>
        <w:t>AccessPorts</w:t>
      </w:r>
      <w:proofErr w:type="spellEnd"/>
      <w:r>
        <w:t xml:space="preserve">. In the figure it represents a bidirectional flow between the </w:t>
      </w:r>
      <w:proofErr w:type="spellStart"/>
      <w:r>
        <w:t>AccessPorts</w:t>
      </w:r>
      <w:proofErr w:type="spellEnd"/>
      <w:r>
        <w:t xml:space="preserve"> on the two </w:t>
      </w:r>
      <w:proofErr w:type="spellStart"/>
      <w:r>
        <w:t>ROADM</w:t>
      </w:r>
      <w:proofErr w:type="spellEnd"/>
      <w:r>
        <w:t xml:space="preserve"> nodes. The </w:t>
      </w:r>
      <w:proofErr w:type="spellStart"/>
      <w:r>
        <w:t>MultipleStrandSpan</w:t>
      </w:r>
      <w:proofErr w:type="spellEnd"/>
      <w:r>
        <w:t xml:space="preserve"> aggregates two serial concatenations of strands between the two adjacent </w:t>
      </w:r>
      <w:proofErr w:type="spellStart"/>
      <w:r>
        <w:t>ROADMs</w:t>
      </w:r>
      <w:proofErr w:type="spellEnd"/>
      <w:r>
        <w:t xml:space="preserve"> (one carrying the signal from left to right and the other from right to left in the diagram).</w:t>
      </w:r>
      <w:bookmarkEnd w:id="135"/>
    </w:p>
    <w:p w14:paraId="4E609709" w14:textId="77777777" w:rsidR="00D7333F" w:rsidRDefault="00D7333F" w:rsidP="00D7333F">
      <w:r>
        <w:t xml:space="preserve">The pins designated transmit and receive both connect to ports on FCs. The upper FC represents a coupler and the lower a splitter. The coupler takes the light from the OTS-O laser (OSC) along with the main signal (discussed more in following sections) and the splitter separates out the </w:t>
      </w:r>
      <w:proofErr w:type="spellStart"/>
      <w:r>
        <w:t>OTSi</w:t>
      </w:r>
      <w:proofErr w:type="spellEnd"/>
      <w:r>
        <w:rPr>
          <w:rStyle w:val="FootnoteReference"/>
        </w:rPr>
        <w:footnoteReference w:id="10"/>
      </w:r>
      <w:r>
        <w:t xml:space="preserve"> carrying the OSC (OTS-O) signal from </w:t>
      </w:r>
      <w:proofErr w:type="spellStart"/>
      <w:r>
        <w:t>OTSi</w:t>
      </w:r>
      <w:proofErr w:type="spellEnd"/>
      <w:r>
        <w:t xml:space="preserve"> signals carrying client information.</w:t>
      </w:r>
    </w:p>
    <w:p w14:paraId="6A8F2376" w14:textId="77777777" w:rsidR="00D7333F" w:rsidRDefault="00D7333F" w:rsidP="00D7333F">
      <w:r>
        <w:t>The OSC transponder is shown as a photonic transmitter and receiver. The transponder portion of the OSC termination then feeds to the OTS-O protocol termination (bidirectional) which has two clients. One of the clients (with the red line emerging) will be discussed in the next section. The other client relates to the monitoring detail.</w:t>
      </w:r>
    </w:p>
    <w:p w14:paraId="105054FD" w14:textId="77777777" w:rsidR="00D7333F" w:rsidRDefault="00D7333F" w:rsidP="00D7333F">
      <w:r>
        <w:t xml:space="preserve">Returning to the lower part of the diagram, the coupler and splitter discussed above each have to their left a splitter. In each case the splitter takes a small sample of the signal and feeds it to </w:t>
      </w:r>
      <w:proofErr w:type="gramStart"/>
      <w:r>
        <w:t>a receiver</w:t>
      </w:r>
      <w:proofErr w:type="gramEnd"/>
      <w:r>
        <w:t>. The upper splitter samples the outgoing signal (a contra-directional</w:t>
      </w:r>
      <w:r>
        <w:rPr>
          <w:rStyle w:val="FootnoteReference"/>
        </w:rPr>
        <w:footnoteReference w:id="11"/>
      </w:r>
      <w:r>
        <w:t xml:space="preserve"> measure equivalent in positioning to the up-</w:t>
      </w:r>
      <w:proofErr w:type="spellStart"/>
      <w:r>
        <w:t>MEP</w:t>
      </w:r>
      <w:proofErr w:type="spellEnd"/>
      <w:r>
        <w:t>) and the lower splitter samples the incoming signal (a co-directional termination equivalent in positioning to a down-</w:t>
      </w:r>
      <w:proofErr w:type="spellStart"/>
      <w:r>
        <w:t>MEP</w:t>
      </w:r>
      <w:proofErr w:type="spellEnd"/>
      <w:r>
        <w:t xml:space="preserve">). Both samples are terminated and the power, and potentially other optical parameters are measured. The two measures feed to the OTS termination to send to the far end. The monitoring is applied to the OTS-O as a “client” information stream. The expectation is that all OTS related local and remote information will also be available at this point. </w:t>
      </w:r>
    </w:p>
    <w:p w14:paraId="74D92FB2" w14:textId="77777777" w:rsidR="00D7333F" w:rsidRDefault="00D7333F" w:rsidP="00D7333F">
      <w:r>
        <w:t>In the case where there are monitors but no overhead, the local measures will be folded back into the optical parameter measurements units.</w:t>
      </w:r>
    </w:p>
    <w:p w14:paraId="4B07ABEF" w14:textId="77777777" w:rsidR="00D7333F" w:rsidRDefault="00D7333F" w:rsidP="00D7333F">
      <w:r>
        <w:t>The OTS is essentially a measurement demarcation/span. The main signal is non-intrusively monitored. The transiting signal is not terminated in any way.</w:t>
      </w:r>
    </w:p>
    <w:p w14:paraId="005BDBCD" w14:textId="77777777" w:rsidR="00D7333F" w:rsidRDefault="00D7333F" w:rsidP="00D7333F">
      <w:pPr>
        <w:jc w:val="center"/>
      </w:pPr>
      <w:r>
        <w:object w:dxaOrig="6973" w:dyaOrig="7340" w14:anchorId="32B69D50">
          <v:shape id="_x0000_i1050" type="#_x0000_t75" style="width:465.2pt;height:488.95pt" o:ole="">
            <v:imagedata r:id="rId77" o:title=""/>
          </v:shape>
          <o:OLEObject Type="Embed" ProgID="PowerPoint.Slide.12" ShapeID="_x0000_i1050" DrawAspect="Content" ObjectID="_1734166839" r:id="rId78"/>
        </w:object>
      </w:r>
    </w:p>
    <w:p w14:paraId="5F0BF122" w14:textId="6DFFD5B6" w:rsidR="00D7333F" w:rsidRDefault="00D7333F" w:rsidP="00D7333F">
      <w:pPr>
        <w:pStyle w:val="FigureCaption"/>
        <w:rPr>
          <w:noProof/>
        </w:rPr>
      </w:pPr>
      <w:bookmarkStart w:id="138" w:name="_Toc123553797"/>
      <w:r>
        <w:t xml:space="preserve">Figure </w:t>
      </w:r>
      <w:r>
        <w:rPr>
          <w:noProof/>
        </w:rPr>
        <w:fldChar w:fldCharType="begin"/>
      </w:r>
      <w:r>
        <w:rPr>
          <w:noProof/>
        </w:rPr>
        <w:instrText xml:space="preserve"> STYLEREF 1 \s </w:instrText>
      </w:r>
      <w:r>
        <w:rPr>
          <w:noProof/>
        </w:rPr>
        <w:fldChar w:fldCharType="separate"/>
      </w:r>
      <w:r w:rsidR="006F353F">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3</w:t>
      </w:r>
      <w:r>
        <w:rPr>
          <w:noProof/>
        </w:rPr>
        <w:fldChar w:fldCharType="end"/>
      </w:r>
      <w:r>
        <w:rPr>
          <w:noProof/>
        </w:rPr>
        <w:t xml:space="preserve"> OTS showing physical connectors</w:t>
      </w:r>
      <w:r>
        <w:rPr>
          <w:rStyle w:val="FootnoteReference"/>
          <w:noProof/>
        </w:rPr>
        <w:footnoteReference w:id="12"/>
      </w:r>
      <w:bookmarkEnd w:id="138"/>
    </w:p>
    <w:p w14:paraId="682E7EE4" w14:textId="6A9A5A23" w:rsidR="00D7333F" w:rsidRDefault="00D7333F" w:rsidP="00D7333F">
      <w:r>
        <w:t xml:space="preserve">Considering the physical layer further, inside the node boundary there are potentially many connectors, </w:t>
      </w:r>
      <w:proofErr w:type="gramStart"/>
      <w:r>
        <w:t>strands</w:t>
      </w:r>
      <w:proofErr w:type="gramEnd"/>
      <w:r>
        <w:t xml:space="preserve"> and other media components. A pair of media components are shown in grey attached to the receive and transmit pins of the connectors. This is a very small fragment of the overall structure. The physical structure is considered more in a following section (see section </w:t>
      </w:r>
      <w:r>
        <w:fldChar w:fldCharType="begin"/>
      </w:r>
      <w:r>
        <w:instrText xml:space="preserve"> REF _Ref518548366 \r \h </w:instrText>
      </w:r>
      <w:r>
        <w:fldChar w:fldCharType="separate"/>
      </w:r>
      <w:r>
        <w:t>5</w:t>
      </w:r>
      <w:r>
        <w:fldChar w:fldCharType="end"/>
      </w:r>
      <w:r>
        <w:t xml:space="preserve"> </w:t>
      </w:r>
      <w:r>
        <w:fldChar w:fldCharType="begin"/>
      </w:r>
      <w:r>
        <w:instrText xml:space="preserve"> REF _Ref518548366 \h </w:instrText>
      </w:r>
      <w:r>
        <w:fldChar w:fldCharType="separate"/>
      </w:r>
      <w:r>
        <w:t>The relationship between functional and physical</w:t>
      </w:r>
      <w:r>
        <w:fldChar w:fldCharType="end"/>
      </w:r>
      <w:r>
        <w:t xml:space="preserve"> on page </w:t>
      </w:r>
      <w:r>
        <w:fldChar w:fldCharType="begin"/>
      </w:r>
      <w:r>
        <w:instrText xml:space="preserve"> PAGEREF _Ref518548366 \h </w:instrText>
      </w:r>
      <w:r>
        <w:fldChar w:fldCharType="separate"/>
      </w:r>
      <w:ins w:id="139" w:author="Malcolm Betts" w:date="2023-01-02T11:34:00Z">
        <w:r w:rsidR="00C60BFC">
          <w:rPr>
            <w:noProof/>
          </w:rPr>
          <w:t>94</w:t>
        </w:r>
      </w:ins>
      <w:del w:id="140" w:author="Malcolm Betts" w:date="2023-01-02T11:34:00Z">
        <w:r w:rsidDel="00C60BFC">
          <w:rPr>
            <w:noProof/>
          </w:rPr>
          <w:delText>75</w:delText>
        </w:r>
      </w:del>
      <w:r>
        <w:fldChar w:fldCharType="end"/>
      </w:r>
      <w:r>
        <w:t>).</w:t>
      </w:r>
    </w:p>
    <w:p w14:paraId="5AC6DB60" w14:textId="77777777" w:rsidR="00D7333F" w:rsidRDefault="00D7333F" w:rsidP="00D7333F">
      <w:r>
        <w:lastRenderedPageBreak/>
        <w:t xml:space="preserve">The figure below groups the various termination and forwarding elements in functional units. As will be seen, these will become </w:t>
      </w:r>
      <w:proofErr w:type="spellStart"/>
      <w:r>
        <w:t>LayerProtocols</w:t>
      </w:r>
      <w:proofErr w:type="spellEnd"/>
      <w:r>
        <w:t xml:space="preserve"> of </w:t>
      </w:r>
      <w:proofErr w:type="spellStart"/>
      <w:r>
        <w:t>LTPs</w:t>
      </w:r>
      <w:proofErr w:type="spellEnd"/>
      <w:r>
        <w:t xml:space="preserve">. The photonic elements of the OTS termination are grouped in a single bidirectional </w:t>
      </w:r>
      <w:proofErr w:type="spellStart"/>
      <w:r>
        <w:t>LayerProtocol</w:t>
      </w:r>
      <w:proofErr w:type="spellEnd"/>
      <w:r>
        <w:t xml:space="preserve">. The elements of the two measurement functions, which measure total OTS power, are also grouped into </w:t>
      </w:r>
      <w:proofErr w:type="gramStart"/>
      <w:r>
        <w:t>a bidirectional</w:t>
      </w:r>
      <w:proofErr w:type="gramEnd"/>
      <w:r>
        <w:t xml:space="preserve"> </w:t>
      </w:r>
      <w:proofErr w:type="spellStart"/>
      <w:r>
        <w:t>LayerProtocols</w:t>
      </w:r>
      <w:proofErr w:type="spellEnd"/>
      <w:r>
        <w:t xml:space="preserve">. The photonic elements of the </w:t>
      </w:r>
      <w:proofErr w:type="spellStart"/>
      <w:r>
        <w:t>LayerProtocols</w:t>
      </w:r>
      <w:proofErr w:type="spellEnd"/>
      <w:r>
        <w:t xml:space="preserve"> are shown as unidirectional connections and terminations. The measurement client is </w:t>
      </w:r>
      <w:proofErr w:type="spellStart"/>
      <w:r>
        <w:t>MEASURE_AND_CONTROL</w:t>
      </w:r>
      <w:proofErr w:type="spellEnd"/>
      <w:r>
        <w:t xml:space="preserve"> </w:t>
      </w:r>
      <w:proofErr w:type="spellStart"/>
      <w:r>
        <w:t>layerProtocol</w:t>
      </w:r>
      <w:proofErr w:type="spellEnd"/>
      <w:r>
        <w:t xml:space="preserve"> and the other client of the </w:t>
      </w:r>
      <w:proofErr w:type="spellStart"/>
      <w:r>
        <w:t>OTS_O</w:t>
      </w:r>
      <w:proofErr w:type="spellEnd"/>
      <w:r>
        <w:t xml:space="preserve"> is </w:t>
      </w:r>
      <w:proofErr w:type="spellStart"/>
      <w:r>
        <w:t>OMS_O</w:t>
      </w:r>
      <w:proofErr w:type="spellEnd"/>
      <w:r>
        <w:t xml:space="preserve"> </w:t>
      </w:r>
      <w:proofErr w:type="spellStart"/>
      <w:r>
        <w:t>layerProtocol</w:t>
      </w:r>
      <w:proofErr w:type="spellEnd"/>
      <w:r>
        <w:t>.</w:t>
      </w:r>
    </w:p>
    <w:p w14:paraId="19DAD6F5" w14:textId="77777777" w:rsidR="00D7333F" w:rsidRDefault="00D7333F" w:rsidP="00D7333F">
      <w:pPr>
        <w:jc w:val="center"/>
      </w:pPr>
      <w:r w:rsidRPr="00ED5AA5">
        <w:rPr>
          <w:lang w:val="en-GB"/>
        </w:rPr>
        <w:object w:dxaOrig="5805" w:dyaOrig="7260" w14:anchorId="22BDC5C1">
          <v:shape id="_x0000_i1051" type="#_x0000_t75" style="width:360.65pt;height:450.8pt" o:ole="">
            <v:imagedata r:id="rId79" o:title=""/>
          </v:shape>
          <o:OLEObject Type="Embed" ProgID="PowerPoint.Slide.12" ShapeID="_x0000_i1051" DrawAspect="Content" ObjectID="_1734166840" r:id="rId80"/>
        </w:object>
      </w:r>
    </w:p>
    <w:p w14:paraId="7B7529C0" w14:textId="57932B89" w:rsidR="00D7333F" w:rsidRDefault="00D7333F" w:rsidP="00D7333F">
      <w:pPr>
        <w:pStyle w:val="FigureCaption"/>
        <w:rPr>
          <w:noProof/>
        </w:rPr>
      </w:pPr>
      <w:bookmarkStart w:id="141" w:name="_Toc123553798"/>
      <w:r>
        <w:t xml:space="preserve">Figure </w:t>
      </w:r>
      <w:r>
        <w:rPr>
          <w:noProof/>
        </w:rPr>
        <w:fldChar w:fldCharType="begin"/>
      </w:r>
      <w:r>
        <w:rPr>
          <w:noProof/>
        </w:rPr>
        <w:instrText xml:space="preserve"> STYLEREF 1 \s </w:instrText>
      </w:r>
      <w:r>
        <w:rPr>
          <w:noProof/>
        </w:rPr>
        <w:fldChar w:fldCharType="separate"/>
      </w:r>
      <w:r w:rsidR="006F353F">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4</w:t>
      </w:r>
      <w:r>
        <w:rPr>
          <w:noProof/>
        </w:rPr>
        <w:fldChar w:fldCharType="end"/>
      </w:r>
      <w:r>
        <w:rPr>
          <w:noProof/>
        </w:rPr>
        <w:t xml:space="preserve"> OTS</w:t>
      </w:r>
      <w:r>
        <w:rPr>
          <w:rStyle w:val="FootnoteReference"/>
        </w:rPr>
        <w:footnoteReference w:id="13"/>
      </w:r>
      <w:r>
        <w:rPr>
          <w:noProof/>
        </w:rPr>
        <w:t xml:space="preserve"> showing LayerProtocol groupings</w:t>
      </w:r>
      <w:r>
        <w:rPr>
          <w:rStyle w:val="FootnoteReference"/>
          <w:noProof/>
        </w:rPr>
        <w:footnoteReference w:id="14"/>
      </w:r>
      <w:bookmarkEnd w:id="141"/>
    </w:p>
    <w:p w14:paraId="58CFA628" w14:textId="371811CF" w:rsidR="00D7333F" w:rsidRDefault="00D7333F" w:rsidP="00D7333F">
      <w:r>
        <w:lastRenderedPageBreak/>
        <w:t xml:space="preserve">The general justification for grouping is explained in section </w:t>
      </w:r>
      <w:r>
        <w:fldChar w:fldCharType="begin"/>
      </w:r>
      <w:r>
        <w:instrText xml:space="preserve"> REF _Ref517685117 \r \h </w:instrText>
      </w:r>
      <w:r>
        <w:fldChar w:fldCharType="separate"/>
      </w:r>
      <w:ins w:id="142" w:author="Malcolm Betts" w:date="2023-01-02T11:35:00Z">
        <w:r w:rsidR="00C60BFC">
          <w:t>4.4.16</w:t>
        </w:r>
      </w:ins>
      <w:del w:id="143" w:author="Malcolm Betts" w:date="2023-01-02T11:35:00Z">
        <w:r w:rsidDel="00C60BFC">
          <w:delText>4.4.11</w:delText>
        </w:r>
      </w:del>
      <w:r>
        <w:fldChar w:fldCharType="end"/>
      </w:r>
      <w:r>
        <w:t xml:space="preserve"> </w:t>
      </w:r>
      <w:r>
        <w:fldChar w:fldCharType="begin"/>
      </w:r>
      <w:r>
        <w:instrText xml:space="preserve"> REF _Ref517685117 \h </w:instrText>
      </w:r>
      <w:r>
        <w:fldChar w:fldCharType="separate"/>
      </w:r>
      <w:r>
        <w:t>Rationale for the groupings</w:t>
      </w:r>
      <w:r>
        <w:fldChar w:fldCharType="end"/>
      </w:r>
      <w:r>
        <w:t xml:space="preserve"> on page </w:t>
      </w:r>
      <w:r>
        <w:fldChar w:fldCharType="begin"/>
      </w:r>
      <w:r>
        <w:instrText xml:space="preserve"> PAGEREF _Ref517685117 \h </w:instrText>
      </w:r>
      <w:r>
        <w:fldChar w:fldCharType="separate"/>
      </w:r>
      <w:ins w:id="144" w:author="Malcolm Betts" w:date="2023-01-02T11:34:00Z">
        <w:r w:rsidR="00C60BFC">
          <w:rPr>
            <w:noProof/>
          </w:rPr>
          <w:t>87</w:t>
        </w:r>
      </w:ins>
      <w:del w:id="145" w:author="Malcolm Betts" w:date="2023-01-02T11:34:00Z">
        <w:r w:rsidDel="00C60BFC">
          <w:rPr>
            <w:noProof/>
          </w:rPr>
          <w:delText>39</w:delText>
        </w:r>
      </w:del>
      <w:r>
        <w:fldChar w:fldCharType="end"/>
      </w:r>
      <w:r>
        <w:t xml:space="preserve">. Traditional </w:t>
      </w:r>
      <w:proofErr w:type="spellStart"/>
      <w:r>
        <w:t>LayerProtocols</w:t>
      </w:r>
      <w:proofErr w:type="spellEnd"/>
      <w:r>
        <w:t xml:space="preserve"> have encapsulated equivalent, or even greater, functional complexity, but this has been obscured as that complexity has solely been documented in protocol specifications.</w:t>
      </w:r>
    </w:p>
    <w:p w14:paraId="31262CAA" w14:textId="0E763804" w:rsidR="00D7333F" w:rsidRDefault="00D7333F" w:rsidP="00D7333F">
      <w:r>
        <w:t xml:space="preserve">The figure below extends to add the amplifiers. The amplifier is in itself a complex functional component as described in abstract earlier in this document (see </w:t>
      </w:r>
      <w:r>
        <w:fldChar w:fldCharType="begin"/>
      </w:r>
      <w:r>
        <w:instrText xml:space="preserve"> REF _Ref518029852 \r \h </w:instrText>
      </w:r>
      <w:r>
        <w:fldChar w:fldCharType="separate"/>
      </w:r>
      <w:r w:rsidR="00C60BFC">
        <w:t>3.3.2</w:t>
      </w:r>
      <w:r>
        <w:fldChar w:fldCharType="end"/>
      </w:r>
      <w:r>
        <w:t xml:space="preserve"> </w:t>
      </w:r>
      <w:r>
        <w:fldChar w:fldCharType="begin"/>
      </w:r>
      <w:r>
        <w:instrText xml:space="preserve"> REF _Ref518029852 \h </w:instrText>
      </w:r>
      <w:r>
        <w:fldChar w:fldCharType="separate"/>
      </w:r>
      <w:r>
        <w:t>The amplifier</w:t>
      </w:r>
      <w:r>
        <w:fldChar w:fldCharType="end"/>
      </w:r>
      <w:r>
        <w:t xml:space="preserve"> on page </w:t>
      </w:r>
      <w:r>
        <w:fldChar w:fldCharType="begin"/>
      </w:r>
      <w:r>
        <w:instrText xml:space="preserve"> PAGEREF _Ref518029852 \h </w:instrText>
      </w:r>
      <w:r>
        <w:fldChar w:fldCharType="separate"/>
      </w:r>
      <w:ins w:id="146" w:author="Malcolm Betts" w:date="2023-01-02T11:36:00Z">
        <w:r w:rsidR="00C60BFC">
          <w:rPr>
            <w:noProof/>
          </w:rPr>
          <w:t>23</w:t>
        </w:r>
      </w:ins>
      <w:del w:id="147" w:author="Malcolm Betts" w:date="2023-01-02T11:36:00Z">
        <w:r w:rsidDel="00C60BFC">
          <w:rPr>
            <w:noProof/>
          </w:rPr>
          <w:delText>18</w:delText>
        </w:r>
      </w:del>
      <w:r>
        <w:fldChar w:fldCharType="end"/>
      </w:r>
      <w:r>
        <w:t xml:space="preserve">). Depending upon the measures and controls exposed the amplifier may break down into further functional units which can be modelled using </w:t>
      </w:r>
      <w:proofErr w:type="spellStart"/>
      <w:r>
        <w:t>LayerProtocol</w:t>
      </w:r>
      <w:proofErr w:type="spellEnd"/>
      <w:r>
        <w:t xml:space="preserve"> recursion and/the subordinate parts of the </w:t>
      </w:r>
      <w:proofErr w:type="spellStart"/>
      <w:r>
        <w:t>LayerProtocol</w:t>
      </w:r>
      <w:proofErr w:type="spellEnd"/>
      <w:r>
        <w:t xml:space="preserve"> (as set out in the </w:t>
      </w:r>
      <w:proofErr w:type="spellStart"/>
      <w:r>
        <w:t>LpSpec</w:t>
      </w:r>
      <w:proofErr w:type="spellEnd"/>
      <w:r>
        <w:t xml:space="preserve">). It is assumed in this case that amplification is both in the receive and transmit direction for both L and C band. It is the position of these amplifiers that defines the boundary of the OTS. </w:t>
      </w:r>
    </w:p>
    <w:p w14:paraId="208C5153" w14:textId="77777777" w:rsidR="00D7333F" w:rsidRDefault="00D7333F" w:rsidP="00D7333F">
      <w:r>
        <w:t>The total OTS power measure, highlighted in the figure above, could also be present. This has not been shown in the figure below to reduce clutter.</w:t>
      </w:r>
    </w:p>
    <w:p w14:paraId="42188F48" w14:textId="77777777" w:rsidR="00D7333F" w:rsidRDefault="00D7333F" w:rsidP="00D7333F">
      <w:pPr>
        <w:pStyle w:val="FigureCaption"/>
      </w:pPr>
      <w:r w:rsidRPr="00ED5AA5">
        <w:rPr>
          <w:lang w:val="en-GB"/>
        </w:rPr>
        <w:object w:dxaOrig="7085" w:dyaOrig="7271" w14:anchorId="65583FB9">
          <v:shape id="_x0000_i1052" type="#_x0000_t75" style="width:354.35pt;height:361.9pt" o:ole="">
            <v:imagedata r:id="rId81" o:title=""/>
          </v:shape>
          <o:OLEObject Type="Embed" ProgID="PowerPoint.Slide.12" ShapeID="_x0000_i1052" DrawAspect="Content" ObjectID="_1734166841" r:id="rId82"/>
        </w:object>
      </w:r>
    </w:p>
    <w:p w14:paraId="433D847D" w14:textId="7D447339" w:rsidR="00D7333F" w:rsidRDefault="00D7333F" w:rsidP="00D7333F">
      <w:pPr>
        <w:pStyle w:val="FigureCaption"/>
        <w:rPr>
          <w:noProof/>
        </w:rPr>
      </w:pPr>
      <w:bookmarkStart w:id="148" w:name="_Toc123553799"/>
      <w:r>
        <w:t xml:space="preserve">Figure </w:t>
      </w:r>
      <w:r>
        <w:rPr>
          <w:noProof/>
        </w:rPr>
        <w:fldChar w:fldCharType="begin"/>
      </w:r>
      <w:r>
        <w:rPr>
          <w:noProof/>
        </w:rPr>
        <w:instrText xml:space="preserve"> STYLEREF 1 \s </w:instrText>
      </w:r>
      <w:r>
        <w:rPr>
          <w:noProof/>
        </w:rPr>
        <w:fldChar w:fldCharType="separate"/>
      </w:r>
      <w:r w:rsidR="006F353F">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5</w:t>
      </w:r>
      <w:r>
        <w:rPr>
          <w:noProof/>
        </w:rPr>
        <w:fldChar w:fldCharType="end"/>
      </w:r>
      <w:r>
        <w:rPr>
          <w:noProof/>
        </w:rPr>
        <w:t xml:space="preserve"> OTS with two amplifiers</w:t>
      </w:r>
      <w:bookmarkEnd w:id="148"/>
    </w:p>
    <w:p w14:paraId="2A108641" w14:textId="77777777" w:rsidR="00D7333F" w:rsidRDefault="00D7333F" w:rsidP="00D7333F">
      <w:r>
        <w:t xml:space="preserve">All of the </w:t>
      </w:r>
      <w:proofErr w:type="spellStart"/>
      <w:r>
        <w:t>LayerProtodols</w:t>
      </w:r>
      <w:proofErr w:type="spellEnd"/>
      <w:r>
        <w:t xml:space="preserve"> are </w:t>
      </w:r>
      <w:proofErr w:type="spellStart"/>
      <w:r>
        <w:t>PHOTONIC_MEDIA</w:t>
      </w:r>
      <w:proofErr w:type="spellEnd"/>
      <w:r>
        <w:t xml:space="preserve"> </w:t>
      </w:r>
      <w:proofErr w:type="spellStart"/>
      <w:r>
        <w:t>LayerProtocol</w:t>
      </w:r>
      <w:proofErr w:type="spellEnd"/>
      <w:r>
        <w:t xml:space="preserve"> entities other than the:</w:t>
      </w:r>
    </w:p>
    <w:p w14:paraId="56FB3318" w14:textId="77777777" w:rsidR="00D7333F" w:rsidRDefault="00D7333F" w:rsidP="00D7333F">
      <w:pPr>
        <w:pStyle w:val="ListParagraph"/>
        <w:numPr>
          <w:ilvl w:val="0"/>
          <w:numId w:val="13"/>
        </w:numPr>
      </w:pPr>
      <w:r>
        <w:t xml:space="preserve">OTS overhead termination which is an </w:t>
      </w:r>
      <w:proofErr w:type="spellStart"/>
      <w:r>
        <w:t>OTS_O</w:t>
      </w:r>
      <w:proofErr w:type="spellEnd"/>
      <w:r>
        <w:t xml:space="preserve"> </w:t>
      </w:r>
      <w:proofErr w:type="spellStart"/>
      <w:r>
        <w:t>LayerProtocol</w:t>
      </w:r>
      <w:proofErr w:type="spellEnd"/>
      <w:r>
        <w:t xml:space="preserve"> entity </w:t>
      </w:r>
    </w:p>
    <w:p w14:paraId="7DE4047E" w14:textId="77777777" w:rsidR="00D7333F" w:rsidRDefault="00D7333F" w:rsidP="00D7333F">
      <w:pPr>
        <w:pStyle w:val="ListParagraph"/>
        <w:numPr>
          <w:ilvl w:val="0"/>
          <w:numId w:val="13"/>
        </w:numPr>
      </w:pPr>
      <w:r>
        <w:lastRenderedPageBreak/>
        <w:t xml:space="preserve">Right-hand client of the OTS overhead termination which is an </w:t>
      </w:r>
      <w:proofErr w:type="spellStart"/>
      <w:r>
        <w:t>OMS_O</w:t>
      </w:r>
      <w:proofErr w:type="spellEnd"/>
      <w:r>
        <w:t xml:space="preserve"> </w:t>
      </w:r>
      <w:proofErr w:type="spellStart"/>
      <w:r>
        <w:t>LayerProtocol</w:t>
      </w:r>
      <w:proofErr w:type="spellEnd"/>
      <w:r>
        <w:t xml:space="preserve"> entity (which represents the flow of overhead signal)</w:t>
      </w:r>
    </w:p>
    <w:p w14:paraId="2F8D61BE" w14:textId="77777777" w:rsidR="00D7333F" w:rsidRDefault="00D7333F" w:rsidP="00D7333F">
      <w:pPr>
        <w:pStyle w:val="ListParagraph"/>
        <w:numPr>
          <w:ilvl w:val="0"/>
          <w:numId w:val="13"/>
        </w:numPr>
      </w:pPr>
      <w:r>
        <w:t xml:space="preserve">Left-hand client of the OTS overhead termination which is a MAINTENANCE </w:t>
      </w:r>
      <w:proofErr w:type="spellStart"/>
      <w:r>
        <w:t>LayerProtocol</w:t>
      </w:r>
      <w:proofErr w:type="spellEnd"/>
      <w:r>
        <w:t xml:space="preserve"> entity (which represents the flow of measurement content (near end measures)). </w:t>
      </w:r>
    </w:p>
    <w:p w14:paraId="5DEB7530" w14:textId="77777777" w:rsidR="00D7333F" w:rsidRDefault="00D7333F" w:rsidP="00D7333F">
      <w:pPr>
        <w:rPr>
          <w:noProof/>
        </w:rPr>
      </w:pPr>
      <w:r>
        <w:rPr>
          <w:noProof/>
        </w:rPr>
        <w:t>The figure below shows the assembly, discussed above, encapsulated in an LTP. In the figure above the OSC LayerProtocol entity is shown connected via a single conceptual port, this becomes the port of the LTP in the figure below. The LTP is considered as including the main signal, which is not terminated, along with the measurement points and overhead termination.</w:t>
      </w:r>
    </w:p>
    <w:p w14:paraId="2CFB9100" w14:textId="77777777" w:rsidR="00D7333F" w:rsidRDefault="00D7333F" w:rsidP="00D7333F">
      <w:pPr>
        <w:pStyle w:val="FigureCaption"/>
        <w:rPr>
          <w:noProof/>
        </w:rPr>
      </w:pPr>
      <w:r w:rsidRPr="00ED5AA5">
        <w:rPr>
          <w:noProof/>
          <w:lang w:val="en-GB"/>
        </w:rPr>
        <w:object w:dxaOrig="8219" w:dyaOrig="7472" w14:anchorId="05918868">
          <v:shape id="_x0000_i1053" type="#_x0000_t75" style="width:410.1pt;height:373.75pt" o:ole="">
            <v:imagedata r:id="rId83" o:title=""/>
          </v:shape>
          <o:OLEObject Type="Embed" ProgID="PowerPoint.Slide.12" ShapeID="_x0000_i1053" DrawAspect="Content" ObjectID="_1734166842" r:id="rId84"/>
        </w:object>
      </w:r>
    </w:p>
    <w:p w14:paraId="49F66951" w14:textId="2B945A10" w:rsidR="00D7333F" w:rsidRDefault="00D7333F" w:rsidP="00D7333F">
      <w:pPr>
        <w:pStyle w:val="FigureCaption"/>
        <w:rPr>
          <w:noProof/>
        </w:rPr>
      </w:pPr>
      <w:bookmarkStart w:id="149" w:name="_Toc123553800"/>
      <w:r>
        <w:t xml:space="preserve">Figure </w:t>
      </w:r>
      <w:r>
        <w:rPr>
          <w:noProof/>
        </w:rPr>
        <w:fldChar w:fldCharType="begin"/>
      </w:r>
      <w:r>
        <w:rPr>
          <w:noProof/>
        </w:rPr>
        <w:instrText xml:space="preserve"> STYLEREF 1 \s </w:instrText>
      </w:r>
      <w:r>
        <w:rPr>
          <w:noProof/>
        </w:rPr>
        <w:fldChar w:fldCharType="separate"/>
      </w:r>
      <w:r w:rsidR="006F353F">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6</w:t>
      </w:r>
      <w:r>
        <w:rPr>
          <w:noProof/>
        </w:rPr>
        <w:fldChar w:fldCharType="end"/>
      </w:r>
      <w:r>
        <w:rPr>
          <w:noProof/>
        </w:rPr>
        <w:t xml:space="preserve"> OTS encapsulated in an LTP</w:t>
      </w:r>
      <w:bookmarkEnd w:id="149"/>
    </w:p>
    <w:p w14:paraId="0D332ABC" w14:textId="3F035427" w:rsidR="00D7333F" w:rsidRDefault="00D7333F" w:rsidP="00D7333F">
      <w:pPr>
        <w:rPr>
          <w:noProof/>
        </w:rPr>
      </w:pPr>
      <w:r>
        <w:rPr>
          <w:noProof/>
        </w:rPr>
        <w:t xml:space="preserve">The LTP shows encapsulated ports (blue/grey-filled circles to the left and right of the LTP, equivalent to the FcPort (see also </w:t>
      </w:r>
      <w:hyperlink r:id="rId85" w:history="1">
        <w:r w:rsidRPr="00C15457">
          <w:rPr>
            <w:rStyle w:val="Hyperlink"/>
            <w:noProof/>
          </w:rPr>
          <w:t>TR-512.A.2</w:t>
        </w:r>
      </w:hyperlink>
      <w:r>
        <w:rPr>
          <w:noProof/>
        </w:rPr>
        <w:t>).</w:t>
      </w:r>
      <w:r>
        <w:rPr>
          <w:rStyle w:val="CommentReference"/>
        </w:rPr>
        <w:t xml:space="preserve"> </w:t>
      </w:r>
    </w:p>
    <w:p w14:paraId="7EFB2DC2" w14:textId="77777777" w:rsidR="00D7333F" w:rsidRDefault="00D7333F" w:rsidP="00D7333F">
      <w:pPr>
        <w:pStyle w:val="ListParagraph"/>
        <w:numPr>
          <w:ilvl w:val="0"/>
          <w:numId w:val="19"/>
        </w:numPr>
        <w:rPr>
          <w:noProof/>
        </w:rPr>
      </w:pPr>
      <w:r>
        <w:rPr>
          <w:noProof/>
        </w:rPr>
        <w:t xml:space="preserve">The right port is supported by the LtpSignalUsesPhysicalPort association (via the _accessPort attribute of the LTP). </w:t>
      </w:r>
    </w:p>
    <w:p w14:paraId="051765EA" w14:textId="77777777" w:rsidR="00D7333F" w:rsidRDefault="00D7333F" w:rsidP="00D7333F">
      <w:pPr>
        <w:pStyle w:val="ListParagraph"/>
        <w:numPr>
          <w:ilvl w:val="0"/>
          <w:numId w:val="19"/>
        </w:numPr>
        <w:rPr>
          <w:noProof/>
        </w:rPr>
      </w:pPr>
      <w:r>
        <w:rPr>
          <w:noProof/>
        </w:rPr>
        <w:t xml:space="preserve">The left port carries both photonic and electronic signals. In the next subsection the specific association will be identified. </w:t>
      </w:r>
    </w:p>
    <w:p w14:paraId="6DAD6DFD" w14:textId="77777777" w:rsidR="00D7333F" w:rsidRDefault="00D7333F" w:rsidP="00D7333F">
      <w:pPr>
        <w:pStyle w:val="ListParagraph"/>
        <w:numPr>
          <w:ilvl w:val="1"/>
          <w:numId w:val="19"/>
        </w:numPr>
        <w:rPr>
          <w:noProof/>
        </w:rPr>
      </w:pPr>
      <w:r>
        <w:lastRenderedPageBreak/>
        <w:t xml:space="preserve">The merge of the signals of the three LP ports merge on one </w:t>
      </w:r>
      <w:proofErr w:type="spellStart"/>
      <w:r>
        <w:t>LTP</w:t>
      </w:r>
      <w:proofErr w:type="spellEnd"/>
      <w:r>
        <w:t xml:space="preserve"> is not dissimilar to the models for electronic technologies where overhead and signal are carried through the same single port</w:t>
      </w:r>
    </w:p>
    <w:p w14:paraId="316174A7" w14:textId="77777777" w:rsidR="00D7333F" w:rsidRDefault="00D7333F" w:rsidP="00D7333F">
      <w:pPr>
        <w:rPr>
          <w:noProof/>
        </w:rPr>
      </w:pPr>
      <w:r>
        <w:rPr>
          <w:noProof/>
        </w:rPr>
        <w:t xml:space="preserve">From a management-control perspective, the left port is essentially no different from a port carrying a protocol that has a signal structure with a mix of encodings (e.g. PathTrace protocol in a frame structure), but it is novel to have a </w:t>
      </w:r>
      <w:bookmarkStart w:id="150" w:name="_Hlk529524285"/>
      <w:r>
        <w:rPr>
          <w:noProof/>
        </w:rPr>
        <w:t>discrete</w:t>
      </w:r>
      <w:bookmarkEnd w:id="150"/>
      <w:r>
        <w:rPr>
          <w:noProof/>
        </w:rPr>
        <w:t xml:space="preserve"> multi-layer propagation from an LTP (especially where part is photonic and part electronic). From a management-control perspective this novel distiction is irrelevant.</w:t>
      </w:r>
    </w:p>
    <w:p w14:paraId="02C4FA52" w14:textId="77777777" w:rsidR="00D7333F" w:rsidRDefault="00D7333F" w:rsidP="00D7333F">
      <w:pPr>
        <w:rPr>
          <w:noProof/>
        </w:rPr>
      </w:pPr>
      <w:r>
        <w:rPr>
          <w:noProof/>
        </w:rPr>
        <w:t>An instance of the LTP could have any subset of the functionality:</w:t>
      </w:r>
    </w:p>
    <w:p w14:paraId="59C3D27C" w14:textId="77777777" w:rsidR="00D7333F" w:rsidRDefault="00D7333F" w:rsidP="00D7333F">
      <w:pPr>
        <w:pStyle w:val="ListParagraph"/>
        <w:numPr>
          <w:ilvl w:val="0"/>
          <w:numId w:val="20"/>
        </w:numPr>
        <w:rPr>
          <w:noProof/>
        </w:rPr>
      </w:pPr>
      <w:r>
        <w:rPr>
          <w:noProof/>
        </w:rPr>
        <w:t>C-band only, no L-band</w:t>
      </w:r>
    </w:p>
    <w:p w14:paraId="486ECFD1" w14:textId="77777777" w:rsidR="00D7333F" w:rsidRDefault="00D7333F" w:rsidP="00D7333F">
      <w:pPr>
        <w:pStyle w:val="ListParagraph"/>
        <w:numPr>
          <w:ilvl w:val="0"/>
          <w:numId w:val="20"/>
        </w:numPr>
        <w:rPr>
          <w:noProof/>
        </w:rPr>
      </w:pPr>
      <w:r>
        <w:rPr>
          <w:noProof/>
        </w:rPr>
        <w:t>No OTS total power monitor (i.e., the case shown above)</w:t>
      </w:r>
    </w:p>
    <w:p w14:paraId="5E275D90" w14:textId="77777777" w:rsidR="00D7333F" w:rsidRDefault="00D7333F" w:rsidP="00D7333F">
      <w:pPr>
        <w:pStyle w:val="ListParagraph"/>
        <w:numPr>
          <w:ilvl w:val="0"/>
          <w:numId w:val="20"/>
        </w:numPr>
        <w:rPr>
          <w:noProof/>
        </w:rPr>
      </w:pPr>
      <w:r>
        <w:rPr>
          <w:noProof/>
        </w:rPr>
        <w:t>Only receive side amplifiers</w:t>
      </w:r>
    </w:p>
    <w:p w14:paraId="273D58F2" w14:textId="77777777" w:rsidR="00D7333F" w:rsidRDefault="00D7333F" w:rsidP="00D7333F">
      <w:pPr>
        <w:pStyle w:val="ListParagraph"/>
        <w:numPr>
          <w:ilvl w:val="0"/>
          <w:numId w:val="20"/>
        </w:numPr>
        <w:rPr>
          <w:noProof/>
        </w:rPr>
      </w:pPr>
      <w:r>
        <w:rPr>
          <w:noProof/>
        </w:rPr>
        <w:t>No amplifiers</w:t>
      </w:r>
    </w:p>
    <w:p w14:paraId="778A0A83" w14:textId="77777777" w:rsidR="00D7333F" w:rsidRDefault="00D7333F" w:rsidP="00D7333F">
      <w:pPr>
        <w:pStyle w:val="ListParagraph"/>
        <w:numPr>
          <w:ilvl w:val="0"/>
          <w:numId w:val="20"/>
        </w:numPr>
        <w:rPr>
          <w:noProof/>
        </w:rPr>
      </w:pPr>
      <w:r>
        <w:rPr>
          <w:noProof/>
        </w:rPr>
        <w:t>Etc</w:t>
      </w:r>
    </w:p>
    <w:p w14:paraId="05C23230" w14:textId="77777777" w:rsidR="00D7333F" w:rsidRDefault="00D7333F" w:rsidP="00D7333F">
      <w:pPr>
        <w:rPr>
          <w:noProof/>
        </w:rPr>
      </w:pPr>
      <w:r>
        <w:rPr>
          <w:noProof/>
        </w:rPr>
        <w:t>The enabled capability of an LTP could change “on-the-fly” as defined by the LTP spec. The Spec of an instance of LTP could change “on-the-fly” as defined by the Equipment spec.</w:t>
      </w:r>
    </w:p>
    <w:p w14:paraId="060C12D0" w14:textId="77777777" w:rsidR="00D7333F" w:rsidRDefault="00D7333F" w:rsidP="00D7333F">
      <w:pPr>
        <w:pStyle w:val="Heading3"/>
      </w:pPr>
      <w:bookmarkStart w:id="151" w:name="_Toc123553635"/>
      <w:r>
        <w:t>OTS network considerations</w:t>
      </w:r>
      <w:bookmarkEnd w:id="151"/>
    </w:p>
    <w:p w14:paraId="183A71F5" w14:textId="797AFCF4" w:rsidR="00D7333F" w:rsidRDefault="00D7333F" w:rsidP="00D7333F">
      <w:r>
        <w:t xml:space="preserve">The following figure shows an FC between two OTS </w:t>
      </w:r>
      <w:proofErr w:type="spellStart"/>
      <w:r>
        <w:t>LTPs</w:t>
      </w:r>
      <w:proofErr w:type="spellEnd"/>
      <w:r>
        <w:t xml:space="preserve"> where the FC is supported by </w:t>
      </w:r>
      <w:proofErr w:type="spellStart"/>
      <w:r>
        <w:t>MultipleStrandSpan</w:t>
      </w:r>
      <w:proofErr w:type="spellEnd"/>
      <w:r>
        <w:t xml:space="preserve"> (</w:t>
      </w:r>
      <w:proofErr w:type="spellStart"/>
      <w:r>
        <w:t>MSS</w:t>
      </w:r>
      <w:proofErr w:type="spellEnd"/>
      <w:r>
        <w:t xml:space="preserve">). The </w:t>
      </w:r>
      <w:proofErr w:type="spellStart"/>
      <w:r>
        <w:t>MSS</w:t>
      </w:r>
      <w:proofErr w:type="spellEnd"/>
      <w:r>
        <w:t xml:space="preserve"> is essentially the upper-most abstraction of the physical model that bridges to the logical model. The </w:t>
      </w:r>
      <w:proofErr w:type="spellStart"/>
      <w:r>
        <w:t>MSS</w:t>
      </w:r>
      <w:proofErr w:type="spellEnd"/>
      <w:r>
        <w:t xml:space="preserve"> plays the role of a Link although it is unlike a link in that it is an abstraction of physical things rather than functional things. The relationship between the FC and the </w:t>
      </w:r>
      <w:proofErr w:type="spellStart"/>
      <w:r>
        <w:t>MSS</w:t>
      </w:r>
      <w:proofErr w:type="spellEnd"/>
      <w:r>
        <w:t xml:space="preserve"> is covered in (see </w:t>
      </w:r>
      <w:hyperlink r:id="rId86" w:history="1">
        <w:r w:rsidRPr="00C15457">
          <w:rPr>
            <w:rStyle w:val="Hyperlink"/>
          </w:rPr>
          <w:t>TR-512.6</w:t>
        </w:r>
      </w:hyperlink>
      <w:r>
        <w:t>).</w:t>
      </w:r>
    </w:p>
    <w:p w14:paraId="153286EB" w14:textId="77777777" w:rsidR="00D7333F" w:rsidRDefault="00D7333F" w:rsidP="00D7333F">
      <w:pPr>
        <w:jc w:val="center"/>
      </w:pPr>
      <w:r w:rsidRPr="00F053E5">
        <w:rPr>
          <w:lang w:val="en-GB"/>
        </w:rPr>
        <w:object w:dxaOrig="17544" w:dyaOrig="7309" w14:anchorId="3B2ABC59">
          <v:shape id="_x0000_i1054" type="#_x0000_t75" style="width:460.8pt;height:189.7pt" o:ole="">
            <v:imagedata r:id="rId87" o:title=""/>
          </v:shape>
          <o:OLEObject Type="Embed" ProgID="PowerPoint.Slide.12" ShapeID="_x0000_i1054" DrawAspect="Content" ObjectID="_1734166843" r:id="rId88"/>
        </w:object>
      </w:r>
    </w:p>
    <w:p w14:paraId="4E6EA0B7" w14:textId="25B22FA3" w:rsidR="00D7333F" w:rsidRDefault="00D7333F" w:rsidP="00D7333F">
      <w:pPr>
        <w:jc w:val="center"/>
        <w:rPr>
          <w:noProof/>
        </w:rPr>
      </w:pPr>
      <w:bookmarkStart w:id="152" w:name="_Toc123553801"/>
      <w:r>
        <w:t xml:space="preserve">Figure </w:t>
      </w:r>
      <w:r>
        <w:rPr>
          <w:noProof/>
        </w:rPr>
        <w:fldChar w:fldCharType="begin"/>
      </w:r>
      <w:r>
        <w:rPr>
          <w:noProof/>
        </w:rPr>
        <w:instrText xml:space="preserve"> STYLEREF 1 \s </w:instrText>
      </w:r>
      <w:r>
        <w:rPr>
          <w:noProof/>
        </w:rPr>
        <w:fldChar w:fldCharType="separate"/>
      </w:r>
      <w:r w:rsidR="006F353F">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7</w:t>
      </w:r>
      <w:r>
        <w:rPr>
          <w:noProof/>
        </w:rPr>
        <w:fldChar w:fldCharType="end"/>
      </w:r>
      <w:r>
        <w:rPr>
          <w:noProof/>
        </w:rPr>
        <w:t xml:space="preserve"> OTS ForwardingConstruct</w:t>
      </w:r>
      <w:bookmarkEnd w:id="152"/>
    </w:p>
    <w:p w14:paraId="051860EE" w14:textId="77777777" w:rsidR="00D7333F" w:rsidRDefault="00D7333F" w:rsidP="00D7333F">
      <w:r>
        <w:t xml:space="preserve">The FC represents the relationship </w:t>
      </w:r>
      <w:bookmarkStart w:id="153" w:name="_Hlk529524482"/>
      <w:r>
        <w:t xml:space="preserve">between the LPs in the OTS </w:t>
      </w:r>
      <w:proofErr w:type="spellStart"/>
      <w:r>
        <w:t>LTPs</w:t>
      </w:r>
      <w:proofErr w:type="spellEnd"/>
      <w:r>
        <w:t xml:space="preserve"> and </w:t>
      </w:r>
      <w:bookmarkEnd w:id="153"/>
      <w:r>
        <w:t>encapsulates FCs representing:</w:t>
      </w:r>
    </w:p>
    <w:p w14:paraId="134B32C7" w14:textId="77777777" w:rsidR="00D7333F" w:rsidRDefault="00D7333F" w:rsidP="00D7333F">
      <w:pPr>
        <w:pStyle w:val="ListParagraph"/>
        <w:numPr>
          <w:ilvl w:val="0"/>
          <w:numId w:val="12"/>
        </w:numPr>
      </w:pPr>
      <w:r>
        <w:t>OSC Transponder span</w:t>
      </w:r>
    </w:p>
    <w:p w14:paraId="46E7A521" w14:textId="77777777" w:rsidR="00D7333F" w:rsidRDefault="00D7333F" w:rsidP="00D7333F">
      <w:pPr>
        <w:pStyle w:val="ListParagraph"/>
        <w:numPr>
          <w:ilvl w:val="0"/>
          <w:numId w:val="12"/>
        </w:numPr>
      </w:pPr>
      <w:r>
        <w:lastRenderedPageBreak/>
        <w:t>OTS-O Frame span</w:t>
      </w:r>
    </w:p>
    <w:p w14:paraId="3FB6BC9A" w14:textId="77777777" w:rsidR="00D7333F" w:rsidRDefault="00D7333F" w:rsidP="00D7333F">
      <w:pPr>
        <w:pStyle w:val="ListParagraph"/>
        <w:numPr>
          <w:ilvl w:val="0"/>
          <w:numId w:val="12"/>
        </w:numPr>
      </w:pPr>
      <w:r>
        <w:t>L-Band OTS Monitored Span</w:t>
      </w:r>
    </w:p>
    <w:p w14:paraId="606E4313" w14:textId="77777777" w:rsidR="00D7333F" w:rsidRDefault="00D7333F" w:rsidP="00D7333F">
      <w:pPr>
        <w:pStyle w:val="ListParagraph"/>
        <w:numPr>
          <w:ilvl w:val="0"/>
          <w:numId w:val="12"/>
        </w:numPr>
      </w:pPr>
      <w:r>
        <w:t>C-Band OTS Monitored Span</w:t>
      </w:r>
    </w:p>
    <w:p w14:paraId="011015A9" w14:textId="77777777" w:rsidR="00D7333F" w:rsidRDefault="00D7333F" w:rsidP="00D7333F">
      <w:r>
        <w:t>It also represents the OTS-O Monitoring span.</w:t>
      </w:r>
    </w:p>
    <w:p w14:paraId="611B9B21" w14:textId="77777777" w:rsidR="00D7333F" w:rsidRDefault="00D7333F" w:rsidP="00D7333F">
      <w:r>
        <w:t>More precise FCs could be constructed as encapsulated detail in the OTS FC as shown below. The FCs in the diagram do not show the dependencies.</w:t>
      </w:r>
    </w:p>
    <w:p w14:paraId="7B1B3DAB" w14:textId="77777777" w:rsidR="00D7333F" w:rsidRDefault="00D7333F" w:rsidP="00D7333F">
      <w:pPr>
        <w:jc w:val="center"/>
      </w:pPr>
      <w:r w:rsidRPr="00F053E5">
        <w:rPr>
          <w:lang w:val="en-GB"/>
        </w:rPr>
        <w:object w:dxaOrig="17078" w:dyaOrig="7114" w14:anchorId="71886F81">
          <v:shape id="_x0000_i1055" type="#_x0000_t75" style="width:448.3pt;height:185.95pt" o:ole="">
            <v:imagedata r:id="rId89" o:title=""/>
          </v:shape>
          <o:OLEObject Type="Embed" ProgID="PowerPoint.Slide.12" ShapeID="_x0000_i1055" DrawAspect="Content" ObjectID="_1734166844" r:id="rId90"/>
        </w:object>
      </w:r>
    </w:p>
    <w:p w14:paraId="5F19B803" w14:textId="20588D9F" w:rsidR="00D7333F" w:rsidRDefault="00D7333F" w:rsidP="00D7333F">
      <w:pPr>
        <w:pStyle w:val="FigureCaption"/>
        <w:rPr>
          <w:noProof/>
        </w:rPr>
      </w:pPr>
      <w:bookmarkStart w:id="154" w:name="_Toc123553802"/>
      <w:r>
        <w:t xml:space="preserve">Figure </w:t>
      </w:r>
      <w:r>
        <w:rPr>
          <w:noProof/>
        </w:rPr>
        <w:fldChar w:fldCharType="begin"/>
      </w:r>
      <w:r>
        <w:rPr>
          <w:noProof/>
        </w:rPr>
        <w:instrText xml:space="preserve"> STYLEREF 1 \s </w:instrText>
      </w:r>
      <w:r>
        <w:rPr>
          <w:noProof/>
        </w:rPr>
        <w:fldChar w:fldCharType="separate"/>
      </w:r>
      <w:r w:rsidR="00A1780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A1780D">
        <w:rPr>
          <w:noProof/>
        </w:rPr>
        <w:t>8</w:t>
      </w:r>
      <w:r>
        <w:rPr>
          <w:noProof/>
        </w:rPr>
        <w:fldChar w:fldCharType="end"/>
      </w:r>
      <w:r>
        <w:rPr>
          <w:noProof/>
        </w:rPr>
        <w:t xml:space="preserve"> OTS ForwardingConstruct</w:t>
      </w:r>
      <w:bookmarkEnd w:id="154"/>
    </w:p>
    <w:p w14:paraId="78B544B2" w14:textId="77777777" w:rsidR="00D7333F" w:rsidRPr="007A1DCB" w:rsidRDefault="00D7333F" w:rsidP="00D7333F">
      <w:r>
        <w:t xml:space="preserve">Clearly these details can be derived from the </w:t>
      </w:r>
      <w:proofErr w:type="spellStart"/>
      <w:r>
        <w:t>LTP</w:t>
      </w:r>
      <w:proofErr w:type="spellEnd"/>
      <w:r>
        <w:t xml:space="preserve">, the </w:t>
      </w:r>
      <w:proofErr w:type="spellStart"/>
      <w:r>
        <w:t>LtpSpec</w:t>
      </w:r>
      <w:proofErr w:type="spellEnd"/>
      <w:r>
        <w:t xml:space="preserve"> and the single FC shown in the previous figure. On that basis these detailed FCs are not intended to be expressed in an instantiation of the model. </w:t>
      </w:r>
    </w:p>
    <w:p w14:paraId="5D19594C" w14:textId="77777777" w:rsidR="00D7333F" w:rsidRDefault="00D7333F" w:rsidP="00D7333F">
      <w:pPr>
        <w:pStyle w:val="Heading3"/>
      </w:pPr>
      <w:bookmarkStart w:id="155" w:name="_Toc123553636"/>
      <w:r>
        <w:t>OMS</w:t>
      </w:r>
      <w:bookmarkEnd w:id="155"/>
    </w:p>
    <w:p w14:paraId="3083A389" w14:textId="77777777" w:rsidR="00D7333F" w:rsidRDefault="00D7333F" w:rsidP="00D7333F">
      <w:r>
        <w:t xml:space="preserve">The next figure shows the relationship between the OTS and the OMS. The OMS is modelled as if it is a client of the OTS as it is related to the OTS by the </w:t>
      </w:r>
      <w:proofErr w:type="spellStart"/>
      <w:r>
        <w:t>LtpHasClientLtps</w:t>
      </w:r>
      <w:proofErr w:type="spellEnd"/>
      <w:r>
        <w:t xml:space="preserve"> association represented by the _</w:t>
      </w:r>
      <w:proofErr w:type="spellStart"/>
      <w:r>
        <w:t>clientLtp</w:t>
      </w:r>
      <w:proofErr w:type="spellEnd"/>
      <w:r>
        <w:t xml:space="preserve"> attribute in the OTS </w:t>
      </w:r>
      <w:proofErr w:type="spellStart"/>
      <w:r>
        <w:t>LTP</w:t>
      </w:r>
      <w:proofErr w:type="spellEnd"/>
      <w:r>
        <w:t xml:space="preserve">. </w:t>
      </w:r>
    </w:p>
    <w:p w14:paraId="452579F7" w14:textId="77777777" w:rsidR="00D7333F" w:rsidRDefault="00D7333F" w:rsidP="00D7333F">
      <w:r>
        <w:t xml:space="preserve">The OTS </w:t>
      </w:r>
      <w:proofErr w:type="spellStart"/>
      <w:r>
        <w:t>LTP</w:t>
      </w:r>
      <w:proofErr w:type="spellEnd"/>
      <w:r>
        <w:t xml:space="preserve"> shows six </w:t>
      </w:r>
      <w:proofErr w:type="spellStart"/>
      <w:r>
        <w:t>LayerProtocol</w:t>
      </w:r>
      <w:proofErr w:type="spellEnd"/>
      <w:r>
        <w:t xml:space="preserve"> (LP) units (built up in the description in the subsections above):</w:t>
      </w:r>
    </w:p>
    <w:p w14:paraId="49C4BF3D" w14:textId="77777777" w:rsidR="00D7333F" w:rsidRDefault="00D7333F" w:rsidP="00D7333F">
      <w:pPr>
        <w:pStyle w:val="ListParagraph"/>
        <w:numPr>
          <w:ilvl w:val="0"/>
          <w:numId w:val="17"/>
        </w:numPr>
      </w:pPr>
      <w:r>
        <w:t>One LP unit for OSC overhead termination</w:t>
      </w:r>
    </w:p>
    <w:p w14:paraId="1BE95E14" w14:textId="77777777" w:rsidR="00D7333F" w:rsidRDefault="00D7333F" w:rsidP="00D7333F">
      <w:pPr>
        <w:pStyle w:val="ListParagraph"/>
        <w:numPr>
          <w:ilvl w:val="0"/>
          <w:numId w:val="17"/>
        </w:numPr>
      </w:pPr>
      <w:r>
        <w:t xml:space="preserve">Two LP units, each containing coupler/splitters, monitoring (termination) and amplification (forwarding) functions, </w:t>
      </w:r>
      <w:bookmarkStart w:id="156" w:name="_Hlk529359237"/>
      <w:r>
        <w:t>one for L-band monitoring and one for C-band.</w:t>
      </w:r>
      <w:bookmarkEnd w:id="156"/>
    </w:p>
    <w:p w14:paraId="62CAF3B7" w14:textId="77777777" w:rsidR="00D7333F" w:rsidRDefault="00D7333F" w:rsidP="00D7333F">
      <w:pPr>
        <w:pStyle w:val="ListParagraph"/>
        <w:numPr>
          <w:ilvl w:val="0"/>
          <w:numId w:val="17"/>
        </w:numPr>
      </w:pPr>
      <w:bookmarkStart w:id="157" w:name="_Hlk529360279"/>
      <w:r>
        <w:t xml:space="preserve">One LP unit for OTS-O termination/adaptation </w:t>
      </w:r>
    </w:p>
    <w:p w14:paraId="1EF49424" w14:textId="77777777" w:rsidR="00D7333F" w:rsidRDefault="00D7333F" w:rsidP="00D7333F">
      <w:pPr>
        <w:pStyle w:val="ListParagraph"/>
        <w:numPr>
          <w:ilvl w:val="1"/>
          <w:numId w:val="17"/>
        </w:numPr>
      </w:pPr>
      <w:r>
        <w:t>This may vary in detail depending upon the specific approach to overhead encoding</w:t>
      </w:r>
    </w:p>
    <w:bookmarkEnd w:id="157"/>
    <w:p w14:paraId="27E3E8B2" w14:textId="77777777" w:rsidR="00D7333F" w:rsidRDefault="00D7333F" w:rsidP="00D7333F">
      <w:pPr>
        <w:pStyle w:val="ListParagraph"/>
        <w:numPr>
          <w:ilvl w:val="0"/>
          <w:numId w:val="17"/>
        </w:numPr>
      </w:pPr>
      <w:r>
        <w:t>Two LP units, each with a simple monitor adapter to take the power measurement etc. and apply it to the OTS-O, one for L-band monitoring and one for C-band.</w:t>
      </w:r>
    </w:p>
    <w:p w14:paraId="6D62B04E" w14:textId="77777777" w:rsidR="00D7333F" w:rsidRDefault="00D7333F" w:rsidP="00D7333F">
      <w:r>
        <w:t xml:space="preserve">The OMS </w:t>
      </w:r>
      <w:proofErr w:type="spellStart"/>
      <w:r>
        <w:t>LTP</w:t>
      </w:r>
      <w:proofErr w:type="spellEnd"/>
      <w:r>
        <w:t xml:space="preserve"> similarly shows six LP units:</w:t>
      </w:r>
    </w:p>
    <w:p w14:paraId="7E1290A6" w14:textId="77777777" w:rsidR="00D7333F" w:rsidRDefault="00D7333F" w:rsidP="00D7333F">
      <w:pPr>
        <w:pStyle w:val="ListParagraph"/>
        <w:numPr>
          <w:ilvl w:val="0"/>
          <w:numId w:val="17"/>
        </w:numPr>
      </w:pPr>
      <w:r>
        <w:lastRenderedPageBreak/>
        <w:t>Two LP units, each containing coupler/splitters, monitoring (termination) and amplification (forwarding) functions, one for L-band monitoring and one for C-band.</w:t>
      </w:r>
    </w:p>
    <w:p w14:paraId="29443B4C" w14:textId="77777777" w:rsidR="00D7333F" w:rsidRDefault="00D7333F" w:rsidP="00D7333F">
      <w:pPr>
        <w:pStyle w:val="ListParagraph"/>
        <w:numPr>
          <w:ilvl w:val="1"/>
          <w:numId w:val="17"/>
        </w:numPr>
      </w:pPr>
      <w:r>
        <w:t>These are abstractions of the actual coupler/splitter in the equipment as the wide channel of the OMS is divided into narrower channels for interconnection between ports and to the drop side of the device.</w:t>
      </w:r>
    </w:p>
    <w:p w14:paraId="39A3AA5A" w14:textId="77777777" w:rsidR="00D7333F" w:rsidRDefault="00D7333F" w:rsidP="00D7333F">
      <w:pPr>
        <w:pStyle w:val="ListParagraph"/>
        <w:numPr>
          <w:ilvl w:val="0"/>
          <w:numId w:val="17"/>
        </w:numPr>
      </w:pPr>
      <w:r>
        <w:t xml:space="preserve">One LP unit including a coupler/splitter (for C-band and L-band combined) presenting the client </w:t>
      </w:r>
      <w:proofErr w:type="spellStart"/>
      <w:r>
        <w:t>OTSis</w:t>
      </w:r>
      <w:proofErr w:type="spellEnd"/>
    </w:p>
    <w:p w14:paraId="56CB0D12" w14:textId="77777777" w:rsidR="00D7333F" w:rsidRDefault="00D7333F" w:rsidP="00D7333F">
      <w:pPr>
        <w:pStyle w:val="ListParagraph"/>
        <w:numPr>
          <w:ilvl w:val="1"/>
          <w:numId w:val="17"/>
        </w:numPr>
      </w:pPr>
      <w:r>
        <w:t>These are abstractions of the actual coupler/splitter in the equipment as the wide channel of the OMS is divided into narrower channels for interconnection between ports and to the drop side of the device.</w:t>
      </w:r>
    </w:p>
    <w:p w14:paraId="46C1453A" w14:textId="77777777" w:rsidR="00D7333F" w:rsidRDefault="00D7333F" w:rsidP="00D7333F">
      <w:pPr>
        <w:pStyle w:val="ListParagraph"/>
        <w:numPr>
          <w:ilvl w:val="0"/>
          <w:numId w:val="17"/>
        </w:numPr>
      </w:pPr>
      <w:r>
        <w:t xml:space="preserve">One LP unit for OMS-O termination/adaptation </w:t>
      </w:r>
    </w:p>
    <w:p w14:paraId="7F89AC2A" w14:textId="77777777" w:rsidR="00D7333F" w:rsidRDefault="00D7333F" w:rsidP="00D7333F">
      <w:pPr>
        <w:pStyle w:val="ListParagraph"/>
        <w:numPr>
          <w:ilvl w:val="1"/>
          <w:numId w:val="17"/>
        </w:numPr>
      </w:pPr>
      <w:r>
        <w:t>This may vary in detail depending upon the specific approach to overhead encoding</w:t>
      </w:r>
    </w:p>
    <w:p w14:paraId="5F9ECF40" w14:textId="77777777" w:rsidR="00D7333F" w:rsidRDefault="00D7333F" w:rsidP="00D7333F">
      <w:pPr>
        <w:pStyle w:val="ListParagraph"/>
        <w:numPr>
          <w:ilvl w:val="1"/>
          <w:numId w:val="17"/>
        </w:numPr>
      </w:pPr>
      <w:r>
        <w:t>There are many potential realizations of overhead. This model represents where the OMS-O is conceptually</w:t>
      </w:r>
    </w:p>
    <w:p w14:paraId="6A81BE29" w14:textId="77777777" w:rsidR="00D7333F" w:rsidRDefault="00D7333F" w:rsidP="00D7333F">
      <w:pPr>
        <w:pStyle w:val="ListParagraph"/>
        <w:numPr>
          <w:ilvl w:val="0"/>
          <w:numId w:val="17"/>
        </w:numPr>
      </w:pPr>
      <w:r>
        <w:t>Two LP units, each with a simple monitor adapter to take the power measurement etc. and apply it to the OMS-O, one for L-band monitoring and one for C-band.</w:t>
      </w:r>
    </w:p>
    <w:p w14:paraId="0E692B06" w14:textId="77777777" w:rsidR="00D7333F" w:rsidRDefault="00D7333F" w:rsidP="00D7333F"/>
    <w:p w14:paraId="73A44FE1" w14:textId="77777777" w:rsidR="00D7333F" w:rsidRDefault="00D7333F" w:rsidP="00D7333F">
      <w:r>
        <w:t xml:space="preserve">The measures are </w:t>
      </w:r>
      <w:proofErr w:type="spellStart"/>
      <w:r>
        <w:t>PHOTONIC_MEDIA</w:t>
      </w:r>
      <w:proofErr w:type="spellEnd"/>
      <w:r>
        <w:t xml:space="preserve"> </w:t>
      </w:r>
      <w:proofErr w:type="spellStart"/>
      <w:r>
        <w:t>LayerProtocol</w:t>
      </w:r>
      <w:proofErr w:type="spellEnd"/>
      <w:r>
        <w:t xml:space="preserve"> entities and hence the OMS </w:t>
      </w:r>
      <w:proofErr w:type="spellStart"/>
      <w:r>
        <w:t>LTP</w:t>
      </w:r>
      <w:proofErr w:type="spellEnd"/>
      <w:r>
        <w:t xml:space="preserve"> is essentially </w:t>
      </w:r>
      <w:proofErr w:type="spellStart"/>
      <w:r>
        <w:t>PHOTONIC_MEDIA</w:t>
      </w:r>
      <w:proofErr w:type="spellEnd"/>
      <w:r>
        <w:t>.</w:t>
      </w:r>
    </w:p>
    <w:p w14:paraId="01996E9E" w14:textId="77777777" w:rsidR="00D7333F" w:rsidRDefault="00D7333F" w:rsidP="00D7333F">
      <w:pPr>
        <w:jc w:val="center"/>
      </w:pPr>
      <w:r w:rsidRPr="00F053E5">
        <w:rPr>
          <w:lang w:val="en-GB"/>
        </w:rPr>
        <w:object w:dxaOrig="13492" w:dyaOrig="7196" w14:anchorId="1A2AAB84">
          <v:shape id="_x0000_i1056" type="#_x0000_t75" style="width:534.05pt;height:285.5pt" o:ole="">
            <v:imagedata r:id="rId91" o:title=""/>
          </v:shape>
          <o:OLEObject Type="Embed" ProgID="PowerPoint.Slide.12" ShapeID="_x0000_i1056" DrawAspect="Content" ObjectID="_1734166845" r:id="rId92"/>
        </w:object>
      </w:r>
    </w:p>
    <w:p w14:paraId="76354AE2" w14:textId="16EF6FF0" w:rsidR="00D7333F" w:rsidRDefault="00D7333F" w:rsidP="00D7333F">
      <w:pPr>
        <w:pStyle w:val="FigureCaption"/>
        <w:rPr>
          <w:noProof/>
        </w:rPr>
      </w:pPr>
      <w:bookmarkStart w:id="158" w:name="_Toc123553803"/>
      <w:r>
        <w:t xml:space="preserve">Figure </w:t>
      </w:r>
      <w:r>
        <w:rPr>
          <w:noProof/>
        </w:rPr>
        <w:fldChar w:fldCharType="begin"/>
      </w:r>
      <w:r>
        <w:rPr>
          <w:noProof/>
        </w:rPr>
        <w:instrText xml:space="preserve"> STYLEREF 1 \s </w:instrText>
      </w:r>
      <w:r>
        <w:rPr>
          <w:noProof/>
        </w:rPr>
        <w:fldChar w:fldCharType="separate"/>
      </w:r>
      <w:r w:rsidR="00A1780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A1780D">
        <w:rPr>
          <w:noProof/>
        </w:rPr>
        <w:t>9</w:t>
      </w:r>
      <w:r>
        <w:rPr>
          <w:noProof/>
        </w:rPr>
        <w:fldChar w:fldCharType="end"/>
      </w:r>
      <w:r>
        <w:rPr>
          <w:noProof/>
        </w:rPr>
        <w:t xml:space="preserve"> Adding OMS encapsulated in an LTP</w:t>
      </w:r>
      <w:bookmarkEnd w:id="158"/>
    </w:p>
    <w:p w14:paraId="7586B5BD" w14:textId="77777777" w:rsidR="00D7333F" w:rsidRDefault="00D7333F" w:rsidP="00D7333F">
      <w:pPr>
        <w:rPr>
          <w:noProof/>
        </w:rPr>
      </w:pPr>
      <w:r>
        <w:rPr>
          <w:noProof/>
        </w:rPr>
        <w:lastRenderedPageBreak/>
        <w:t>The OMS LTP shows multiple encapsulated LtpPorts to the left. This is equivalent to the multiple encapsulated LtpPorts that result from adaption supporting multiple client CTP instances and types.</w:t>
      </w:r>
    </w:p>
    <w:p w14:paraId="4BF6FFC8" w14:textId="77777777" w:rsidR="00D7333F" w:rsidRDefault="00D7333F" w:rsidP="00D7333F">
      <w:pPr>
        <w:rPr>
          <w:noProof/>
        </w:rPr>
      </w:pPr>
      <w:r>
        <w:rPr>
          <w:noProof/>
        </w:rPr>
        <w:t>The intention is that only used capacity is exposed as explicit instances and potential capacity/capability is “confined” to the Spec.</w:t>
      </w:r>
    </w:p>
    <w:p w14:paraId="5DBF79B1" w14:textId="77777777" w:rsidR="00D7333F" w:rsidRDefault="00D7333F" w:rsidP="00D7333F">
      <w:pPr>
        <w:pStyle w:val="Heading3"/>
        <w:rPr>
          <w:noProof/>
        </w:rPr>
      </w:pPr>
      <w:bookmarkStart w:id="159" w:name="_Toc123553637"/>
      <w:r>
        <w:rPr>
          <w:noProof/>
        </w:rPr>
        <w:t>OMS in an amplifier node</w:t>
      </w:r>
      <w:bookmarkEnd w:id="159"/>
    </w:p>
    <w:p w14:paraId="15AC5392" w14:textId="77777777" w:rsidR="00D7333F" w:rsidRDefault="00D7333F" w:rsidP="00D7333F">
      <w:r>
        <w:t xml:space="preserve">In an amplifier node there is only a need for one set of amplifiers for L/C band. If two OTS </w:t>
      </w:r>
      <w:proofErr w:type="spellStart"/>
      <w:r>
        <w:t>LTPs</w:t>
      </w:r>
      <w:proofErr w:type="spellEnd"/>
      <w:r>
        <w:t xml:space="preserve"> as depicted in the figure above were put back to back, then there would be two sets of amplifiers.</w:t>
      </w:r>
    </w:p>
    <w:p w14:paraId="0F0EBA78" w14:textId="77777777" w:rsidR="00D7333F" w:rsidRDefault="00D7333F" w:rsidP="00D7333F">
      <w:r>
        <w:t xml:space="preserve">The OTS </w:t>
      </w:r>
      <w:proofErr w:type="spellStart"/>
      <w:r>
        <w:t>LTPs</w:t>
      </w:r>
      <w:proofErr w:type="spellEnd"/>
      <w:r>
        <w:t xml:space="preserve"> could be populated with only outgoing amplifiers (towards the Multi-Strand Span) and the OMS </w:t>
      </w:r>
      <w:proofErr w:type="spellStart"/>
      <w:r>
        <w:t>LTP</w:t>
      </w:r>
      <w:proofErr w:type="spellEnd"/>
      <w:r>
        <w:t xml:space="preserve"> degenerated to a simple point as shown in the figure below.</w:t>
      </w:r>
    </w:p>
    <w:p w14:paraId="43144A70" w14:textId="77777777" w:rsidR="00D7333F" w:rsidRDefault="00D7333F" w:rsidP="00D7333F">
      <w:pPr>
        <w:jc w:val="center"/>
      </w:pPr>
      <w:r w:rsidRPr="00F053E5">
        <w:rPr>
          <w:lang w:val="en-GB"/>
        </w:rPr>
        <w:object w:dxaOrig="19378" w:dyaOrig="7926" w14:anchorId="72029FF9">
          <v:shape id="_x0000_i1057" type="#_x0000_t75" style="width:446.4pt;height:184.05pt" o:ole="">
            <v:imagedata r:id="rId93" o:title=""/>
          </v:shape>
          <o:OLEObject Type="Embed" ProgID="PowerPoint.Slide.12" ShapeID="_x0000_i1057" DrawAspect="Content" ObjectID="_1734166846" r:id="rId94"/>
        </w:object>
      </w:r>
    </w:p>
    <w:p w14:paraId="7C78710B" w14:textId="6AED08F6" w:rsidR="00D7333F" w:rsidRDefault="00D7333F" w:rsidP="00D7333F">
      <w:pPr>
        <w:pStyle w:val="FigureCaption"/>
        <w:rPr>
          <w:noProof/>
        </w:rPr>
      </w:pPr>
      <w:bookmarkStart w:id="160" w:name="_Ref518031598"/>
      <w:bookmarkStart w:id="161" w:name="_Toc123553804"/>
      <w:r>
        <w:t xml:space="preserve">Figure </w:t>
      </w:r>
      <w:r>
        <w:rPr>
          <w:noProof/>
        </w:rPr>
        <w:fldChar w:fldCharType="begin"/>
      </w:r>
      <w:r>
        <w:rPr>
          <w:noProof/>
        </w:rPr>
        <w:instrText xml:space="preserve"> STYLEREF 1 \s </w:instrText>
      </w:r>
      <w:r>
        <w:rPr>
          <w:noProof/>
        </w:rPr>
        <w:fldChar w:fldCharType="separate"/>
      </w:r>
      <w:r w:rsidR="00A1780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A1780D">
        <w:rPr>
          <w:noProof/>
        </w:rPr>
        <w:t>10</w:t>
      </w:r>
      <w:r>
        <w:rPr>
          <w:noProof/>
        </w:rPr>
        <w:fldChar w:fldCharType="end"/>
      </w:r>
      <w:r>
        <w:rPr>
          <w:noProof/>
        </w:rPr>
        <w:t xml:space="preserve"> OMS as a empty FC with “null” OMS LTPs</w:t>
      </w:r>
      <w:bookmarkEnd w:id="160"/>
      <w:bookmarkEnd w:id="161"/>
    </w:p>
    <w:p w14:paraId="3395A257" w14:textId="77777777" w:rsidR="00D7333F" w:rsidRDefault="00D7333F" w:rsidP="00D7333F">
      <w:r>
        <w:t xml:space="preserve">The structure could be simplified by folding OMS “null” function into the OTS </w:t>
      </w:r>
      <w:proofErr w:type="spellStart"/>
      <w:r>
        <w:t>LTP</w:t>
      </w:r>
      <w:proofErr w:type="spellEnd"/>
      <w:r>
        <w:t>.</w:t>
      </w:r>
    </w:p>
    <w:p w14:paraId="0E81BA73" w14:textId="77777777" w:rsidR="00D7333F" w:rsidRDefault="00D7333F" w:rsidP="00D7333F">
      <w:pPr>
        <w:jc w:val="center"/>
      </w:pPr>
      <w:r w:rsidRPr="00F053E5">
        <w:rPr>
          <w:lang w:val="en-GB"/>
        </w:rPr>
        <w:object w:dxaOrig="19646" w:dyaOrig="8036" w14:anchorId="69BFF60F">
          <v:shape id="_x0000_i1058" type="#_x0000_t75" style="width:452.65pt;height:185.95pt" o:ole="">
            <v:imagedata r:id="rId95" o:title=""/>
          </v:shape>
          <o:OLEObject Type="Embed" ProgID="PowerPoint.Slide.12" ShapeID="_x0000_i1058" DrawAspect="Content" ObjectID="_1734166847" r:id="rId96"/>
        </w:object>
      </w:r>
    </w:p>
    <w:p w14:paraId="21DA9543" w14:textId="192C6CA8" w:rsidR="00D7333F" w:rsidRDefault="00D7333F" w:rsidP="00D7333F">
      <w:pPr>
        <w:pStyle w:val="FigureCaption"/>
        <w:rPr>
          <w:noProof/>
        </w:rPr>
      </w:pPr>
      <w:bookmarkStart w:id="162" w:name="_Toc123553805"/>
      <w:r>
        <w:t xml:space="preserve">Figure </w:t>
      </w:r>
      <w:r>
        <w:rPr>
          <w:noProof/>
        </w:rPr>
        <w:fldChar w:fldCharType="begin"/>
      </w:r>
      <w:r>
        <w:rPr>
          <w:noProof/>
        </w:rPr>
        <w:instrText xml:space="preserve"> STYLEREF 1 \s </w:instrText>
      </w:r>
      <w:r>
        <w:rPr>
          <w:noProof/>
        </w:rPr>
        <w:fldChar w:fldCharType="separate"/>
      </w:r>
      <w:r w:rsidR="00A1780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A1780D">
        <w:rPr>
          <w:noProof/>
        </w:rPr>
        <w:t>11</w:t>
      </w:r>
      <w:r>
        <w:rPr>
          <w:noProof/>
        </w:rPr>
        <w:fldChar w:fldCharType="end"/>
      </w:r>
      <w:r>
        <w:rPr>
          <w:noProof/>
        </w:rPr>
        <w:t xml:space="preserve"> OMS as a empty FC with no OMS LTPs</w:t>
      </w:r>
      <w:bookmarkEnd w:id="162"/>
    </w:p>
    <w:p w14:paraId="599CE9C1" w14:textId="77777777" w:rsidR="00D7333F" w:rsidRDefault="00D7333F" w:rsidP="00D7333F">
      <w:r>
        <w:lastRenderedPageBreak/>
        <w:t xml:space="preserve">The structure could be further simplified by removing the “null” FC and replacing it with the peer relationship </w:t>
      </w:r>
      <w:proofErr w:type="spellStart"/>
      <w:r>
        <w:t>LtpConnectsToPeerLtp</w:t>
      </w:r>
      <w:proofErr w:type="spellEnd"/>
      <w:r>
        <w:t>.</w:t>
      </w:r>
    </w:p>
    <w:p w14:paraId="73C076B7" w14:textId="77777777" w:rsidR="00D7333F" w:rsidRDefault="00D7333F" w:rsidP="00D7333F">
      <w:pPr>
        <w:jc w:val="center"/>
      </w:pPr>
      <w:r w:rsidRPr="00F053E5">
        <w:rPr>
          <w:lang w:val="en-GB"/>
        </w:rPr>
        <w:object w:dxaOrig="19646" w:dyaOrig="8036" w14:anchorId="044F9F27">
          <v:shape id="_x0000_i1059" type="#_x0000_t75" style="width:440.15pt;height:180.3pt" o:ole="">
            <v:imagedata r:id="rId97" o:title=""/>
          </v:shape>
          <o:OLEObject Type="Embed" ProgID="PowerPoint.Slide.12" ShapeID="_x0000_i1059" DrawAspect="Content" ObjectID="_1734166848" r:id="rId98"/>
        </w:object>
      </w:r>
    </w:p>
    <w:p w14:paraId="39973002" w14:textId="7A01B967" w:rsidR="00D7333F" w:rsidRDefault="00D7333F" w:rsidP="00D7333F">
      <w:pPr>
        <w:pStyle w:val="FigureCaption"/>
        <w:rPr>
          <w:noProof/>
        </w:rPr>
      </w:pPr>
      <w:bookmarkStart w:id="163" w:name="_Toc123553806"/>
      <w:r>
        <w:t xml:space="preserve">Figure </w:t>
      </w:r>
      <w:r>
        <w:rPr>
          <w:noProof/>
        </w:rPr>
        <w:fldChar w:fldCharType="begin"/>
      </w:r>
      <w:r>
        <w:rPr>
          <w:noProof/>
        </w:rPr>
        <w:instrText xml:space="preserve"> STYLEREF 1 \s </w:instrText>
      </w:r>
      <w:r>
        <w:rPr>
          <w:noProof/>
        </w:rPr>
        <w:fldChar w:fldCharType="separate"/>
      </w:r>
      <w:r w:rsidR="00A1780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A1780D">
        <w:rPr>
          <w:noProof/>
        </w:rPr>
        <w:t>12</w:t>
      </w:r>
      <w:r>
        <w:rPr>
          <w:noProof/>
        </w:rPr>
        <w:fldChar w:fldCharType="end"/>
      </w:r>
      <w:r>
        <w:rPr>
          <w:noProof/>
        </w:rPr>
        <w:t xml:space="preserve"> OMS as a simple peer association</w:t>
      </w:r>
      <w:bookmarkEnd w:id="163"/>
    </w:p>
    <w:p w14:paraId="78199B5C" w14:textId="77777777" w:rsidR="00D7333F" w:rsidRDefault="00D7333F" w:rsidP="00D7333F">
      <w:r>
        <w:t>Alternatively, the amplifiers can be encapsulated in an FC as shown in the figure below.</w:t>
      </w:r>
    </w:p>
    <w:p w14:paraId="096A0213" w14:textId="77777777" w:rsidR="00D7333F" w:rsidRDefault="00D7333F" w:rsidP="00D7333F">
      <w:pPr>
        <w:jc w:val="center"/>
      </w:pPr>
      <w:r w:rsidRPr="00F053E5">
        <w:rPr>
          <w:lang w:val="en-GB"/>
        </w:rPr>
        <w:object w:dxaOrig="19654" w:dyaOrig="8038" w14:anchorId="7D995EC0">
          <v:shape id="_x0000_i1060" type="#_x0000_t75" style="width:436.4pt;height:179.05pt" o:ole="">
            <v:imagedata r:id="rId99" o:title=""/>
          </v:shape>
          <o:OLEObject Type="Embed" ProgID="PowerPoint.Slide.12" ShapeID="_x0000_i1060" DrawAspect="Content" ObjectID="_1734166849" r:id="rId100"/>
        </w:object>
      </w:r>
    </w:p>
    <w:p w14:paraId="42DE4AE0" w14:textId="49EC268B" w:rsidR="00D7333F" w:rsidRDefault="00D7333F" w:rsidP="00D7333F">
      <w:pPr>
        <w:pStyle w:val="FigureCaption"/>
        <w:rPr>
          <w:noProof/>
        </w:rPr>
      </w:pPr>
      <w:bookmarkStart w:id="164" w:name="_Toc123553807"/>
      <w:r>
        <w:t xml:space="preserve">Figure </w:t>
      </w:r>
      <w:r>
        <w:rPr>
          <w:noProof/>
        </w:rPr>
        <w:fldChar w:fldCharType="begin"/>
      </w:r>
      <w:r>
        <w:rPr>
          <w:noProof/>
        </w:rPr>
        <w:instrText xml:space="preserve"> STYLEREF 1 \s </w:instrText>
      </w:r>
      <w:r>
        <w:rPr>
          <w:noProof/>
        </w:rPr>
        <w:fldChar w:fldCharType="separate"/>
      </w:r>
      <w:r w:rsidR="00A1780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A1780D">
        <w:rPr>
          <w:noProof/>
        </w:rPr>
        <w:t>13</w:t>
      </w:r>
      <w:r>
        <w:rPr>
          <w:noProof/>
        </w:rPr>
        <w:fldChar w:fldCharType="end"/>
      </w:r>
      <w:r>
        <w:rPr>
          <w:noProof/>
        </w:rPr>
        <w:t xml:space="preserve"> OMS passing through an amplifier</w:t>
      </w:r>
      <w:bookmarkEnd w:id="164"/>
    </w:p>
    <w:p w14:paraId="64EB4126" w14:textId="77777777" w:rsidR="00D7333F" w:rsidRDefault="00D7333F" w:rsidP="00D7333F">
      <w:r>
        <w:t xml:space="preserve">The following figure provides a potential physical realization in terms of </w:t>
      </w:r>
      <w:proofErr w:type="spellStart"/>
      <w:r>
        <w:t>FRUs</w:t>
      </w:r>
      <w:proofErr w:type="spellEnd"/>
      <w:r>
        <w:t>.</w:t>
      </w:r>
    </w:p>
    <w:p w14:paraId="302F3D7A" w14:textId="77777777" w:rsidR="00D7333F" w:rsidRDefault="00D7333F" w:rsidP="00D7333F">
      <w:pPr>
        <w:jc w:val="center"/>
      </w:pPr>
      <w:r w:rsidRPr="00127FD3">
        <w:rPr>
          <w:lang w:val="en-GB"/>
        </w:rPr>
        <w:object w:dxaOrig="14280" w:dyaOrig="5193" w14:anchorId="7FD4E5CE">
          <v:shape id="_x0000_i1061" type="#_x0000_t75" style="width:437.65pt;height:159.65pt" o:ole="">
            <v:imagedata r:id="rId101" o:title=""/>
          </v:shape>
          <o:OLEObject Type="Embed" ProgID="PowerPoint.Slide.12" ShapeID="_x0000_i1061" DrawAspect="Content" ObjectID="_1734166850" r:id="rId102"/>
        </w:object>
      </w:r>
    </w:p>
    <w:p w14:paraId="1F562FAA" w14:textId="570101B9" w:rsidR="00D7333F" w:rsidRPr="007B7F97" w:rsidRDefault="00D7333F" w:rsidP="00D7333F">
      <w:pPr>
        <w:pStyle w:val="FigureCaption"/>
        <w:rPr>
          <w:noProof/>
        </w:rPr>
      </w:pPr>
      <w:bookmarkStart w:id="165" w:name="_Ref518631905"/>
      <w:bookmarkStart w:id="166" w:name="_Toc123553808"/>
      <w:r>
        <w:t xml:space="preserve">Figure </w:t>
      </w:r>
      <w:r>
        <w:rPr>
          <w:noProof/>
        </w:rPr>
        <w:fldChar w:fldCharType="begin"/>
      </w:r>
      <w:r>
        <w:rPr>
          <w:noProof/>
        </w:rPr>
        <w:instrText xml:space="preserve"> STYLEREF 1 \s </w:instrText>
      </w:r>
      <w:r>
        <w:rPr>
          <w:noProof/>
        </w:rPr>
        <w:fldChar w:fldCharType="separate"/>
      </w:r>
      <w:r w:rsidR="00A1780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A1780D">
        <w:rPr>
          <w:noProof/>
        </w:rPr>
        <w:t>14</w:t>
      </w:r>
      <w:r>
        <w:rPr>
          <w:noProof/>
        </w:rPr>
        <w:fldChar w:fldCharType="end"/>
      </w:r>
      <w:r>
        <w:rPr>
          <w:noProof/>
        </w:rPr>
        <w:t xml:space="preserve"> Amplifier site showing FRUs</w:t>
      </w:r>
      <w:bookmarkEnd w:id="165"/>
      <w:bookmarkEnd w:id="166"/>
    </w:p>
    <w:p w14:paraId="486F4507" w14:textId="77777777" w:rsidR="00D7333F" w:rsidRDefault="00D7333F" w:rsidP="00D7333F">
      <w:pPr>
        <w:pStyle w:val="Heading3"/>
      </w:pPr>
      <w:bookmarkStart w:id="167" w:name="_Ref518544599"/>
      <w:bookmarkStart w:id="168" w:name="_Toc123553638"/>
      <w:r>
        <w:t xml:space="preserve">The layered model, </w:t>
      </w:r>
      <w:proofErr w:type="gramStart"/>
      <w:r>
        <w:t>similarities</w:t>
      </w:r>
      <w:proofErr w:type="gramEnd"/>
      <w:r>
        <w:t xml:space="preserve"> and differences</w:t>
      </w:r>
      <w:bookmarkEnd w:id="167"/>
      <w:bookmarkEnd w:id="168"/>
    </w:p>
    <w:p w14:paraId="6FB80730" w14:textId="77777777" w:rsidR="00D7333F" w:rsidRPr="003D333D" w:rsidRDefault="00D7333F" w:rsidP="00D7333F">
      <w:r>
        <w:t xml:space="preserve">Traditionally the OMS-OTS hierarchy has been over emphasize in the modeling of photonics. It is clear that the photonic solution is NOT layered and that there is no hierarchy of layering in the photonic environment. It is also clear, though, that the overhead is essentially layered and that there are a number of nested measurement spans. The hybridized </w:t>
      </w:r>
      <w:proofErr w:type="spellStart"/>
      <w:r>
        <w:t>LTP</w:t>
      </w:r>
      <w:proofErr w:type="spellEnd"/>
      <w:r>
        <w:t xml:space="preserve"> model discussed in this section combines the essential layering of the overhead with the non-layered (flat) photonic-media model to provide an </w:t>
      </w:r>
      <w:proofErr w:type="spellStart"/>
      <w:r>
        <w:t>LTP</w:t>
      </w:r>
      <w:proofErr w:type="spellEnd"/>
      <w:r>
        <w:t xml:space="preserve"> arrangement that looks remarkably similar to that of a layered model.</w:t>
      </w:r>
    </w:p>
    <w:p w14:paraId="01F8C0FD" w14:textId="77777777" w:rsidR="00D7333F" w:rsidRDefault="00D7333F" w:rsidP="00D7333F">
      <w:r>
        <w:t xml:space="preserve">The key distinctions are that the </w:t>
      </w:r>
      <w:proofErr w:type="spellStart"/>
      <w:r>
        <w:t>LTPs</w:t>
      </w:r>
      <w:proofErr w:type="spellEnd"/>
      <w:r>
        <w:t xml:space="preserve"> are in the same base </w:t>
      </w:r>
      <w:proofErr w:type="spellStart"/>
      <w:r>
        <w:t>layerProtocol</w:t>
      </w:r>
      <w:proofErr w:type="spellEnd"/>
      <w:r>
        <w:t xml:space="preserve"> of </w:t>
      </w:r>
      <w:proofErr w:type="spellStart"/>
      <w:r>
        <w:t>PHOTONIC_MEDIA</w:t>
      </w:r>
      <w:proofErr w:type="spellEnd"/>
      <w:r>
        <w:t>.</w:t>
      </w:r>
    </w:p>
    <w:p w14:paraId="3F1069D3" w14:textId="77777777" w:rsidR="00D7333F" w:rsidRDefault="00D7333F" w:rsidP="00D7333F">
      <w:pPr>
        <w:rPr>
          <w:noProof/>
        </w:rPr>
      </w:pPr>
      <w:r>
        <w:t xml:space="preserve">Migration from a layered model to this flat model should be relatively straight forward in terms of structure. However, the interpretation of the </w:t>
      </w:r>
      <w:proofErr w:type="spellStart"/>
      <w:r>
        <w:t>LTPs</w:t>
      </w:r>
      <w:proofErr w:type="spellEnd"/>
      <w:r>
        <w:t xml:space="preserve"> is radically different and more complex. </w:t>
      </w:r>
      <w:r>
        <w:rPr>
          <w:noProof/>
        </w:rPr>
        <w:t xml:space="preserve">This approach, i.e. use of an LTP for the OTS demarcation and encapsulation of the the amplifier in the OTS termination, was specifically chosen to simplify the migration from the existing (incorrect) fully layered representations. </w:t>
      </w:r>
    </w:p>
    <w:p w14:paraId="73B89B2B" w14:textId="77777777" w:rsidR="00D7333F" w:rsidRDefault="00D7333F" w:rsidP="00D7333F">
      <w:pPr>
        <w:rPr>
          <w:noProof/>
        </w:rPr>
      </w:pPr>
      <w:r>
        <w:rPr>
          <w:noProof/>
        </w:rPr>
        <w:t>The multi-layer aspect of the LTPs follows the approach for non-intrusive monitoring but assumes both co-directional/down measures and contra-directional/up measures. The figure below shows a simplified representation where the monitors represent both up and down measures. The yellow trapesoid represents the combiner/splitter/amplifier complex in the LTP. Some aspects of this may be reflections of the actual implementation of the functionality and others may be conceptual.</w:t>
      </w:r>
    </w:p>
    <w:p w14:paraId="0C25B776" w14:textId="77777777" w:rsidR="00D7333F" w:rsidRDefault="00D7333F" w:rsidP="00D7333F">
      <w:pPr>
        <w:jc w:val="center"/>
      </w:pPr>
      <w:r>
        <w:object w:dxaOrig="4239" w:dyaOrig="4239" w14:anchorId="25810BFE">
          <v:shape id="_x0000_i1062" type="#_x0000_t75" style="width:177.2pt;height:177.2pt" o:ole="">
            <v:imagedata r:id="rId103" o:title=""/>
          </v:shape>
          <o:OLEObject Type="Embed" ProgID="PowerPoint.Slide.12" ShapeID="_x0000_i1062" DrawAspect="Content" ObjectID="_1734166851" r:id="rId104"/>
        </w:object>
      </w:r>
    </w:p>
    <w:p w14:paraId="1DFBE0A4" w14:textId="0A110E20" w:rsidR="00D7333F" w:rsidRDefault="00D7333F" w:rsidP="00D7333F">
      <w:pPr>
        <w:pStyle w:val="FigureCaption"/>
        <w:rPr>
          <w:noProof/>
        </w:rPr>
      </w:pPr>
      <w:bookmarkStart w:id="169" w:name="_Toc123553809"/>
      <w:r>
        <w:t xml:space="preserve">Figure </w:t>
      </w:r>
      <w:r>
        <w:rPr>
          <w:noProof/>
        </w:rPr>
        <w:fldChar w:fldCharType="begin"/>
      </w:r>
      <w:r>
        <w:rPr>
          <w:noProof/>
        </w:rPr>
        <w:instrText xml:space="preserve"> STYLEREF 1 \s </w:instrText>
      </w:r>
      <w:r>
        <w:rPr>
          <w:noProof/>
        </w:rPr>
        <w:fldChar w:fldCharType="separate"/>
      </w:r>
      <w:r w:rsidR="00A1780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A1780D">
        <w:rPr>
          <w:noProof/>
        </w:rPr>
        <w:t>15</w:t>
      </w:r>
      <w:r>
        <w:rPr>
          <w:noProof/>
        </w:rPr>
        <w:fldChar w:fldCharType="end"/>
      </w:r>
      <w:r>
        <w:rPr>
          <w:noProof/>
        </w:rPr>
        <w:t xml:space="preserve"> Simplified representation of the model of OMS and OTS LTP</w:t>
      </w:r>
      <w:bookmarkEnd w:id="169"/>
    </w:p>
    <w:p w14:paraId="62E5C4F3" w14:textId="77777777" w:rsidR="00D7333F" w:rsidRDefault="00D7333F" w:rsidP="00D7333F">
      <w:r>
        <w:t xml:space="preserve">The OMS and OTS provide demarcation points in the network. These points can be maintained even if </w:t>
      </w:r>
      <w:proofErr w:type="gramStart"/>
      <w:r>
        <w:t>overhead</w:t>
      </w:r>
      <w:proofErr w:type="gramEnd"/>
      <w:r>
        <w:t xml:space="preserve"> is not </w:t>
      </w:r>
      <w:proofErr w:type="gramStart"/>
      <w:r>
        <w:t>present</w:t>
      </w:r>
      <w:proofErr w:type="gramEnd"/>
      <w:r>
        <w:t xml:space="preserve"> and measurements are not being taken. The OTS demarcation is defined by the end of the inter-device fiber</w:t>
      </w:r>
      <w:r>
        <w:rPr>
          <w:rStyle w:val="FootnoteReference"/>
        </w:rPr>
        <w:footnoteReference w:id="15"/>
      </w:r>
      <w:r>
        <w:t xml:space="preserve">. </w:t>
      </w:r>
    </w:p>
    <w:p w14:paraId="23C18229" w14:textId="77777777" w:rsidR="00D7333F" w:rsidRDefault="00D7333F" w:rsidP="00D7333F">
      <w:bookmarkStart w:id="170" w:name="_Hlk529395747"/>
      <w:r>
        <w:t xml:space="preserve">In a </w:t>
      </w:r>
      <w:proofErr w:type="spellStart"/>
      <w:r>
        <w:t>ROADM</w:t>
      </w:r>
      <w:proofErr w:type="spellEnd"/>
      <w:r>
        <w:t>, the OTS span demarcation (the boundary between the OTS and OMS) is defined by the amplified span. The OTS “upper” demarcation (</w:t>
      </w:r>
      <w:proofErr w:type="gramStart"/>
      <w:r>
        <w:t>i.e.</w:t>
      </w:r>
      <w:proofErr w:type="gramEnd"/>
      <w:r>
        <w:t xml:space="preserve"> the OMS “lower” demarcation), from a device egress perspective, is the point prior to the amplification of the signal applied to the inter-device fiber and, from a device ingress perspective, as the point after the amplification of the signal from the inter-device fiber.</w:t>
      </w:r>
      <w:bookmarkEnd w:id="170"/>
      <w:r>
        <w:t xml:space="preserve"> </w:t>
      </w:r>
    </w:p>
    <w:p w14:paraId="51AB173D" w14:textId="54439142" w:rsidR="00D7333F" w:rsidRDefault="00D7333F" w:rsidP="00D7333F">
      <w:r>
        <w:t xml:space="preserve">In a device that does not do channel switching the OTS ends, but the OMS continues, as shown in the amplifier model earlier and in the simplified model below (which follows the model set out in </w:t>
      </w:r>
      <w:r>
        <w:fldChar w:fldCharType="begin"/>
      </w:r>
      <w:r>
        <w:instrText xml:space="preserve"> REF _Ref518031598 \h </w:instrText>
      </w:r>
      <w:r>
        <w:fldChar w:fldCharType="separate"/>
      </w:r>
      <w:ins w:id="171" w:author="Malcolm Betts" w:date="2023-01-02T11:36:00Z">
        <w:r w:rsidR="00C60BFC">
          <w:t xml:space="preserve">Figure </w:t>
        </w:r>
        <w:r w:rsidR="00C60BFC">
          <w:rPr>
            <w:noProof/>
          </w:rPr>
          <w:t>4</w:t>
        </w:r>
        <w:r w:rsidR="00C60BFC" w:rsidRPr="00502DB7">
          <w:t>-</w:t>
        </w:r>
        <w:r w:rsidR="00C60BFC">
          <w:rPr>
            <w:noProof/>
          </w:rPr>
          <w:t>10 OMS as a empty FC with “null” OMS LTPs</w:t>
        </w:r>
      </w:ins>
      <w:del w:id="172" w:author="Malcolm Betts" w:date="2023-01-02T11:36:00Z">
        <w:r w:rsidDel="00C60BFC">
          <w:delText xml:space="preserve">Figure </w:delText>
        </w:r>
        <w:r w:rsidDel="00C60BFC">
          <w:rPr>
            <w:noProof/>
          </w:rPr>
          <w:delText>6</w:delText>
        </w:r>
        <w:r w:rsidRPr="00502DB7" w:rsidDel="00C60BFC">
          <w:delText>-</w:delText>
        </w:r>
        <w:r w:rsidDel="00C60BFC">
          <w:rPr>
            <w:noProof/>
          </w:rPr>
          <w:delText>35 OMS as a empty FC with “null” OMS LTPs</w:delText>
        </w:r>
      </w:del>
      <w:r>
        <w:fldChar w:fldCharType="end"/>
      </w:r>
      <w:r>
        <w:t xml:space="preserve"> on page </w:t>
      </w:r>
      <w:r>
        <w:fldChar w:fldCharType="begin"/>
      </w:r>
      <w:r>
        <w:instrText xml:space="preserve"> PAGEREF _Ref518031598 \h </w:instrText>
      </w:r>
      <w:r>
        <w:fldChar w:fldCharType="separate"/>
      </w:r>
      <w:ins w:id="173" w:author="Malcolm Betts" w:date="2023-01-02T11:36:00Z">
        <w:r w:rsidR="00C60BFC">
          <w:rPr>
            <w:noProof/>
          </w:rPr>
          <w:t>41</w:t>
        </w:r>
      </w:ins>
      <w:del w:id="174" w:author="Malcolm Betts" w:date="2023-01-02T11:36:00Z">
        <w:r w:rsidDel="00C60BFC">
          <w:rPr>
            <w:noProof/>
          </w:rPr>
          <w:delText>35</w:delText>
        </w:r>
      </w:del>
      <w:r>
        <w:fldChar w:fldCharType="end"/>
      </w:r>
      <w:r>
        <w:t>).</w:t>
      </w:r>
    </w:p>
    <w:p w14:paraId="2BA76FC7" w14:textId="77777777" w:rsidR="00D7333F" w:rsidRDefault="00D7333F" w:rsidP="00D7333F">
      <w:pPr>
        <w:jc w:val="center"/>
      </w:pPr>
      <w:r>
        <w:object w:dxaOrig="7863" w:dyaOrig="3368" w14:anchorId="62B5E85D">
          <v:shape id="_x0000_i1063" type="#_x0000_t75" style="width:310.55pt;height:132.75pt" o:ole="">
            <v:imagedata r:id="rId105" o:title=""/>
          </v:shape>
          <o:OLEObject Type="Embed" ProgID="PowerPoint.Slide.12" ShapeID="_x0000_i1063" DrawAspect="Content" ObjectID="_1734166852" r:id="rId106"/>
        </w:object>
      </w:r>
    </w:p>
    <w:p w14:paraId="5177FF5B" w14:textId="6F934B37" w:rsidR="00D7333F" w:rsidRDefault="00D7333F" w:rsidP="00D7333F">
      <w:pPr>
        <w:pStyle w:val="FigureCaption"/>
        <w:rPr>
          <w:noProof/>
        </w:rPr>
      </w:pPr>
      <w:bookmarkStart w:id="175" w:name="_Toc123553810"/>
      <w:r>
        <w:t xml:space="preserve">Figure </w:t>
      </w:r>
      <w:r>
        <w:rPr>
          <w:noProof/>
        </w:rPr>
        <w:fldChar w:fldCharType="begin"/>
      </w:r>
      <w:r>
        <w:rPr>
          <w:noProof/>
        </w:rPr>
        <w:instrText xml:space="preserve"> STYLEREF 1 \s </w:instrText>
      </w:r>
      <w:r>
        <w:rPr>
          <w:noProof/>
        </w:rPr>
        <w:fldChar w:fldCharType="separate"/>
      </w:r>
      <w:r w:rsidR="00A1780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A1780D">
        <w:rPr>
          <w:noProof/>
        </w:rPr>
        <w:t>16</w:t>
      </w:r>
      <w:r>
        <w:rPr>
          <w:noProof/>
        </w:rPr>
        <w:fldChar w:fldCharType="end"/>
      </w:r>
      <w:r>
        <w:rPr>
          <w:noProof/>
        </w:rPr>
        <w:t xml:space="preserve"> Simplified representation of OTS LTP in an amplifier</w:t>
      </w:r>
      <w:bookmarkEnd w:id="175"/>
    </w:p>
    <w:p w14:paraId="038C2CA4" w14:textId="77777777" w:rsidR="00D7333F" w:rsidRDefault="00D7333F" w:rsidP="00D7333F">
      <w:r>
        <w:t>The figure below shows an amplifier site where there is monitoring. The figure highlights another valid form of the FC/</w:t>
      </w:r>
      <w:proofErr w:type="spellStart"/>
      <w:r>
        <w:t>LTP</w:t>
      </w:r>
      <w:proofErr w:type="spellEnd"/>
      <w:r>
        <w:t xml:space="preserve"> model of an amplifier and also includes physical aspects.</w:t>
      </w:r>
    </w:p>
    <w:p w14:paraId="3399363E" w14:textId="77777777" w:rsidR="00D7333F" w:rsidRDefault="00D7333F" w:rsidP="00D7333F">
      <w:pPr>
        <w:jc w:val="center"/>
      </w:pPr>
      <w:r>
        <w:object w:dxaOrig="8454" w:dyaOrig="5634" w14:anchorId="77A0107F">
          <v:shape id="_x0000_i1064" type="#_x0000_t75" style="width:420.75pt;height:280.5pt" o:ole="">
            <v:imagedata r:id="rId107" o:title=""/>
          </v:shape>
          <o:OLEObject Type="Embed" ProgID="PowerPoint.Slide.12" ShapeID="_x0000_i1064" DrawAspect="Content" ObjectID="_1734166853" r:id="rId108"/>
        </w:object>
      </w:r>
    </w:p>
    <w:p w14:paraId="17C2B7E0" w14:textId="3CA8B650" w:rsidR="00D7333F" w:rsidRDefault="00D7333F" w:rsidP="00D7333F">
      <w:pPr>
        <w:pStyle w:val="FigureCaption"/>
        <w:rPr>
          <w:noProof/>
        </w:rPr>
      </w:pPr>
      <w:bookmarkStart w:id="176" w:name="_Ref518631855"/>
      <w:bookmarkStart w:id="177" w:name="_Toc123553811"/>
      <w:r>
        <w:t xml:space="preserve">Figure </w:t>
      </w:r>
      <w:r>
        <w:rPr>
          <w:noProof/>
        </w:rPr>
        <w:fldChar w:fldCharType="begin"/>
      </w:r>
      <w:r>
        <w:rPr>
          <w:noProof/>
        </w:rPr>
        <w:instrText xml:space="preserve"> STYLEREF 1 \s </w:instrText>
      </w:r>
      <w:r>
        <w:rPr>
          <w:noProof/>
        </w:rPr>
        <w:fldChar w:fldCharType="separate"/>
      </w:r>
      <w:r w:rsidR="00A1780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A1780D">
        <w:rPr>
          <w:noProof/>
        </w:rPr>
        <w:t>17</w:t>
      </w:r>
      <w:r>
        <w:rPr>
          <w:noProof/>
        </w:rPr>
        <w:fldChar w:fldCharType="end"/>
      </w:r>
      <w:r>
        <w:rPr>
          <w:noProof/>
        </w:rPr>
        <w:t xml:space="preserve"> Simplified representation of OTS LTP in an L-band amplifier showing physical aspects</w:t>
      </w:r>
      <w:bookmarkEnd w:id="176"/>
      <w:bookmarkEnd w:id="177"/>
    </w:p>
    <w:p w14:paraId="2414CD91" w14:textId="77777777" w:rsidR="00D7333F" w:rsidRDefault="00D7333F" w:rsidP="00D7333F">
      <w:r>
        <w:t xml:space="preserve">The presence of the </w:t>
      </w:r>
      <w:proofErr w:type="spellStart"/>
      <w:r>
        <w:t>LTP</w:t>
      </w:r>
      <w:proofErr w:type="spellEnd"/>
      <w:r>
        <w:t xml:space="preserve"> is justified by the presence of termination of some form. In the most basic of systems where there is no overhead, no amplification and no monitoring of spans, the representation of the photonic aspects collapses back to the traditional model (</w:t>
      </w:r>
      <w:proofErr w:type="gramStart"/>
      <w:r>
        <w:t>i.e.</w:t>
      </w:r>
      <w:proofErr w:type="gramEnd"/>
      <w:r>
        <w:t xml:space="preserve"> the Optical Section LP).</w:t>
      </w:r>
    </w:p>
    <w:p w14:paraId="4D1EE833" w14:textId="77777777" w:rsidR="00D7333F" w:rsidRDefault="00D7333F" w:rsidP="00D7333F">
      <w:pPr>
        <w:pStyle w:val="Heading3"/>
      </w:pPr>
      <w:bookmarkStart w:id="178" w:name="_Toc123553639"/>
      <w:r>
        <w:t>OMS network considerations</w:t>
      </w:r>
      <w:bookmarkEnd w:id="178"/>
    </w:p>
    <w:p w14:paraId="35BED308" w14:textId="77777777" w:rsidR="00D7333F" w:rsidRDefault="00D7333F" w:rsidP="00D7333F">
      <w:r>
        <w:t xml:space="preserve">The figure below shows both the OMS and OTS FC. Both are in the Photonic </w:t>
      </w:r>
      <w:proofErr w:type="spellStart"/>
      <w:proofErr w:type="gramStart"/>
      <w:r>
        <w:t>layerProtocol</w:t>
      </w:r>
      <w:proofErr w:type="spellEnd"/>
      <w:proofErr w:type="gramEnd"/>
      <w:r>
        <w:t>. The interpretation of the OMS FC is similar to that of the OTS FC.</w:t>
      </w:r>
    </w:p>
    <w:p w14:paraId="74B29FF6" w14:textId="77777777" w:rsidR="00D7333F" w:rsidRDefault="00D7333F" w:rsidP="00D7333F">
      <w:r>
        <w:t xml:space="preserve">The OMS FC is supported by the OTS FC via </w:t>
      </w:r>
      <w:proofErr w:type="spellStart"/>
      <w:r>
        <w:t>FcHasLowerLevelFc</w:t>
      </w:r>
      <w:proofErr w:type="spellEnd"/>
      <w:r>
        <w:t xml:space="preserve"> represented through the _</w:t>
      </w:r>
      <w:proofErr w:type="spellStart"/>
      <w:r>
        <w:t>lowerLevelFc</w:t>
      </w:r>
      <w:proofErr w:type="spellEnd"/>
      <w:r>
        <w:t xml:space="preserve"> attribute of the FC. The OMS FC is at the </w:t>
      </w:r>
      <w:proofErr w:type="spellStart"/>
      <w:r>
        <w:t>PHOTONIC_MEDIA</w:t>
      </w:r>
      <w:proofErr w:type="spellEnd"/>
      <w:r>
        <w:t xml:space="preserve"> </w:t>
      </w:r>
      <w:proofErr w:type="spellStart"/>
      <w:r>
        <w:t>layerProtocol</w:t>
      </w:r>
      <w:proofErr w:type="spellEnd"/>
      <w:r>
        <w:t>.</w:t>
      </w:r>
    </w:p>
    <w:p w14:paraId="03AF9A34" w14:textId="77777777" w:rsidR="00D7333F" w:rsidRDefault="00D7333F" w:rsidP="00A1780D">
      <w:pPr>
        <w:keepNext/>
      </w:pPr>
      <w:r w:rsidRPr="00F053E5">
        <w:rPr>
          <w:lang w:val="en-GB"/>
        </w:rPr>
        <w:object w:dxaOrig="20467" w:dyaOrig="7309" w14:anchorId="52A5DABC">
          <v:shape id="_x0000_i1065" type="#_x0000_t75" style="width:459.55pt;height:162.15pt" o:ole="">
            <v:imagedata r:id="rId109" o:title=""/>
          </v:shape>
          <o:OLEObject Type="Embed" ProgID="PowerPoint.Slide.12" ShapeID="_x0000_i1065" DrawAspect="Content" ObjectID="_1734166854" r:id="rId110"/>
        </w:object>
      </w:r>
    </w:p>
    <w:p w14:paraId="02BB7DDC" w14:textId="2C4DE9FF" w:rsidR="00D7333F" w:rsidRDefault="00D7333F" w:rsidP="00D7333F">
      <w:pPr>
        <w:pStyle w:val="FigureCaption"/>
        <w:rPr>
          <w:noProof/>
        </w:rPr>
      </w:pPr>
      <w:bookmarkStart w:id="179" w:name="_Toc123553812"/>
      <w:r>
        <w:t xml:space="preserve">Figure </w:t>
      </w:r>
      <w:r>
        <w:rPr>
          <w:noProof/>
        </w:rPr>
        <w:fldChar w:fldCharType="begin"/>
      </w:r>
      <w:r>
        <w:rPr>
          <w:noProof/>
        </w:rPr>
        <w:instrText xml:space="preserve"> STYLEREF 1 \s </w:instrText>
      </w:r>
      <w:r>
        <w:rPr>
          <w:noProof/>
        </w:rPr>
        <w:fldChar w:fldCharType="separate"/>
      </w:r>
      <w:r w:rsidR="00A1780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A1780D">
        <w:rPr>
          <w:noProof/>
        </w:rPr>
        <w:t>18</w:t>
      </w:r>
      <w:r>
        <w:rPr>
          <w:noProof/>
        </w:rPr>
        <w:fldChar w:fldCharType="end"/>
      </w:r>
      <w:r>
        <w:rPr>
          <w:noProof/>
        </w:rPr>
        <w:t xml:space="preserve"> Adding OMS ForwardingConstruct</w:t>
      </w:r>
      <w:bookmarkEnd w:id="179"/>
    </w:p>
    <w:p w14:paraId="6DD8008A" w14:textId="77777777" w:rsidR="00D7333F" w:rsidRDefault="00D7333F" w:rsidP="00D7333F">
      <w:pPr>
        <w:pStyle w:val="Heading3"/>
      </w:pPr>
      <w:bookmarkStart w:id="180" w:name="_Ref517860837"/>
      <w:bookmarkStart w:id="181" w:name="_Toc123553640"/>
      <w:r>
        <w:t>Signal, channel, overhead, grouping and assembly considerations</w:t>
      </w:r>
      <w:bookmarkEnd w:id="180"/>
      <w:bookmarkEnd w:id="181"/>
    </w:p>
    <w:p w14:paraId="1299A101" w14:textId="77777777" w:rsidR="00D7333F" w:rsidRDefault="00D7333F" w:rsidP="00D7333F">
      <w:r>
        <w:t>In the photonic representations from {{ITU-T G.709}}, {{ITU-T G.798}} and {{ITU-T G.8.72}} there are a number of useful concepts (although they have not been consistently applied in the ITU-T material). These concepts are identified and clarified below. The definitions below extend and refine those in the ITU-T material.</w:t>
      </w:r>
    </w:p>
    <w:p w14:paraId="2AC258F0" w14:textId="77777777" w:rsidR="00D7333F" w:rsidRDefault="00D7333F" w:rsidP="00D7333F">
      <w:pPr>
        <w:pStyle w:val="Heading4"/>
      </w:pPr>
      <w:bookmarkStart w:id="182" w:name="_Toc123553641"/>
      <w:r>
        <w:t>Signal (Si)</w:t>
      </w:r>
      <w:bookmarkEnd w:id="182"/>
    </w:p>
    <w:p w14:paraId="7CDAC427" w14:textId="77777777" w:rsidR="00D7333F" w:rsidRDefault="00D7333F" w:rsidP="00D7333F">
      <w:r>
        <w:t>Signal (Si): The thing that conveys information over space in time</w:t>
      </w:r>
    </w:p>
    <w:p w14:paraId="6FA40B9E" w14:textId="77777777" w:rsidR="00D7333F" w:rsidRDefault="00D7333F" w:rsidP="00D7333F">
      <w:pPr>
        <w:pStyle w:val="ListParagraph"/>
        <w:numPr>
          <w:ilvl w:val="0"/>
          <w:numId w:val="21"/>
        </w:numPr>
      </w:pPr>
      <w:r>
        <w:t>In the case of a photonic realization this is a sequence/flow of photons where the sequence/flow is modulated in some way governed by an information sequence such that on examination of the sequence/flow of photons the information sequence can be extracted. The sequence/flow of photons is thus a carrier of the signal</w:t>
      </w:r>
    </w:p>
    <w:p w14:paraId="035EAB8E" w14:textId="77777777" w:rsidR="00D7333F" w:rsidRDefault="00D7333F" w:rsidP="00D7333F">
      <w:pPr>
        <w:pStyle w:val="ListParagraph"/>
        <w:numPr>
          <w:ilvl w:val="0"/>
          <w:numId w:val="21"/>
        </w:numPr>
      </w:pPr>
      <w:r>
        <w:t xml:space="preserve">The </w:t>
      </w:r>
      <w:proofErr w:type="spellStart"/>
      <w:r>
        <w:t>OTSi</w:t>
      </w:r>
      <w:proofErr w:type="spellEnd"/>
      <w:r>
        <w:t>, used later in this document, is a case of a signal</w:t>
      </w:r>
    </w:p>
    <w:p w14:paraId="61E82380" w14:textId="77777777" w:rsidR="00D7333F" w:rsidRPr="00716C9F" w:rsidRDefault="00D7333F" w:rsidP="00D7333F">
      <w:pPr>
        <w:pStyle w:val="ListParagraph"/>
        <w:numPr>
          <w:ilvl w:val="1"/>
          <w:numId w:val="21"/>
        </w:numPr>
      </w:pPr>
      <w:bookmarkStart w:id="183" w:name="_Hlk529352925"/>
      <w:r>
        <w:rPr>
          <w:lang w:val="en-GB"/>
        </w:rPr>
        <w:t xml:space="preserve">Note that the definition in the ITU-T material appears somewhat ambiguous in that the </w:t>
      </w:r>
      <w:proofErr w:type="spellStart"/>
      <w:r>
        <w:rPr>
          <w:lang w:val="en-GB"/>
        </w:rPr>
        <w:t>OTSi</w:t>
      </w:r>
      <w:proofErr w:type="spellEnd"/>
      <w:r>
        <w:rPr>
          <w:lang w:val="en-GB"/>
        </w:rPr>
        <w:t xml:space="preserve"> is both </w:t>
      </w:r>
      <w:r>
        <w:t>a photonic and an electronic signal</w:t>
      </w:r>
      <w:r>
        <w:rPr>
          <w:lang w:val="en-GB"/>
        </w:rPr>
        <w:t xml:space="preserve">. The use of the term Optical (the “O” in </w:t>
      </w:r>
      <w:proofErr w:type="spellStart"/>
      <w:r>
        <w:rPr>
          <w:lang w:val="en-GB"/>
        </w:rPr>
        <w:t>OTSi</w:t>
      </w:r>
      <w:proofErr w:type="spellEnd"/>
      <w:r>
        <w:rPr>
          <w:lang w:val="en-GB"/>
        </w:rPr>
        <w:t>) is often applied in the industry to a thing that is actually electrical. Where relevant in this document usage will be clarified with a “p” for photonic and “e” for electronic. The following ITU-T terms have been augmented in this way for use in this document:</w:t>
      </w:r>
    </w:p>
    <w:p w14:paraId="21A6D931" w14:textId="77777777" w:rsidR="00D7333F" w:rsidRPr="00716C9F" w:rsidRDefault="00D7333F" w:rsidP="00D7333F">
      <w:pPr>
        <w:pStyle w:val="ListParagraph"/>
        <w:numPr>
          <w:ilvl w:val="2"/>
          <w:numId w:val="21"/>
        </w:numPr>
      </w:pPr>
      <w:proofErr w:type="spellStart"/>
      <w:r>
        <w:rPr>
          <w:lang w:val="en-GB"/>
        </w:rPr>
        <w:t>OTSi</w:t>
      </w:r>
      <w:proofErr w:type="spellEnd"/>
      <w:r>
        <w:rPr>
          <w:lang w:val="en-GB"/>
        </w:rPr>
        <w:t xml:space="preserve"> </w:t>
      </w:r>
      <w:r w:rsidRPr="00716C9F">
        <w:rPr>
          <w:lang w:val="en-GB"/>
        </w:rPr>
        <w:sym w:font="Wingdings" w:char="F0E0"/>
      </w:r>
      <w:r>
        <w:rPr>
          <w:lang w:val="en-GB"/>
        </w:rPr>
        <w:t xml:space="preserve"> </w:t>
      </w:r>
      <w:proofErr w:type="spellStart"/>
      <w:r>
        <w:rPr>
          <w:lang w:val="en-GB"/>
        </w:rPr>
        <w:t>OTSi</w:t>
      </w:r>
      <w:proofErr w:type="spellEnd"/>
      <w:r>
        <w:rPr>
          <w:lang w:val="en-GB"/>
        </w:rPr>
        <w:t xml:space="preserve">(e) and </w:t>
      </w:r>
      <w:proofErr w:type="spellStart"/>
      <w:r>
        <w:rPr>
          <w:lang w:val="en-GB"/>
        </w:rPr>
        <w:t>OTSi</w:t>
      </w:r>
      <w:proofErr w:type="spellEnd"/>
      <w:r>
        <w:rPr>
          <w:lang w:val="en-GB"/>
        </w:rPr>
        <w:t>(p)</w:t>
      </w:r>
    </w:p>
    <w:p w14:paraId="18E6F1AA" w14:textId="77777777" w:rsidR="00D7333F" w:rsidRPr="00716C9F" w:rsidRDefault="00D7333F" w:rsidP="00D7333F">
      <w:pPr>
        <w:pStyle w:val="ListParagraph"/>
        <w:numPr>
          <w:ilvl w:val="2"/>
          <w:numId w:val="21"/>
        </w:numPr>
      </w:pPr>
      <w:proofErr w:type="spellStart"/>
      <w:r>
        <w:rPr>
          <w:lang w:val="en-GB"/>
        </w:rPr>
        <w:t>OTSiG</w:t>
      </w:r>
      <w:proofErr w:type="spellEnd"/>
      <w:r>
        <w:rPr>
          <w:lang w:val="en-GB"/>
        </w:rPr>
        <w:t xml:space="preserve"> </w:t>
      </w:r>
      <w:r w:rsidRPr="00716C9F">
        <w:rPr>
          <w:lang w:val="en-GB"/>
        </w:rPr>
        <w:sym w:font="Wingdings" w:char="F0E0"/>
      </w:r>
      <w:r>
        <w:rPr>
          <w:lang w:val="en-GB"/>
        </w:rPr>
        <w:t xml:space="preserve"> </w:t>
      </w:r>
      <w:proofErr w:type="spellStart"/>
      <w:r>
        <w:rPr>
          <w:lang w:val="en-GB"/>
        </w:rPr>
        <w:t>OTSiG</w:t>
      </w:r>
      <w:proofErr w:type="spellEnd"/>
      <w:r>
        <w:rPr>
          <w:lang w:val="en-GB"/>
        </w:rPr>
        <w:t xml:space="preserve">(e) and </w:t>
      </w:r>
      <w:proofErr w:type="spellStart"/>
      <w:r>
        <w:rPr>
          <w:lang w:val="en-GB"/>
        </w:rPr>
        <w:t>OTSiG</w:t>
      </w:r>
      <w:proofErr w:type="spellEnd"/>
      <w:r>
        <w:rPr>
          <w:lang w:val="en-GB"/>
        </w:rPr>
        <w:t>(p)</w:t>
      </w:r>
    </w:p>
    <w:p w14:paraId="6ED1B775" w14:textId="77777777" w:rsidR="00D7333F" w:rsidRDefault="00D7333F" w:rsidP="00D7333F">
      <w:pPr>
        <w:pStyle w:val="ListParagraph"/>
        <w:numPr>
          <w:ilvl w:val="2"/>
          <w:numId w:val="21"/>
        </w:numPr>
      </w:pPr>
      <w:proofErr w:type="spellStart"/>
      <w:r>
        <w:rPr>
          <w:lang w:val="en-GB"/>
        </w:rPr>
        <w:t>OTSiA</w:t>
      </w:r>
      <w:proofErr w:type="spellEnd"/>
      <w:r>
        <w:rPr>
          <w:lang w:val="en-GB"/>
        </w:rPr>
        <w:t xml:space="preserve"> </w:t>
      </w:r>
      <w:r w:rsidRPr="00716C9F">
        <w:rPr>
          <w:lang w:val="en-GB"/>
        </w:rPr>
        <w:sym w:font="Wingdings" w:char="F0E0"/>
      </w:r>
      <w:r>
        <w:rPr>
          <w:lang w:val="en-GB"/>
        </w:rPr>
        <w:t xml:space="preserve"> </w:t>
      </w:r>
      <w:proofErr w:type="spellStart"/>
      <w:r>
        <w:rPr>
          <w:lang w:val="en-GB"/>
        </w:rPr>
        <w:t>OTSiA</w:t>
      </w:r>
      <w:proofErr w:type="spellEnd"/>
      <w:r>
        <w:rPr>
          <w:lang w:val="en-GB"/>
        </w:rPr>
        <w:t xml:space="preserve">(e) and </w:t>
      </w:r>
      <w:proofErr w:type="spellStart"/>
      <w:r>
        <w:rPr>
          <w:lang w:val="en-GB"/>
        </w:rPr>
        <w:t>OTSiA</w:t>
      </w:r>
      <w:proofErr w:type="spellEnd"/>
      <w:r>
        <w:rPr>
          <w:lang w:val="en-GB"/>
        </w:rPr>
        <w:t>(p)</w:t>
      </w:r>
    </w:p>
    <w:p w14:paraId="7E780640" w14:textId="77777777" w:rsidR="00D7333F" w:rsidRDefault="00D7333F" w:rsidP="00D7333F">
      <w:pPr>
        <w:pStyle w:val="Heading4"/>
      </w:pPr>
      <w:bookmarkStart w:id="184" w:name="_Toc123553642"/>
      <w:bookmarkEnd w:id="183"/>
      <w:r>
        <w:t>Media Channel (MC)</w:t>
      </w:r>
      <w:bookmarkEnd w:id="184"/>
    </w:p>
    <w:p w14:paraId="5D94C41A" w14:textId="77777777" w:rsidR="00D7333F" w:rsidRDefault="00D7333F" w:rsidP="00D7333F">
      <w:r>
        <w:t xml:space="preserve">Media Channel (MC): A contiguous spectrum, </w:t>
      </w:r>
      <w:proofErr w:type="gramStart"/>
      <w:r>
        <w:t>i.e.</w:t>
      </w:r>
      <w:proofErr w:type="gramEnd"/>
      <w:r>
        <w:t xml:space="preserve"> a continuous band of frequency bounded by an upper and lower frequency, its width, where that spectrum is defined over some distance, its length. The photonic MC is such that a photon entering the channel at one point may exit, at some other point on the channel, unchanged (clearly there is a potential for loss). In the photonic application:</w:t>
      </w:r>
    </w:p>
    <w:p w14:paraId="2F340737" w14:textId="77777777" w:rsidR="00D7333F" w:rsidRDefault="00D7333F" w:rsidP="00D7333F">
      <w:pPr>
        <w:pStyle w:val="ListParagraph"/>
        <w:numPr>
          <w:ilvl w:val="0"/>
          <w:numId w:val="21"/>
        </w:numPr>
      </w:pPr>
      <w:r>
        <w:t>The MC may be omni-directional, such that photons can travel in any direction, or unidirectional, due to directionally non-linear channel element</w:t>
      </w:r>
    </w:p>
    <w:p w14:paraId="7A05A6CA" w14:textId="77777777" w:rsidR="00D7333F" w:rsidRDefault="00D7333F" w:rsidP="00D7333F">
      <w:pPr>
        <w:pStyle w:val="ListParagraph"/>
        <w:numPr>
          <w:ilvl w:val="0"/>
          <w:numId w:val="21"/>
        </w:numPr>
      </w:pPr>
      <w:r>
        <w:lastRenderedPageBreak/>
        <w:t xml:space="preserve">The MC may have a complex topology partially meshing many points, via points of channel merge and channel split. </w:t>
      </w:r>
    </w:p>
    <w:p w14:paraId="45DC7D1B" w14:textId="77777777" w:rsidR="00D7333F" w:rsidRDefault="00D7333F" w:rsidP="00D7333F">
      <w:pPr>
        <w:pStyle w:val="ListParagraph"/>
        <w:numPr>
          <w:ilvl w:val="1"/>
          <w:numId w:val="21"/>
        </w:numPr>
      </w:pPr>
      <w:r>
        <w:t>In this case a photon entering the channel at one point has a probability of exiting the channel at one of many of the other points on the channel based upon the specific topology</w:t>
      </w:r>
    </w:p>
    <w:p w14:paraId="36B85A0A" w14:textId="77777777" w:rsidR="00D7333F" w:rsidRDefault="00D7333F" w:rsidP="00D7333F">
      <w:pPr>
        <w:pStyle w:val="ListParagraph"/>
        <w:numPr>
          <w:ilvl w:val="0"/>
          <w:numId w:val="21"/>
        </w:numPr>
      </w:pPr>
      <w:r>
        <w:t>The MC is available to carry one or more signals where the characteristics of each signal match the characteristics of the MC such that each signal passes through the channel unimpaired</w:t>
      </w:r>
      <w:r>
        <w:rPr>
          <w:rStyle w:val="FootnoteReference"/>
        </w:rPr>
        <w:footnoteReference w:id="16"/>
      </w:r>
    </w:p>
    <w:p w14:paraId="5962F451" w14:textId="77777777" w:rsidR="00D7333F" w:rsidRDefault="00D7333F" w:rsidP="00D7333F">
      <w:pPr>
        <w:pStyle w:val="ListParagraph"/>
        <w:numPr>
          <w:ilvl w:val="1"/>
          <w:numId w:val="21"/>
        </w:numPr>
      </w:pPr>
      <w:r>
        <w:t>Consider the photonic signal originating at the modulation of a coherent light source. The coherent source has an inherent quiescent light frequency (such that all photons produced are in an extremely narrow band). When it is modulated other frequencies appear around the quiescent frequency. This gives rise to the definition of the signal carrier in terms of center frequency (the quiescent frequency) and width (assuming symmetry of spectrum produced by the modulation).</w:t>
      </w:r>
    </w:p>
    <w:p w14:paraId="4443BA97" w14:textId="77777777" w:rsidR="00D7333F" w:rsidRDefault="00D7333F" w:rsidP="00D7333F">
      <w:pPr>
        <w:pStyle w:val="ListParagraph"/>
        <w:numPr>
          <w:ilvl w:val="1"/>
          <w:numId w:val="21"/>
        </w:numPr>
      </w:pPr>
      <w:r>
        <w:t>Clearly for the signal to be conveyed it cannot require greater width than that of the channel, and clearly the upper and lower frequencies of the signal (center +/- 0.5 width) must be within the channel upper and lower frequencies.</w:t>
      </w:r>
    </w:p>
    <w:p w14:paraId="755A13A9" w14:textId="77777777" w:rsidR="00D7333F" w:rsidRDefault="00D7333F" w:rsidP="00D7333F">
      <w:pPr>
        <w:pStyle w:val="ListParagraph"/>
        <w:numPr>
          <w:ilvl w:val="2"/>
          <w:numId w:val="21"/>
        </w:numPr>
      </w:pPr>
      <w:r>
        <w:t>The MC provides usable spectrum defined by its upper and lower frequencies</w:t>
      </w:r>
    </w:p>
    <w:p w14:paraId="1BB12E50" w14:textId="77777777" w:rsidR="00D7333F" w:rsidRDefault="00D7333F" w:rsidP="00D7333F">
      <w:pPr>
        <w:pStyle w:val="ListParagraph"/>
        <w:numPr>
          <w:ilvl w:val="1"/>
          <w:numId w:val="21"/>
        </w:numPr>
      </w:pPr>
      <w:r>
        <w:t>Within the channel multiple signals can be carried to the degree that a receiver can be designed/implemented to extract each one uniquely (</w:t>
      </w:r>
      <w:proofErr w:type="gramStart"/>
      <w:r>
        <w:t>i.e.</w:t>
      </w:r>
      <w:proofErr w:type="gramEnd"/>
      <w:r>
        <w:t xml:space="preserve"> they can be a partition of the channel spectrum or can overlap in any way that still enables their extraction by an appropriate receiver)</w:t>
      </w:r>
    </w:p>
    <w:p w14:paraId="774A6689" w14:textId="77777777" w:rsidR="00D7333F" w:rsidRDefault="00D7333F" w:rsidP="00D7333F">
      <w:pPr>
        <w:pStyle w:val="ListParagraph"/>
        <w:numPr>
          <w:ilvl w:val="0"/>
          <w:numId w:val="21"/>
        </w:numPr>
      </w:pPr>
      <w:r>
        <w:t>An MC may be divided into smaller MCs. This may be either a “hard” division through the application of Guard Bands and filter or a conceptual division considering intended use.</w:t>
      </w:r>
    </w:p>
    <w:p w14:paraId="7C4C8DCD" w14:textId="25983BE2" w:rsidR="00D7333F" w:rsidRDefault="00D7333F" w:rsidP="00D7333F">
      <w:pPr>
        <w:pStyle w:val="ListParagraph"/>
        <w:numPr>
          <w:ilvl w:val="0"/>
          <w:numId w:val="21"/>
        </w:numPr>
      </w:pPr>
      <w:r>
        <w:t xml:space="preserve">There may be several MC views of the same spectrum (see </w:t>
      </w:r>
      <w:r>
        <w:fldChar w:fldCharType="begin"/>
      </w:r>
      <w:r>
        <w:instrText xml:space="preserve"> REF _Ref517939682 \r \h </w:instrText>
      </w:r>
      <w:r>
        <w:fldChar w:fldCharType="separate"/>
      </w:r>
      <w:r w:rsidR="00C60BFC">
        <w:t>4.4.8</w:t>
      </w:r>
      <w:r>
        <w:fldChar w:fldCharType="end"/>
      </w:r>
      <w:r>
        <w:t xml:space="preserve"> </w:t>
      </w:r>
      <w:r>
        <w:fldChar w:fldCharType="begin"/>
      </w:r>
      <w:r>
        <w:instrText xml:space="preserve"> REF _Ref517939682 \h </w:instrText>
      </w:r>
      <w:r>
        <w:fldChar w:fldCharType="separate"/>
      </w:r>
      <w:r>
        <w:t>Subdividing the Media Channel</w:t>
      </w:r>
      <w:r>
        <w:fldChar w:fldCharType="end"/>
      </w:r>
      <w:r>
        <w:t xml:space="preserve"> on page </w:t>
      </w:r>
      <w:r>
        <w:fldChar w:fldCharType="begin"/>
      </w:r>
      <w:r>
        <w:instrText xml:space="preserve"> PAGEREF _Ref517939682 \h </w:instrText>
      </w:r>
      <w:r>
        <w:fldChar w:fldCharType="separate"/>
      </w:r>
      <w:ins w:id="185" w:author="Malcolm Betts" w:date="2023-01-02T11:36:00Z">
        <w:r w:rsidR="00C60BFC">
          <w:rPr>
            <w:noProof/>
          </w:rPr>
          <w:t>50</w:t>
        </w:r>
      </w:ins>
      <w:del w:id="186" w:author="Malcolm Betts" w:date="2023-01-02T11:36:00Z">
        <w:r w:rsidDel="00C60BFC">
          <w:rPr>
            <w:noProof/>
          </w:rPr>
          <w:delText>40</w:delText>
        </w:r>
      </w:del>
      <w:r>
        <w:fldChar w:fldCharType="end"/>
      </w:r>
      <w:r>
        <w:t>)</w:t>
      </w:r>
    </w:p>
    <w:p w14:paraId="1FE8F161" w14:textId="77777777" w:rsidR="00D7333F" w:rsidRDefault="00D7333F" w:rsidP="00D7333F">
      <w:pPr>
        <w:pStyle w:val="ListParagraph"/>
        <w:numPr>
          <w:ilvl w:val="1"/>
          <w:numId w:val="21"/>
        </w:numPr>
      </w:pPr>
      <w:r>
        <w:t>For example, the spectrum of a MC may be divided into 5 MCs in one view and 3 MCs in another where the views are orthogonal, and the MC boundaries do not align (other than on the upper and lower boundary of the MC that is being divided)</w:t>
      </w:r>
    </w:p>
    <w:p w14:paraId="4680CC1D" w14:textId="77777777" w:rsidR="00D7333F" w:rsidRDefault="00D7333F" w:rsidP="00D7333F">
      <w:pPr>
        <w:pStyle w:val="ListParagraph"/>
        <w:numPr>
          <w:ilvl w:val="2"/>
          <w:numId w:val="21"/>
        </w:numPr>
      </w:pPr>
      <w:r>
        <w:t>Clearly these will be conceptual divisions as the application of a real Guard Band to an MC in one view would disrupt the MC in the other view</w:t>
      </w:r>
    </w:p>
    <w:p w14:paraId="56233F03" w14:textId="77777777" w:rsidR="00D7333F" w:rsidRDefault="00D7333F" w:rsidP="00D7333F">
      <w:pPr>
        <w:pStyle w:val="ListParagraph"/>
        <w:numPr>
          <w:ilvl w:val="1"/>
          <w:numId w:val="21"/>
        </w:numPr>
      </w:pPr>
      <w:r>
        <w:t>In some constrained cases several views of the same spectrum may be valid simultaneously</w:t>
      </w:r>
    </w:p>
    <w:p w14:paraId="21354510" w14:textId="77777777" w:rsidR="00D7333F" w:rsidRDefault="00D7333F" w:rsidP="00D7333F">
      <w:pPr>
        <w:pStyle w:val="ListParagraph"/>
        <w:numPr>
          <w:ilvl w:val="0"/>
          <w:numId w:val="21"/>
        </w:numPr>
      </w:pPr>
      <w:r>
        <w:t>The MC may have other complex characteristics related to the physical environment supporting it, where some of the characteristics may be non-linear in nature</w:t>
      </w:r>
    </w:p>
    <w:p w14:paraId="13A72AAA" w14:textId="77777777" w:rsidR="00D7333F" w:rsidRDefault="00D7333F" w:rsidP="00D7333F">
      <w:pPr>
        <w:pStyle w:val="ListParagraph"/>
        <w:numPr>
          <w:ilvl w:val="0"/>
          <w:numId w:val="21"/>
        </w:numPr>
      </w:pPr>
      <w:r>
        <w:t>In the ONF Core model the FC is used to represent</w:t>
      </w:r>
      <w:r>
        <w:rPr>
          <w:rStyle w:val="FootnoteReference"/>
        </w:rPr>
        <w:footnoteReference w:id="17"/>
      </w:r>
      <w:r>
        <w:t>:</w:t>
      </w:r>
    </w:p>
    <w:p w14:paraId="0F1C89E9" w14:textId="77777777" w:rsidR="00D7333F" w:rsidRDefault="00D7333F" w:rsidP="00D7333F">
      <w:pPr>
        <w:pStyle w:val="ListParagraph"/>
        <w:numPr>
          <w:ilvl w:val="1"/>
          <w:numId w:val="21"/>
        </w:numPr>
      </w:pPr>
      <w:r>
        <w:t>The raw MC: represented by a multi-pointed omnidirectional/unidirectional FC</w:t>
      </w:r>
    </w:p>
    <w:p w14:paraId="54E3746E" w14:textId="77777777" w:rsidR="00D7333F" w:rsidRDefault="00D7333F" w:rsidP="00D7333F">
      <w:pPr>
        <w:pStyle w:val="ListParagraph"/>
        <w:numPr>
          <w:ilvl w:val="2"/>
          <w:numId w:val="21"/>
        </w:numPr>
      </w:pPr>
      <w:r>
        <w:lastRenderedPageBreak/>
        <w:t>The directionality detail of the FC depends upon the characteristics of the specific channel and the FC spec depends upon the coupler/splitter arrangement.</w:t>
      </w:r>
    </w:p>
    <w:p w14:paraId="34F6700F" w14:textId="6887EE17" w:rsidR="00D7333F" w:rsidRDefault="00D7333F" w:rsidP="00D7333F">
      <w:pPr>
        <w:pStyle w:val="ListParagraph"/>
        <w:numPr>
          <w:ilvl w:val="1"/>
          <w:numId w:val="21"/>
        </w:numPr>
      </w:pPr>
      <w:r>
        <w:t xml:space="preserve">A contra-directional pair of MCs that are between the same points and that are used bidirectionally: represented by a bidirectional FC (see </w:t>
      </w:r>
      <w:r>
        <w:fldChar w:fldCharType="begin"/>
      </w:r>
      <w:r>
        <w:instrText xml:space="preserve"> REF _Ref517685117 \r \h </w:instrText>
      </w:r>
      <w:r>
        <w:fldChar w:fldCharType="separate"/>
      </w:r>
      <w:ins w:id="187" w:author="Malcolm Betts" w:date="2023-01-02T11:37:00Z">
        <w:r w:rsidR="00C60BFC">
          <w:t>4.4.16</w:t>
        </w:r>
      </w:ins>
      <w:del w:id="188" w:author="Malcolm Betts" w:date="2023-01-02T11:37:00Z">
        <w:r w:rsidDel="00C60BFC">
          <w:delText>4.4.14</w:delText>
        </w:r>
      </w:del>
      <w:r>
        <w:fldChar w:fldCharType="end"/>
      </w:r>
      <w:r>
        <w:t xml:space="preserve"> </w:t>
      </w:r>
      <w:r>
        <w:fldChar w:fldCharType="begin"/>
      </w:r>
      <w:r>
        <w:instrText xml:space="preserve"> REF _Ref517685117 \h </w:instrText>
      </w:r>
      <w:r>
        <w:fldChar w:fldCharType="separate"/>
      </w:r>
      <w:r>
        <w:t>Rationale for the groupings</w:t>
      </w:r>
      <w:r>
        <w:fldChar w:fldCharType="end"/>
      </w:r>
      <w:r>
        <w:t xml:space="preserve"> on page </w:t>
      </w:r>
      <w:r>
        <w:fldChar w:fldCharType="begin"/>
      </w:r>
      <w:r>
        <w:instrText xml:space="preserve"> PAGEREF _Ref517685117 \h </w:instrText>
      </w:r>
      <w:r>
        <w:fldChar w:fldCharType="separate"/>
      </w:r>
      <w:ins w:id="189" w:author="Malcolm Betts" w:date="2023-01-02T11:37:00Z">
        <w:r w:rsidR="00C60BFC">
          <w:rPr>
            <w:noProof/>
          </w:rPr>
          <w:t>87</w:t>
        </w:r>
      </w:ins>
      <w:del w:id="190" w:author="Malcolm Betts" w:date="2023-01-02T11:37:00Z">
        <w:r w:rsidDel="00C60BFC">
          <w:rPr>
            <w:noProof/>
          </w:rPr>
          <w:delText>47</w:delText>
        </w:r>
      </w:del>
      <w:r>
        <w:fldChar w:fldCharType="end"/>
      </w:r>
      <w:r>
        <w:t>).</w:t>
      </w:r>
    </w:p>
    <w:p w14:paraId="6D35CFF4" w14:textId="77777777" w:rsidR="00D7333F" w:rsidRDefault="00D7333F" w:rsidP="00D7333F">
      <w:pPr>
        <w:pStyle w:val="ListParagraph"/>
        <w:numPr>
          <w:ilvl w:val="1"/>
          <w:numId w:val="21"/>
        </w:numPr>
      </w:pPr>
      <w:r>
        <w:t>A contra-directional pair of MCs that are emergent from consideration of the application of a bidirectional signal to a pair of multi-pointed omnidirectional/unidirectional MCs: represented by a bidirectional FC</w:t>
      </w:r>
    </w:p>
    <w:p w14:paraId="4477C20B" w14:textId="77777777" w:rsidR="00D7333F" w:rsidRDefault="00D7333F" w:rsidP="00D7333F">
      <w:pPr>
        <w:pStyle w:val="ListParagraph"/>
        <w:numPr>
          <w:ilvl w:val="2"/>
          <w:numId w:val="21"/>
        </w:numPr>
      </w:pPr>
      <w:r>
        <w:t xml:space="preserve">This FC is essentially representing the </w:t>
      </w:r>
      <w:proofErr w:type="spellStart"/>
      <w:r>
        <w:t>NMC</w:t>
      </w:r>
      <w:proofErr w:type="spellEnd"/>
      <w:r>
        <w:t xml:space="preserve"> (Network Media Channel)</w:t>
      </w:r>
      <w:r>
        <w:rPr>
          <w:rStyle w:val="FootnoteReference"/>
        </w:rPr>
        <w:footnoteReference w:id="18"/>
      </w:r>
      <w:r>
        <w:t xml:space="preserve"> where the </w:t>
      </w:r>
      <w:proofErr w:type="spellStart"/>
      <w:r>
        <w:t>NMC</w:t>
      </w:r>
      <w:proofErr w:type="spellEnd"/>
      <w:r>
        <w:t xml:space="preserve"> represents the thread, through the MC mesh, that supports a single </w:t>
      </w:r>
      <w:proofErr w:type="spellStart"/>
      <w:r>
        <w:t>OTSi</w:t>
      </w:r>
      <w:proofErr w:type="spellEnd"/>
      <w:r>
        <w:t>(p) FC that is itself supporting information transfer (</w:t>
      </w:r>
      <w:proofErr w:type="gramStart"/>
      <w:r>
        <w:t>i.e.</w:t>
      </w:r>
      <w:proofErr w:type="gramEnd"/>
      <w:r>
        <w:t xml:space="preserve"> as noted earlier, is supporting the Information Transfer Channel) bidirectionally between the two points (assuming a bidirectional client of the </w:t>
      </w:r>
      <w:proofErr w:type="spellStart"/>
      <w:r>
        <w:t>OTSiA</w:t>
      </w:r>
      <w:proofErr w:type="spellEnd"/>
      <w:r>
        <w:t>(e)</w:t>
      </w:r>
      <w:r>
        <w:rPr>
          <w:rStyle w:val="FootnoteReference"/>
        </w:rPr>
        <w:footnoteReference w:id="19"/>
      </w:r>
      <w:r>
        <w:t xml:space="preserve">). The </w:t>
      </w:r>
      <w:proofErr w:type="spellStart"/>
      <w:r>
        <w:t>NMC</w:t>
      </w:r>
      <w:proofErr w:type="spellEnd"/>
      <w:r>
        <w:t xml:space="preserve"> is an MC that is expected to be carrying purposeful signal between two transmitter/receiver pairs.</w:t>
      </w:r>
    </w:p>
    <w:p w14:paraId="415C0A52" w14:textId="77777777" w:rsidR="00D7333F" w:rsidRDefault="00D7333F" w:rsidP="00D7333F">
      <w:pPr>
        <w:pStyle w:val="Heading4"/>
      </w:pPr>
      <w:bookmarkStart w:id="191" w:name="_Toc123553643"/>
      <w:r>
        <w:t>Guard Band</w:t>
      </w:r>
      <w:bookmarkEnd w:id="191"/>
    </w:p>
    <w:p w14:paraId="0304BBF7" w14:textId="77777777" w:rsidR="00D7333F" w:rsidRDefault="00D7333F" w:rsidP="00D7333F">
      <w:r>
        <w:t>Guard Band: A small band of frequencies contiguous with, and below, the lower frequency of an MC or contiguous with, and above, the higher frequency of an MC where that small band of frequencies is considered to be not available for the conveying of signal.</w:t>
      </w:r>
    </w:p>
    <w:p w14:paraId="67ABB3D7" w14:textId="77777777" w:rsidR="00D7333F" w:rsidRDefault="00D7333F" w:rsidP="00D7333F">
      <w:pPr>
        <w:pStyle w:val="Heading4"/>
      </w:pPr>
      <w:bookmarkStart w:id="192" w:name="_Toc123553644"/>
      <w:r>
        <w:t>Photonic (p) and electronic (e)</w:t>
      </w:r>
      <w:bookmarkEnd w:id="192"/>
    </w:p>
    <w:p w14:paraId="411F3964" w14:textId="77777777" w:rsidR="00D7333F" w:rsidRDefault="00D7333F" w:rsidP="00D7333F">
      <w:bookmarkStart w:id="193" w:name="_Hlk529530897"/>
      <w:r>
        <w:t>Some signals have equivalent photonic and electronic forms. The suffix (p) is used to distinguish the photonic form and the suffix (e) is used to distinguish the electronic form.</w:t>
      </w:r>
      <w:bookmarkEnd w:id="193"/>
      <w:r>
        <w:t xml:space="preserve"> </w:t>
      </w:r>
    </w:p>
    <w:p w14:paraId="65E98C97" w14:textId="77777777" w:rsidR="00D7333F" w:rsidRDefault="00D7333F" w:rsidP="00D7333F">
      <w:pPr>
        <w:pStyle w:val="Heading4"/>
      </w:pPr>
      <w:bookmarkStart w:id="194" w:name="_Toc123553645"/>
      <w:r>
        <w:t>Group (G)</w:t>
      </w:r>
      <w:bookmarkEnd w:id="194"/>
    </w:p>
    <w:p w14:paraId="4BC35FD6" w14:textId="77777777" w:rsidR="00D7333F" w:rsidRDefault="00D7333F" w:rsidP="00D7333F">
      <w:pPr>
        <w:pStyle w:val="ListParagraph"/>
        <w:numPr>
          <w:ilvl w:val="0"/>
          <w:numId w:val="21"/>
        </w:numPr>
      </w:pPr>
      <w:r>
        <w:t>In the context of the photonic solution discussed here, covers signals and channels as follows</w:t>
      </w:r>
    </w:p>
    <w:p w14:paraId="21406C8F" w14:textId="77777777" w:rsidR="00D7333F" w:rsidRDefault="00D7333F" w:rsidP="00D7333F">
      <w:pPr>
        <w:pStyle w:val="ListParagraph"/>
        <w:numPr>
          <w:ilvl w:val="1"/>
          <w:numId w:val="21"/>
        </w:numPr>
      </w:pPr>
      <w:r>
        <w:t>A group of Media Channels that pass over the same series of fibers where the members of the group are not (necessarily) adjacent/contiguous in frequency and do not form a continuous band</w:t>
      </w:r>
      <w:r>
        <w:rPr>
          <w:rStyle w:val="FootnoteReference"/>
        </w:rPr>
        <w:footnoteReference w:id="20"/>
      </w:r>
    </w:p>
    <w:p w14:paraId="3F917F4B" w14:textId="77777777" w:rsidR="00D7333F" w:rsidRDefault="00D7333F" w:rsidP="00D7333F">
      <w:pPr>
        <w:pStyle w:val="ListParagraph"/>
        <w:numPr>
          <w:ilvl w:val="1"/>
          <w:numId w:val="21"/>
        </w:numPr>
      </w:pPr>
      <w:r>
        <w:t>A group of signals that is supported by the same series of fibers, although they may each use a different channel, where the members of the group are not (necessarily) adjacent/contiguous in frequency and do not form a continuous band</w:t>
      </w:r>
    </w:p>
    <w:p w14:paraId="4BCD35D0" w14:textId="77777777" w:rsidR="00D7333F" w:rsidRDefault="00D7333F" w:rsidP="00D7333F">
      <w:pPr>
        <w:pStyle w:val="ListParagraph"/>
        <w:numPr>
          <w:ilvl w:val="0"/>
          <w:numId w:val="21"/>
        </w:numPr>
      </w:pPr>
      <w:r>
        <w:t>In the ONF Core model:</w:t>
      </w:r>
    </w:p>
    <w:p w14:paraId="1A96570A" w14:textId="77777777" w:rsidR="00D7333F" w:rsidRDefault="00D7333F" w:rsidP="00D7333F">
      <w:pPr>
        <w:pStyle w:val="ListParagraph"/>
        <w:numPr>
          <w:ilvl w:val="1"/>
          <w:numId w:val="21"/>
        </w:numPr>
      </w:pPr>
      <w:r>
        <w:t>The MC Group (MCG) is represented by an FC</w:t>
      </w:r>
    </w:p>
    <w:p w14:paraId="1495D262" w14:textId="77777777" w:rsidR="00D7333F" w:rsidRDefault="00D7333F" w:rsidP="00D7333F">
      <w:pPr>
        <w:pStyle w:val="ListParagraph"/>
        <w:numPr>
          <w:ilvl w:val="1"/>
          <w:numId w:val="21"/>
        </w:numPr>
      </w:pPr>
      <w:r>
        <w:t>The signal Group (</w:t>
      </w:r>
      <w:proofErr w:type="spellStart"/>
      <w:r>
        <w:t>SiG</w:t>
      </w:r>
      <w:proofErr w:type="spellEnd"/>
      <w:r>
        <w:t>) is represented by an FC</w:t>
      </w:r>
    </w:p>
    <w:p w14:paraId="52B4B279" w14:textId="77777777" w:rsidR="00D7333F" w:rsidRDefault="00D7333F" w:rsidP="00D7333F">
      <w:pPr>
        <w:pStyle w:val="ListParagraph"/>
        <w:numPr>
          <w:ilvl w:val="0"/>
          <w:numId w:val="21"/>
        </w:numPr>
      </w:pPr>
      <w:r>
        <w:t>The aspect of the OMS (and from a perspective, the OTS) where the L-band and C-band are considered together as one unit, as discussed above, is essentially an MCG as the L-band and C-band are channels. The combining of them forms the Group</w:t>
      </w:r>
    </w:p>
    <w:p w14:paraId="792FA09F" w14:textId="77777777" w:rsidR="00D7333F" w:rsidRDefault="00D7333F" w:rsidP="00D7333F">
      <w:pPr>
        <w:pStyle w:val="ListParagraph"/>
        <w:numPr>
          <w:ilvl w:val="0"/>
          <w:numId w:val="21"/>
        </w:numPr>
      </w:pPr>
      <w:r>
        <w:t>Clearly the MCG abides by the Guard Band</w:t>
      </w:r>
    </w:p>
    <w:p w14:paraId="3331FDB5" w14:textId="77777777" w:rsidR="00D7333F" w:rsidRDefault="00D7333F" w:rsidP="00D7333F">
      <w:pPr>
        <w:pStyle w:val="ListParagraph"/>
        <w:numPr>
          <w:ilvl w:val="0"/>
          <w:numId w:val="21"/>
        </w:numPr>
      </w:pPr>
      <w:proofErr w:type="spellStart"/>
      <w:r>
        <w:lastRenderedPageBreak/>
        <w:t>OTSiG</w:t>
      </w:r>
      <w:proofErr w:type="spellEnd"/>
      <w:r>
        <w:t>(p) is a group of photonic signals</w:t>
      </w:r>
    </w:p>
    <w:p w14:paraId="1FDECBAB" w14:textId="77777777" w:rsidR="00D7333F" w:rsidRDefault="00D7333F" w:rsidP="00D7333F">
      <w:pPr>
        <w:pStyle w:val="ListParagraph"/>
        <w:numPr>
          <w:ilvl w:val="1"/>
          <w:numId w:val="21"/>
        </w:numPr>
      </w:pPr>
      <w:r>
        <w:t xml:space="preserve">The </w:t>
      </w:r>
      <w:proofErr w:type="spellStart"/>
      <w:r>
        <w:t>OTSiG</w:t>
      </w:r>
      <w:proofErr w:type="spellEnd"/>
      <w:r>
        <w:t xml:space="preserve">(e) is the electrical signal that results from the inverse multiplexing of a number of </w:t>
      </w:r>
      <w:proofErr w:type="spellStart"/>
      <w:r>
        <w:t>OTSis</w:t>
      </w:r>
      <w:proofErr w:type="spellEnd"/>
    </w:p>
    <w:p w14:paraId="41381A77" w14:textId="77777777" w:rsidR="00D7333F" w:rsidRDefault="00D7333F" w:rsidP="00D7333F">
      <w:pPr>
        <w:pStyle w:val="ListParagraph"/>
        <w:numPr>
          <w:ilvl w:val="0"/>
          <w:numId w:val="21"/>
        </w:numPr>
      </w:pPr>
      <w:r>
        <w:t>The fiber is a Media Channel Group (as there are a number of Channels available that are discontinuous due to fiber characteristics)</w:t>
      </w:r>
    </w:p>
    <w:p w14:paraId="205C1BAD" w14:textId="77777777" w:rsidR="00D7333F" w:rsidRDefault="00D7333F" w:rsidP="00D7333F">
      <w:pPr>
        <w:pStyle w:val="ListParagraph"/>
        <w:numPr>
          <w:ilvl w:val="0"/>
          <w:numId w:val="21"/>
        </w:numPr>
      </w:pPr>
      <w:r>
        <w:t>The emergent group of bidirectional MCs (</w:t>
      </w:r>
      <w:proofErr w:type="spellStart"/>
      <w:r>
        <w:t>NMCs</w:t>
      </w:r>
      <w:proofErr w:type="spellEnd"/>
      <w:r>
        <w:t xml:space="preserve">) that support, end-end the </w:t>
      </w:r>
      <w:proofErr w:type="spellStart"/>
      <w:r>
        <w:t>OTSis</w:t>
      </w:r>
      <w:proofErr w:type="spellEnd"/>
      <w:r>
        <w:t xml:space="preserve"> of </w:t>
      </w:r>
      <w:proofErr w:type="spellStart"/>
      <w:r>
        <w:t>OTSiG</w:t>
      </w:r>
      <w:proofErr w:type="spellEnd"/>
      <w:r>
        <w:t>(p) is an MCG</w:t>
      </w:r>
    </w:p>
    <w:p w14:paraId="089E8A87" w14:textId="77777777" w:rsidR="00D7333F" w:rsidRDefault="00D7333F" w:rsidP="00D7333F">
      <w:pPr>
        <w:pStyle w:val="ListParagraph"/>
        <w:numPr>
          <w:ilvl w:val="1"/>
          <w:numId w:val="21"/>
        </w:numPr>
      </w:pPr>
      <w:r>
        <w:t xml:space="preserve">This could be called </w:t>
      </w:r>
      <w:proofErr w:type="spellStart"/>
      <w:r>
        <w:t>NMCG</w:t>
      </w:r>
      <w:proofErr w:type="spellEnd"/>
    </w:p>
    <w:p w14:paraId="453505E1" w14:textId="77777777" w:rsidR="00D7333F" w:rsidRDefault="00D7333F" w:rsidP="00D7333F">
      <w:pPr>
        <w:pStyle w:val="Heading4"/>
      </w:pPr>
      <w:bookmarkStart w:id="195" w:name="_Toc123553646"/>
      <w:r>
        <w:t>Monitoring</w:t>
      </w:r>
      <w:bookmarkEnd w:id="195"/>
    </w:p>
    <w:p w14:paraId="1E2F625B" w14:textId="77777777" w:rsidR="00D7333F" w:rsidRDefault="00D7333F" w:rsidP="00D7333F">
      <w:r>
        <w:t xml:space="preserve">Monitoring: Observing some properties of an entity. </w:t>
      </w:r>
    </w:p>
    <w:p w14:paraId="1ADCF9D4" w14:textId="77777777" w:rsidR="00D7333F" w:rsidRDefault="00D7333F" w:rsidP="00D7333F">
      <w:pPr>
        <w:pStyle w:val="ListParagraph"/>
        <w:numPr>
          <w:ilvl w:val="0"/>
          <w:numId w:val="21"/>
        </w:numPr>
      </w:pPr>
      <w:r>
        <w:t>In the case of the photonic solution, the primary monitored entities are:</w:t>
      </w:r>
    </w:p>
    <w:p w14:paraId="2A68F968" w14:textId="77777777" w:rsidR="00D7333F" w:rsidRDefault="00D7333F" w:rsidP="00D7333F">
      <w:pPr>
        <w:pStyle w:val="ListParagraph"/>
        <w:numPr>
          <w:ilvl w:val="1"/>
          <w:numId w:val="21"/>
        </w:numPr>
      </w:pPr>
      <w:r>
        <w:t>The signal source and signal receiver to validate the characteristics of the signal</w:t>
      </w:r>
    </w:p>
    <w:p w14:paraId="1834D7E3" w14:textId="77777777" w:rsidR="00D7333F" w:rsidRDefault="00D7333F" w:rsidP="00D7333F">
      <w:pPr>
        <w:pStyle w:val="ListParagraph"/>
        <w:numPr>
          <w:ilvl w:val="1"/>
          <w:numId w:val="21"/>
        </w:numPr>
      </w:pPr>
      <w:r>
        <w:t>The MC (the MC may only be relevantly monitored in detail when one or more photonic signals are present)</w:t>
      </w:r>
    </w:p>
    <w:p w14:paraId="3E4ACF6B" w14:textId="77777777" w:rsidR="00D7333F" w:rsidRDefault="00D7333F" w:rsidP="00D7333F">
      <w:pPr>
        <w:pStyle w:val="ListParagraph"/>
        <w:numPr>
          <w:ilvl w:val="2"/>
          <w:numId w:val="21"/>
        </w:numPr>
      </w:pPr>
      <w:r>
        <w:t>At its boundary to validate the insertion of the signals and other related considerations</w:t>
      </w:r>
    </w:p>
    <w:p w14:paraId="57041F4D" w14:textId="77777777" w:rsidR="00D7333F" w:rsidRDefault="00D7333F" w:rsidP="00D7333F">
      <w:pPr>
        <w:pStyle w:val="ListParagraph"/>
        <w:numPr>
          <w:ilvl w:val="2"/>
          <w:numId w:val="21"/>
        </w:numPr>
      </w:pPr>
      <w:r>
        <w:t>At some intermediate point to validate that the channel is correctly conveying the signal(s)</w:t>
      </w:r>
    </w:p>
    <w:p w14:paraId="5431A83C" w14:textId="77777777" w:rsidR="00D7333F" w:rsidRDefault="00D7333F" w:rsidP="00D7333F">
      <w:pPr>
        <w:pStyle w:val="ListParagraph"/>
        <w:numPr>
          <w:ilvl w:val="1"/>
          <w:numId w:val="21"/>
        </w:numPr>
      </w:pPr>
      <w:r>
        <w:t>The various active functions such as amplifiers</w:t>
      </w:r>
    </w:p>
    <w:p w14:paraId="100FE8C8" w14:textId="6AF0C532" w:rsidR="00D7333F" w:rsidRDefault="00D7333F" w:rsidP="00D7333F">
      <w:pPr>
        <w:pStyle w:val="ListParagraph"/>
        <w:numPr>
          <w:ilvl w:val="0"/>
          <w:numId w:val="21"/>
        </w:numPr>
      </w:pPr>
      <w:r>
        <w:t xml:space="preserve">The source/MC </w:t>
      </w:r>
      <w:proofErr w:type="spellStart"/>
      <w:r>
        <w:t>etc</w:t>
      </w:r>
      <w:proofErr w:type="spellEnd"/>
      <w:r>
        <w:t xml:space="preserve"> may be monitored for various properties (see </w:t>
      </w:r>
      <w:r>
        <w:fldChar w:fldCharType="begin"/>
      </w:r>
      <w:r>
        <w:instrText xml:space="preserve"> REF _Ref517908718 \r \h </w:instrText>
      </w:r>
      <w:r>
        <w:fldChar w:fldCharType="separate"/>
      </w:r>
      <w:r w:rsidR="00C60BFC">
        <w:t>4.5.1</w:t>
      </w:r>
      <w:r>
        <w:fldChar w:fldCharType="end"/>
      </w:r>
      <w:r>
        <w:t xml:space="preserve"> </w:t>
      </w:r>
      <w:r>
        <w:fldChar w:fldCharType="begin"/>
      </w:r>
      <w:r>
        <w:instrText xml:space="preserve"> REF _Ref517908718 \h </w:instrText>
      </w:r>
      <w:r>
        <w:fldChar w:fldCharType="separate"/>
      </w:r>
      <w:r>
        <w:t>Relevant properties</w:t>
      </w:r>
      <w:r>
        <w:fldChar w:fldCharType="end"/>
      </w:r>
      <w:r>
        <w:t xml:space="preserve"> on page </w:t>
      </w:r>
      <w:r>
        <w:fldChar w:fldCharType="begin"/>
      </w:r>
      <w:r>
        <w:instrText xml:space="preserve"> PAGEREF _Ref517908718 \h </w:instrText>
      </w:r>
      <w:r>
        <w:fldChar w:fldCharType="separate"/>
      </w:r>
      <w:ins w:id="196" w:author="Malcolm Betts" w:date="2023-01-02T11:37:00Z">
        <w:r w:rsidR="00C60BFC">
          <w:rPr>
            <w:noProof/>
          </w:rPr>
          <w:t>88</w:t>
        </w:r>
      </w:ins>
      <w:del w:id="197" w:author="Malcolm Betts" w:date="2023-01-02T11:37:00Z">
        <w:r w:rsidDel="00C60BFC">
          <w:rPr>
            <w:noProof/>
          </w:rPr>
          <w:delText>56</w:delText>
        </w:r>
      </w:del>
      <w:r>
        <w:fldChar w:fldCharType="end"/>
      </w:r>
      <w:r>
        <w:t>).</w:t>
      </w:r>
    </w:p>
    <w:p w14:paraId="4D61F21C" w14:textId="77777777" w:rsidR="00D7333F" w:rsidRDefault="00D7333F" w:rsidP="00D7333F">
      <w:pPr>
        <w:pStyle w:val="Heading4"/>
      </w:pPr>
      <w:bookmarkStart w:id="198" w:name="_Toc123553647"/>
      <w:r>
        <w:t>Overhead (O)</w:t>
      </w:r>
      <w:bookmarkEnd w:id="198"/>
    </w:p>
    <w:p w14:paraId="4191F184" w14:textId="77777777" w:rsidR="00D7333F" w:rsidRDefault="00D7333F" w:rsidP="00D7333F">
      <w:r>
        <w:t>Overhead (O): Information about a monitored entity and information related to control of an entity where that information is conveyed from one place to another</w:t>
      </w:r>
      <w:r>
        <w:rPr>
          <w:rStyle w:val="FootnoteReference"/>
        </w:rPr>
        <w:footnoteReference w:id="21"/>
      </w:r>
      <w:r>
        <w:t>.</w:t>
      </w:r>
    </w:p>
    <w:p w14:paraId="16EB2A86" w14:textId="77777777" w:rsidR="00D7333F" w:rsidRDefault="00D7333F" w:rsidP="00D7333F">
      <w:pPr>
        <w:pStyle w:val="ListParagraph"/>
        <w:numPr>
          <w:ilvl w:val="0"/>
          <w:numId w:val="21"/>
        </w:numPr>
      </w:pPr>
      <w:r>
        <w:t xml:space="preserve">The term also includes aspects of the signal used to carry the information. </w:t>
      </w:r>
    </w:p>
    <w:p w14:paraId="56CB1ACA" w14:textId="77777777" w:rsidR="00D7333F" w:rsidRDefault="00D7333F" w:rsidP="00D7333F">
      <w:pPr>
        <w:pStyle w:val="ListParagraph"/>
        <w:numPr>
          <w:ilvl w:val="0"/>
          <w:numId w:val="21"/>
        </w:numPr>
      </w:pPr>
      <w:r>
        <w:t>The carrier for overhead is assumed to be a separate photonic signal propagated on the same fibers as the signal related to the monitored entity.</w:t>
      </w:r>
    </w:p>
    <w:p w14:paraId="48CF957E" w14:textId="77777777" w:rsidR="00D7333F" w:rsidRDefault="00D7333F" w:rsidP="00D7333F">
      <w:pPr>
        <w:pStyle w:val="ListParagraph"/>
        <w:numPr>
          <w:ilvl w:val="0"/>
          <w:numId w:val="21"/>
        </w:numPr>
      </w:pPr>
      <w:r>
        <w:t xml:space="preserve">The information may be about the entity local to the point of generation of the overhead or </w:t>
      </w:r>
      <w:proofErr w:type="gramStart"/>
      <w:r>
        <w:t>may be</w:t>
      </w:r>
      <w:proofErr w:type="gramEnd"/>
      <w:r>
        <w:t xml:space="preserve"> about an entity remote from the point of generation of the overhead.</w:t>
      </w:r>
    </w:p>
    <w:p w14:paraId="5EA6E201" w14:textId="77777777" w:rsidR="00D7333F" w:rsidRDefault="00D7333F" w:rsidP="00D7333F">
      <w:pPr>
        <w:pStyle w:val="ListParagraph"/>
        <w:numPr>
          <w:ilvl w:val="0"/>
          <w:numId w:val="21"/>
        </w:numPr>
      </w:pPr>
      <w:r>
        <w:t>OMS-O is an example of overhead</w:t>
      </w:r>
    </w:p>
    <w:p w14:paraId="43393B65" w14:textId="77777777" w:rsidR="00D7333F" w:rsidRDefault="00D7333F" w:rsidP="00D7333F">
      <w:pPr>
        <w:pStyle w:val="Heading4"/>
      </w:pPr>
      <w:bookmarkStart w:id="199" w:name="_Toc123553648"/>
      <w:r>
        <w:t>Assembly (A)</w:t>
      </w:r>
      <w:bookmarkEnd w:id="199"/>
    </w:p>
    <w:p w14:paraId="05A87546" w14:textId="77777777" w:rsidR="00D7333F" w:rsidRDefault="00D7333F" w:rsidP="00D7333F">
      <w:r>
        <w:t>Assembly (A): A Group with its Overhead where the Group may have only one member</w:t>
      </w:r>
    </w:p>
    <w:p w14:paraId="2AA7C144" w14:textId="59F3FB83" w:rsidR="00D7333F" w:rsidRDefault="00D7333F" w:rsidP="00D7333F">
      <w:pPr>
        <w:pStyle w:val="ListParagraph"/>
        <w:numPr>
          <w:ilvl w:val="0"/>
          <w:numId w:val="21"/>
        </w:numPr>
      </w:pPr>
      <w:r>
        <w:t>In the discussion above the OTS termination (MCG) is an assembly of the OTS MC</w:t>
      </w:r>
      <w:r w:rsidR="00AC6396">
        <w:t xml:space="preserve"> (Traffic Carrying)</w:t>
      </w:r>
      <w:r>
        <w:t xml:space="preserve">, the OSC signal transponder, the OSC (Overhead) MC, the OTS MC </w:t>
      </w:r>
      <w:proofErr w:type="gramStart"/>
      <w:r>
        <w:t>measures</w:t>
      </w:r>
      <w:proofErr w:type="gramEnd"/>
      <w:r>
        <w:t xml:space="preserve"> and the overhead.</w:t>
      </w:r>
    </w:p>
    <w:p w14:paraId="00AE2872" w14:textId="77777777" w:rsidR="00D7333F" w:rsidRDefault="00D7333F" w:rsidP="00D7333F">
      <w:pPr>
        <w:pStyle w:val="ListParagraph"/>
        <w:numPr>
          <w:ilvl w:val="0"/>
          <w:numId w:val="21"/>
        </w:numPr>
      </w:pPr>
      <w:r>
        <w:t xml:space="preserve">Later in the document the </w:t>
      </w:r>
      <w:proofErr w:type="spellStart"/>
      <w:r>
        <w:t>OTSiA</w:t>
      </w:r>
      <w:proofErr w:type="spellEnd"/>
      <w:r>
        <w:t xml:space="preserve">(p) represents the </w:t>
      </w:r>
      <w:proofErr w:type="spellStart"/>
      <w:r>
        <w:t>OTSiG</w:t>
      </w:r>
      <w:proofErr w:type="spellEnd"/>
      <w:r>
        <w:t>(p</w:t>
      </w:r>
      <w:proofErr w:type="gramStart"/>
      <w:r>
        <w:t>)</w:t>
      </w:r>
      <w:proofErr w:type="gramEnd"/>
      <w:r>
        <w:t xml:space="preserve"> and the </w:t>
      </w:r>
      <w:proofErr w:type="spellStart"/>
      <w:r>
        <w:t>OTSiG</w:t>
      </w:r>
      <w:proofErr w:type="spellEnd"/>
      <w:r>
        <w:t>-O considered together</w:t>
      </w:r>
    </w:p>
    <w:p w14:paraId="34524F9E" w14:textId="1788575A" w:rsidR="00D7333F" w:rsidRDefault="00D7333F" w:rsidP="00D7333F">
      <w:pPr>
        <w:pStyle w:val="ListParagraph"/>
        <w:numPr>
          <w:ilvl w:val="1"/>
          <w:numId w:val="21"/>
        </w:numPr>
      </w:pPr>
      <w:r>
        <w:t xml:space="preserve">As it is the channel that is monitored, there is also a corresponding MCA (the </w:t>
      </w:r>
      <w:proofErr w:type="spellStart"/>
      <w:r>
        <w:t>NMCA</w:t>
      </w:r>
      <w:proofErr w:type="spellEnd"/>
      <w:r>
        <w:t xml:space="preserve">) through the network supporting the </w:t>
      </w:r>
      <w:proofErr w:type="spellStart"/>
      <w:r>
        <w:t>OTSiA</w:t>
      </w:r>
      <w:proofErr w:type="spellEnd"/>
      <w:r>
        <w:t xml:space="preserve">(p) (see </w:t>
      </w:r>
      <w:r>
        <w:fldChar w:fldCharType="begin"/>
      </w:r>
      <w:r>
        <w:instrText xml:space="preserve"> REF _Ref517940453 \r \h </w:instrText>
      </w:r>
      <w:r>
        <w:fldChar w:fldCharType="separate"/>
      </w:r>
      <w:r w:rsidR="00C60BFC">
        <w:t>4.4.11</w:t>
      </w:r>
      <w:r>
        <w:fldChar w:fldCharType="end"/>
      </w:r>
      <w:r>
        <w:t xml:space="preserve"> </w:t>
      </w:r>
      <w:r>
        <w:fldChar w:fldCharType="begin"/>
      </w:r>
      <w:r>
        <w:instrText xml:space="preserve"> REF _Ref517940453 \h </w:instrText>
      </w:r>
      <w:r>
        <w:fldChar w:fldCharType="separate"/>
      </w:r>
      <w:proofErr w:type="spellStart"/>
      <w:r>
        <w:t>NMCA</w:t>
      </w:r>
      <w:proofErr w:type="spellEnd"/>
      <w:r>
        <w:t xml:space="preserve"> FC and dealing with the </w:t>
      </w:r>
      <w:proofErr w:type="spellStart"/>
      <w:r>
        <w:t>OTSiA</w:t>
      </w:r>
      <w:proofErr w:type="spellEnd"/>
      <w:r>
        <w:t xml:space="preserve"> “coordination”</w:t>
      </w:r>
      <w:r>
        <w:fldChar w:fldCharType="end"/>
      </w:r>
      <w:r>
        <w:t xml:space="preserve"> on page </w:t>
      </w:r>
      <w:r>
        <w:fldChar w:fldCharType="begin"/>
      </w:r>
      <w:r>
        <w:instrText xml:space="preserve"> PAGEREF _Ref517940453 \h </w:instrText>
      </w:r>
      <w:r>
        <w:fldChar w:fldCharType="separate"/>
      </w:r>
      <w:ins w:id="200" w:author="Malcolm Betts" w:date="2023-01-02T11:37:00Z">
        <w:r w:rsidR="00C60BFC">
          <w:rPr>
            <w:noProof/>
          </w:rPr>
          <w:t>72</w:t>
        </w:r>
      </w:ins>
      <w:del w:id="201" w:author="Malcolm Betts" w:date="2023-01-02T11:37:00Z">
        <w:r w:rsidDel="00C60BFC">
          <w:rPr>
            <w:noProof/>
          </w:rPr>
          <w:delText>51</w:delText>
        </w:r>
      </w:del>
      <w:r>
        <w:fldChar w:fldCharType="end"/>
      </w:r>
      <w:r>
        <w:t>)</w:t>
      </w:r>
    </w:p>
    <w:p w14:paraId="54C52EB3" w14:textId="77777777" w:rsidR="00D7333F" w:rsidRDefault="00D7333F" w:rsidP="00D7333F">
      <w:pPr>
        <w:pStyle w:val="ListParagraph"/>
        <w:numPr>
          <w:ilvl w:val="0"/>
          <w:numId w:val="21"/>
        </w:numPr>
      </w:pPr>
      <w:r>
        <w:lastRenderedPageBreak/>
        <w:t>The notion of an Assembly being allowed with monitoring, but no Overhead, is also useful.</w:t>
      </w:r>
    </w:p>
    <w:p w14:paraId="2B9D6740" w14:textId="77777777" w:rsidR="00D7333F" w:rsidRDefault="00D7333F" w:rsidP="00D7333F">
      <w:pPr>
        <w:pStyle w:val="ListParagraph"/>
        <w:numPr>
          <w:ilvl w:val="0"/>
          <w:numId w:val="21"/>
        </w:numPr>
      </w:pPr>
      <w:r>
        <w:t xml:space="preserve">Where there is a single </w:t>
      </w:r>
      <w:proofErr w:type="spellStart"/>
      <w:r>
        <w:t>OTSi</w:t>
      </w:r>
      <w:proofErr w:type="spellEnd"/>
      <w:r>
        <w:t>(p) with no monitoring and no overhead that is to be considered across the network this can also be considered as a degenerate Assembly to help with model uniformity</w:t>
      </w:r>
    </w:p>
    <w:p w14:paraId="508ED8B7" w14:textId="77777777" w:rsidR="00D7333F" w:rsidRDefault="00D7333F" w:rsidP="00D7333F">
      <w:pPr>
        <w:pStyle w:val="Heading4"/>
      </w:pPr>
      <w:bookmarkStart w:id="202" w:name="_Toc123553649"/>
      <w:r>
        <w:t>Application of G, O and A terminology</w:t>
      </w:r>
      <w:bookmarkEnd w:id="202"/>
    </w:p>
    <w:p w14:paraId="131CD5DA" w14:textId="77777777" w:rsidR="00D7333F" w:rsidRDefault="00D7333F" w:rsidP="00D7333F">
      <w:r>
        <w:t>On this basis the G, O and A terminology could be applied more uniformly:</w:t>
      </w:r>
    </w:p>
    <w:p w14:paraId="5444B8DA" w14:textId="77777777" w:rsidR="00D7333F" w:rsidRDefault="00D7333F" w:rsidP="00D7333F">
      <w:pPr>
        <w:pStyle w:val="ListParagraph"/>
        <w:numPr>
          <w:ilvl w:val="0"/>
          <w:numId w:val="22"/>
        </w:numPr>
      </w:pPr>
      <w:r>
        <w:t xml:space="preserve">OTS, as used in this document, is an Assembly as it includes several channels, one for the Overhead transmission (OSC) and one or more for service (L-band, C-band </w:t>
      </w:r>
      <w:proofErr w:type="spellStart"/>
      <w:r>
        <w:t>etc</w:t>
      </w:r>
      <w:proofErr w:type="spellEnd"/>
      <w:r>
        <w:t>), where the Overhead and signals are monitored (essentially OTS (A))</w:t>
      </w:r>
    </w:p>
    <w:p w14:paraId="6B7466EC" w14:textId="77777777" w:rsidR="00D7333F" w:rsidRDefault="00D7333F" w:rsidP="00D7333F">
      <w:pPr>
        <w:pStyle w:val="ListParagraph"/>
        <w:numPr>
          <w:ilvl w:val="1"/>
          <w:numId w:val="22"/>
        </w:numPr>
      </w:pPr>
      <w:r>
        <w:t>The OTS, in this document, is bidirectional</w:t>
      </w:r>
    </w:p>
    <w:p w14:paraId="6B9D62DE" w14:textId="77777777" w:rsidR="00D7333F" w:rsidRDefault="00D7333F" w:rsidP="00D7333F">
      <w:pPr>
        <w:pStyle w:val="ListParagraph"/>
        <w:numPr>
          <w:ilvl w:val="1"/>
          <w:numId w:val="22"/>
        </w:numPr>
      </w:pPr>
      <w:r>
        <w:t xml:space="preserve">As emphasized, the channel cannot be monitored it is only the signal in the channel that can be monitored </w:t>
      </w:r>
    </w:p>
    <w:p w14:paraId="0FE6D7A9" w14:textId="77777777" w:rsidR="00D7333F" w:rsidRDefault="00D7333F" w:rsidP="00D7333F">
      <w:pPr>
        <w:pStyle w:val="ListParagraph"/>
        <w:numPr>
          <w:ilvl w:val="0"/>
          <w:numId w:val="22"/>
        </w:numPr>
      </w:pPr>
      <w:r>
        <w:t xml:space="preserve">OMS, as used in this document, is an Assembly as it includes L-band, C-band </w:t>
      </w:r>
      <w:proofErr w:type="spellStart"/>
      <w:r>
        <w:t>etc</w:t>
      </w:r>
      <w:proofErr w:type="spellEnd"/>
      <w:r>
        <w:t>, signal monitoring and conceptual overhead (essentially OMS (A))</w:t>
      </w:r>
    </w:p>
    <w:p w14:paraId="25EC2F5C" w14:textId="77777777" w:rsidR="00D7333F" w:rsidRDefault="00D7333F" w:rsidP="00D7333F">
      <w:pPr>
        <w:pStyle w:val="ListParagraph"/>
        <w:numPr>
          <w:ilvl w:val="1"/>
          <w:numId w:val="22"/>
        </w:numPr>
      </w:pPr>
      <w:r>
        <w:t>The OMS, in this document, is bidirectional</w:t>
      </w:r>
    </w:p>
    <w:p w14:paraId="70E1A267" w14:textId="77777777" w:rsidR="00D7333F" w:rsidRDefault="00D7333F" w:rsidP="00D7333F">
      <w:pPr>
        <w:pStyle w:val="Heading3"/>
      </w:pPr>
      <w:bookmarkStart w:id="203" w:name="_Ref517939682"/>
      <w:bookmarkStart w:id="204" w:name="_Toc123553650"/>
      <w:r>
        <w:t>Subdividing the Media Channel</w:t>
      </w:r>
      <w:bookmarkEnd w:id="203"/>
      <w:bookmarkEnd w:id="204"/>
    </w:p>
    <w:p w14:paraId="1B203C49" w14:textId="77777777" w:rsidR="00D7333F" w:rsidRDefault="00D7333F" w:rsidP="00D7333F">
      <w:pPr>
        <w:pStyle w:val="Heading4"/>
      </w:pPr>
      <w:bookmarkStart w:id="205" w:name="_Toc123553651"/>
      <w:r>
        <w:t>Simple subdivision of the Media Channel</w:t>
      </w:r>
      <w:bookmarkEnd w:id="205"/>
    </w:p>
    <w:p w14:paraId="3EB58187" w14:textId="77777777" w:rsidR="00D7333F" w:rsidRDefault="00D7333F" w:rsidP="00D7333F">
      <w:r>
        <w:t xml:space="preserve">The figure below shows the subdividing of the overall MC provided by the OMS into narrower MCAs. This subdividing could be at a </w:t>
      </w:r>
      <w:proofErr w:type="gramStart"/>
      <w:r>
        <w:t>transponder</w:t>
      </w:r>
      <w:proofErr w:type="gramEnd"/>
      <w:r>
        <w:t xml:space="preserve"> or it could be at some intermediate point in the network (i.e. at a point where the </w:t>
      </w:r>
      <w:proofErr w:type="spellStart"/>
      <w:r>
        <w:t>OTSiA</w:t>
      </w:r>
      <w:proofErr w:type="spellEnd"/>
      <w:r>
        <w:t xml:space="preserve"> is NOT being terminated). </w:t>
      </w:r>
    </w:p>
    <w:p w14:paraId="5436FD0C" w14:textId="77777777" w:rsidR="00D7333F" w:rsidRDefault="00D7333F" w:rsidP="00D7333F">
      <w:r>
        <w:t>The MCA:</w:t>
      </w:r>
    </w:p>
    <w:p w14:paraId="5C968981" w14:textId="77777777" w:rsidR="00D7333F" w:rsidRDefault="00D7333F" w:rsidP="00D7333F">
      <w:pPr>
        <w:pStyle w:val="ListParagraph"/>
        <w:numPr>
          <w:ilvl w:val="0"/>
          <w:numId w:val="24"/>
        </w:numPr>
      </w:pPr>
      <w:r>
        <w:t xml:space="preserve">May be bidirectional or unidirectional and may be point to point or multi-pointed. </w:t>
      </w:r>
    </w:p>
    <w:p w14:paraId="1625F308" w14:textId="77777777" w:rsidR="00D7333F" w:rsidRDefault="00D7333F" w:rsidP="00D7333F">
      <w:pPr>
        <w:pStyle w:val="ListParagraph"/>
        <w:numPr>
          <w:ilvl w:val="1"/>
          <w:numId w:val="24"/>
        </w:numPr>
      </w:pPr>
      <w:r>
        <w:t xml:space="preserve">In this example the MCA is assumed to be bidirectional. </w:t>
      </w:r>
    </w:p>
    <w:p w14:paraId="48E9333A" w14:textId="77777777" w:rsidR="00D7333F" w:rsidRDefault="00D7333F" w:rsidP="00D7333F">
      <w:pPr>
        <w:pStyle w:val="ListParagraph"/>
        <w:numPr>
          <w:ilvl w:val="0"/>
          <w:numId w:val="24"/>
        </w:numPr>
      </w:pPr>
      <w:r>
        <w:t xml:space="preserve">May be at the granularity of a single </w:t>
      </w:r>
      <w:proofErr w:type="spellStart"/>
      <w:r>
        <w:t>OTSi</w:t>
      </w:r>
      <w:proofErr w:type="spellEnd"/>
      <w:r>
        <w:t>(p)</w:t>
      </w:r>
      <w:r>
        <w:rPr>
          <w:rStyle w:val="FootnoteReference"/>
        </w:rPr>
        <w:footnoteReference w:id="22"/>
      </w:r>
      <w:r>
        <w:t xml:space="preserve">, </w:t>
      </w:r>
      <w:proofErr w:type="gramStart"/>
      <w:r>
        <w:t>i.e.</w:t>
      </w:r>
      <w:proofErr w:type="gramEnd"/>
      <w:r>
        <w:t xml:space="preserve"> is an </w:t>
      </w:r>
      <w:proofErr w:type="spellStart"/>
      <w:r>
        <w:t>NMC</w:t>
      </w:r>
      <w:proofErr w:type="spellEnd"/>
      <w:r>
        <w:t xml:space="preserve">, or may be capable of carrying several </w:t>
      </w:r>
      <w:proofErr w:type="spellStart"/>
      <w:r>
        <w:t>OTSi</w:t>
      </w:r>
      <w:proofErr w:type="spellEnd"/>
      <w:r>
        <w:t>(p)</w:t>
      </w:r>
    </w:p>
    <w:p w14:paraId="355F1030" w14:textId="77777777" w:rsidR="00D7333F" w:rsidRDefault="00D7333F" w:rsidP="00D7333F">
      <w:pPr>
        <w:pStyle w:val="ListParagraph"/>
        <w:numPr>
          <w:ilvl w:val="0"/>
          <w:numId w:val="24"/>
        </w:numPr>
      </w:pPr>
      <w:r>
        <w:t>Is shown with monitoring of the total MC for both directions where the monitoring may be:</w:t>
      </w:r>
    </w:p>
    <w:p w14:paraId="1AFCCC4B" w14:textId="77777777" w:rsidR="00D7333F" w:rsidRDefault="00D7333F" w:rsidP="00D7333F">
      <w:pPr>
        <w:pStyle w:val="ListParagraph"/>
        <w:numPr>
          <w:ilvl w:val="1"/>
          <w:numId w:val="24"/>
        </w:numPr>
      </w:pPr>
      <w:r>
        <w:t>Total power</w:t>
      </w:r>
    </w:p>
    <w:p w14:paraId="6F361E54" w14:textId="77777777" w:rsidR="00D7333F" w:rsidRDefault="00D7333F" w:rsidP="00D7333F">
      <w:pPr>
        <w:pStyle w:val="ListParagraph"/>
        <w:numPr>
          <w:ilvl w:val="1"/>
          <w:numId w:val="24"/>
        </w:numPr>
      </w:pPr>
      <w:r>
        <w:t>Power over the spectrum of the MC</w:t>
      </w:r>
    </w:p>
    <w:p w14:paraId="0A36687E" w14:textId="77777777" w:rsidR="00D7333F" w:rsidRDefault="00D7333F" w:rsidP="00D7333F">
      <w:pPr>
        <w:pStyle w:val="ListParagraph"/>
        <w:numPr>
          <w:ilvl w:val="1"/>
          <w:numId w:val="24"/>
        </w:numPr>
      </w:pPr>
      <w:r>
        <w:t xml:space="preserve">Eye (where the MC is an </w:t>
      </w:r>
      <w:proofErr w:type="spellStart"/>
      <w:r>
        <w:t>NMC</w:t>
      </w:r>
      <w:proofErr w:type="spellEnd"/>
      <w:r>
        <w:t xml:space="preserve"> corresponding to a single </w:t>
      </w:r>
      <w:proofErr w:type="spellStart"/>
      <w:r>
        <w:t>OTSi</w:t>
      </w:r>
      <w:proofErr w:type="spellEnd"/>
      <w:r>
        <w:t>)</w:t>
      </w:r>
    </w:p>
    <w:p w14:paraId="64535382" w14:textId="77777777" w:rsidR="00D7333F" w:rsidRDefault="00D7333F" w:rsidP="00D7333F">
      <w:pPr>
        <w:pStyle w:val="ListParagraph"/>
        <w:numPr>
          <w:ilvl w:val="1"/>
          <w:numId w:val="24"/>
        </w:numPr>
      </w:pPr>
      <w:proofErr w:type="spellStart"/>
      <w:r>
        <w:t>etc</w:t>
      </w:r>
      <w:proofErr w:type="spellEnd"/>
    </w:p>
    <w:p w14:paraId="6BB782BB" w14:textId="77777777" w:rsidR="00D7333F" w:rsidRDefault="00D7333F" w:rsidP="00D7333F">
      <w:pPr>
        <w:pStyle w:val="ListParagraph"/>
        <w:numPr>
          <w:ilvl w:val="0"/>
          <w:numId w:val="24"/>
        </w:numPr>
      </w:pPr>
      <w:r>
        <w:t>Is shown in the figure (via the entities related to the FC with red ports) with the opportunity to insert information related to the monitoring into the Overhead in both directions</w:t>
      </w:r>
    </w:p>
    <w:p w14:paraId="7A1F3E56" w14:textId="77777777" w:rsidR="00D7333F" w:rsidRDefault="00D7333F" w:rsidP="00D7333F">
      <w:r>
        <w:t>In the figure below, it is also assumed that only L-band is being used and hence the OMS and OTS also only have one monitor.</w:t>
      </w:r>
    </w:p>
    <w:p w14:paraId="1BA75391" w14:textId="77777777" w:rsidR="00D7333F" w:rsidRDefault="00D7333F" w:rsidP="00D7333F"/>
    <w:p w14:paraId="7D3DB1EC" w14:textId="77777777" w:rsidR="00D7333F" w:rsidRDefault="00D7333F" w:rsidP="00D7333F">
      <w:pPr>
        <w:jc w:val="center"/>
      </w:pPr>
      <w:r w:rsidRPr="00947B16">
        <w:rPr>
          <w:lang w:val="en-GB"/>
        </w:rPr>
        <w:object w:dxaOrig="14678" w:dyaOrig="4892" w14:anchorId="3FC54F37">
          <v:shape id="_x0000_i1066" type="#_x0000_t75" style="width:395.7pt;height:132.1pt" o:ole="">
            <v:imagedata r:id="rId111" o:title=""/>
          </v:shape>
          <o:OLEObject Type="Embed" ProgID="PowerPoint.Slide.12" ShapeID="_x0000_i1066" DrawAspect="Content" ObjectID="_1734166855" r:id="rId112"/>
        </w:object>
      </w:r>
    </w:p>
    <w:p w14:paraId="42DF992E" w14:textId="2E22B4E8" w:rsidR="00D7333F" w:rsidRDefault="00D7333F" w:rsidP="00D7333F">
      <w:pPr>
        <w:pStyle w:val="FigureCaption"/>
        <w:rPr>
          <w:noProof/>
        </w:rPr>
      </w:pPr>
      <w:bookmarkStart w:id="206" w:name="_Ref517946075"/>
      <w:bookmarkStart w:id="207" w:name="_Toc123553813"/>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19</w:t>
      </w:r>
      <w:r>
        <w:rPr>
          <w:noProof/>
        </w:rPr>
        <w:fldChar w:fldCharType="end"/>
      </w:r>
      <w:r>
        <w:rPr>
          <w:noProof/>
        </w:rPr>
        <w:t xml:space="preserve"> The monitored MCA LTP</w:t>
      </w:r>
      <w:bookmarkEnd w:id="206"/>
      <w:bookmarkEnd w:id="207"/>
    </w:p>
    <w:p w14:paraId="170449AA" w14:textId="2068AD22" w:rsidR="00D7333F" w:rsidRDefault="00D7333F" w:rsidP="00D7333F">
      <w:r>
        <w:t>The figure above can be presented in the simplified form as below</w:t>
      </w:r>
      <w:r>
        <w:rPr>
          <w:rStyle w:val="FootnoteReference"/>
        </w:rPr>
        <w:footnoteReference w:id="23"/>
      </w:r>
      <w:r>
        <w:t xml:space="preserve">. Where the MCA is a single MC (hence there is only one monitor) supporting a single </w:t>
      </w:r>
      <w:proofErr w:type="spellStart"/>
      <w:r>
        <w:t>OTSi</w:t>
      </w:r>
      <w:proofErr w:type="spellEnd"/>
      <w:r>
        <w:t xml:space="preserve"> that supports all the information transfer required for a single service. Hence, the MCA monitor is the </w:t>
      </w:r>
      <w:proofErr w:type="spellStart"/>
      <w:r>
        <w:t>OTSi</w:t>
      </w:r>
      <w:proofErr w:type="spellEnd"/>
      <w:r>
        <w:t xml:space="preserve"> Monitor</w:t>
      </w:r>
      <w:r>
        <w:rPr>
          <w:rStyle w:val="FootnoteReference"/>
        </w:rPr>
        <w:footnoteReference w:id="24"/>
      </w:r>
      <w:r>
        <w:t xml:space="preserve">. In this case the MCA is the </w:t>
      </w:r>
      <w:proofErr w:type="spellStart"/>
      <w:r>
        <w:t>NMCA</w:t>
      </w:r>
      <w:proofErr w:type="spellEnd"/>
      <w:r>
        <w:t xml:space="preserve"> as discussed in </w:t>
      </w:r>
      <w:r>
        <w:fldChar w:fldCharType="begin"/>
      </w:r>
      <w:r>
        <w:instrText xml:space="preserve"> REF _Ref517860837 \r \h </w:instrText>
      </w:r>
      <w:r>
        <w:fldChar w:fldCharType="separate"/>
      </w:r>
      <w:r w:rsidR="00C60BFC">
        <w:t>4.4.7</w:t>
      </w:r>
      <w:r>
        <w:fldChar w:fldCharType="end"/>
      </w:r>
      <w:r>
        <w:t xml:space="preserve"> </w:t>
      </w:r>
      <w:r>
        <w:fldChar w:fldCharType="begin"/>
      </w:r>
      <w:r>
        <w:instrText xml:space="preserve"> REF _Ref517860837 \h </w:instrText>
      </w:r>
      <w:r>
        <w:fldChar w:fldCharType="separate"/>
      </w:r>
      <w:r>
        <w:t>Channels, boundaries, Overhead, Grouping and Assembly considerations</w:t>
      </w:r>
      <w:r>
        <w:fldChar w:fldCharType="end"/>
      </w:r>
      <w:r>
        <w:t xml:space="preserve"> on page </w:t>
      </w:r>
      <w:r>
        <w:fldChar w:fldCharType="begin"/>
      </w:r>
      <w:r>
        <w:instrText xml:space="preserve"> PAGEREF _Ref517860837 \h </w:instrText>
      </w:r>
      <w:r>
        <w:fldChar w:fldCharType="separate"/>
      </w:r>
      <w:ins w:id="208" w:author="Malcolm Betts" w:date="2023-01-02T11:38:00Z">
        <w:r w:rsidR="00C60BFC">
          <w:rPr>
            <w:noProof/>
          </w:rPr>
          <w:t>46</w:t>
        </w:r>
      </w:ins>
      <w:del w:id="209" w:author="Malcolm Betts" w:date="2023-01-02T11:38:00Z">
        <w:r w:rsidDel="00C60BFC">
          <w:rPr>
            <w:noProof/>
          </w:rPr>
          <w:delText>37</w:delText>
        </w:r>
      </w:del>
      <w:r>
        <w:fldChar w:fldCharType="end"/>
      </w:r>
      <w:r>
        <w:t>.</w:t>
      </w:r>
    </w:p>
    <w:p w14:paraId="1A8AAAF8" w14:textId="77777777" w:rsidR="00D7333F" w:rsidRDefault="00D7333F" w:rsidP="00D7333F">
      <w:r>
        <w:t>In the figure below, it is also assumed that only L-band is being used and hence the OMS and OTS also only have one monitor. In all cases the monitoring could be both co-directional/down and contra-directional/up.</w:t>
      </w:r>
    </w:p>
    <w:p w14:paraId="54CDA603" w14:textId="77777777" w:rsidR="00D7333F" w:rsidRDefault="00D7333F" w:rsidP="00D7333F">
      <w:bookmarkStart w:id="210" w:name="_Hlk529395946"/>
      <w:r>
        <w:t xml:space="preserve">In a </w:t>
      </w:r>
      <w:proofErr w:type="spellStart"/>
      <w:r>
        <w:t>ROADM</w:t>
      </w:r>
      <w:proofErr w:type="spellEnd"/>
      <w:r>
        <w:t>, the OMS span demarcation (the boundary between the OMS and MCAs) is defined as the point at which the opportunity is provided for multiple MCs to be combined into one stream, at the ingress, and split, at the egress. Several groups of non-contiguous MCs each with associated overhead (i.e., several MCAs) may be combined into (and split out from) a single OMS. This is the point at the boundary of the channel switching capability. The OMS is considered as ending at this point.</w:t>
      </w:r>
    </w:p>
    <w:bookmarkEnd w:id="210"/>
    <w:p w14:paraId="7066AA96" w14:textId="77777777" w:rsidR="00D7333F" w:rsidRDefault="00D7333F" w:rsidP="00D7333F"/>
    <w:p w14:paraId="2DAB331B" w14:textId="77777777" w:rsidR="00D7333F" w:rsidRDefault="00D7333F" w:rsidP="00D7333F">
      <w:pPr>
        <w:jc w:val="center"/>
      </w:pPr>
      <w:r>
        <w:object w:dxaOrig="2832" w:dyaOrig="6803" w14:anchorId="0F7CC08F">
          <v:shape id="_x0000_i1067" type="#_x0000_t75" style="width:117.7pt;height:286.1pt" o:ole="">
            <v:imagedata r:id="rId113" o:title=""/>
          </v:shape>
          <o:OLEObject Type="Embed" ProgID="PowerPoint.Slide.12" ShapeID="_x0000_i1067" DrawAspect="Content" ObjectID="_1734166856" r:id="rId114"/>
        </w:object>
      </w:r>
    </w:p>
    <w:p w14:paraId="1BD45AF8" w14:textId="46AF69F3" w:rsidR="00D7333F" w:rsidRDefault="00D7333F" w:rsidP="00D7333F">
      <w:pPr>
        <w:pStyle w:val="FigureCaption"/>
      </w:pPr>
      <w:bookmarkStart w:id="211" w:name="_Toc123553814"/>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20</w:t>
      </w:r>
      <w:r>
        <w:rPr>
          <w:noProof/>
        </w:rPr>
        <w:fldChar w:fldCharType="end"/>
      </w:r>
      <w:r>
        <w:rPr>
          <w:noProof/>
        </w:rPr>
        <w:t xml:space="preserve"> Simplified representation of the model of MCA, OMS and OTS LTP</w:t>
      </w:r>
      <w:bookmarkEnd w:id="211"/>
    </w:p>
    <w:p w14:paraId="3CB28C7F" w14:textId="77777777" w:rsidR="00D7333F" w:rsidRDefault="00D7333F" w:rsidP="00D7333F">
      <w:r>
        <w:t xml:space="preserve">If there is no monitoring present the MCA </w:t>
      </w:r>
      <w:proofErr w:type="spellStart"/>
      <w:r>
        <w:t>LTP</w:t>
      </w:r>
      <w:proofErr w:type="spellEnd"/>
      <w:r>
        <w:t xml:space="preserve"> degenerates to a set of pass-throughs as shown below.</w:t>
      </w:r>
    </w:p>
    <w:p w14:paraId="28C4CB04" w14:textId="77777777" w:rsidR="00D7333F" w:rsidRDefault="00D7333F" w:rsidP="00D7333F">
      <w:pPr>
        <w:jc w:val="center"/>
      </w:pPr>
      <w:r w:rsidRPr="00947B16">
        <w:rPr>
          <w:lang w:val="en-GB"/>
        </w:rPr>
        <w:object w:dxaOrig="14738" w:dyaOrig="4911" w14:anchorId="3FF3DDAE">
          <v:shape id="_x0000_i1068" type="#_x0000_t75" style="width:396.95pt;height:132.1pt" o:ole="">
            <v:imagedata r:id="rId115" o:title=""/>
          </v:shape>
          <o:OLEObject Type="Embed" ProgID="PowerPoint.Slide.12" ShapeID="_x0000_i1068" DrawAspect="Content" ObjectID="_1734166857" r:id="rId116"/>
        </w:object>
      </w:r>
    </w:p>
    <w:p w14:paraId="20AD1AFE" w14:textId="4E38F638" w:rsidR="00D7333F" w:rsidRDefault="00D7333F" w:rsidP="00D7333F">
      <w:pPr>
        <w:pStyle w:val="FigureCaption"/>
      </w:pPr>
      <w:bookmarkStart w:id="212" w:name="_Ref517941421"/>
      <w:bookmarkStart w:id="213" w:name="_Toc123553815"/>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21</w:t>
      </w:r>
      <w:r>
        <w:rPr>
          <w:noProof/>
        </w:rPr>
        <w:fldChar w:fldCharType="end"/>
      </w:r>
      <w:r>
        <w:rPr>
          <w:noProof/>
        </w:rPr>
        <w:t xml:space="preserve"> The degenerate MCA LTP</w:t>
      </w:r>
      <w:bookmarkEnd w:id="212"/>
      <w:bookmarkEnd w:id="213"/>
    </w:p>
    <w:p w14:paraId="2BF14124" w14:textId="77777777" w:rsidR="00D7333F" w:rsidRDefault="00D7333F" w:rsidP="00D7333F">
      <w:r>
        <w:t xml:space="preserve">These are essentially null functions. The following figure shows </w:t>
      </w:r>
      <w:proofErr w:type="gramStart"/>
      <w:r>
        <w:t>a usual</w:t>
      </w:r>
      <w:proofErr w:type="gramEnd"/>
      <w:r>
        <w:t xml:space="preserve"> representation of a low functionality </w:t>
      </w:r>
      <w:proofErr w:type="spellStart"/>
      <w:r>
        <w:t>LTP</w:t>
      </w:r>
      <w:proofErr w:type="spellEnd"/>
      <w:r>
        <w:t>.</w:t>
      </w:r>
    </w:p>
    <w:p w14:paraId="615CC4C3" w14:textId="77777777" w:rsidR="00D7333F" w:rsidRDefault="00D7333F" w:rsidP="00D7333F">
      <w:pPr>
        <w:jc w:val="center"/>
      </w:pPr>
      <w:r w:rsidRPr="00947B16">
        <w:rPr>
          <w:lang w:val="en-GB"/>
        </w:rPr>
        <w:object w:dxaOrig="14738" w:dyaOrig="4911" w14:anchorId="098C2ABD">
          <v:shape id="_x0000_i1069" type="#_x0000_t75" style="width:396.95pt;height:132.1pt" o:ole="">
            <v:imagedata r:id="rId117" o:title=""/>
          </v:shape>
          <o:OLEObject Type="Embed" ProgID="PowerPoint.Slide.12" ShapeID="_x0000_i1069" DrawAspect="Content" ObjectID="_1734166858" r:id="rId118"/>
        </w:object>
      </w:r>
    </w:p>
    <w:p w14:paraId="3EF56001" w14:textId="42818636" w:rsidR="00D7333F" w:rsidRDefault="00D7333F" w:rsidP="00D7333F">
      <w:pPr>
        <w:pStyle w:val="FigureCaption"/>
        <w:rPr>
          <w:noProof/>
        </w:rPr>
      </w:pPr>
      <w:bookmarkStart w:id="214" w:name="_Toc123553816"/>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22</w:t>
      </w:r>
      <w:r>
        <w:rPr>
          <w:noProof/>
        </w:rPr>
        <w:fldChar w:fldCharType="end"/>
      </w:r>
      <w:r>
        <w:rPr>
          <w:noProof/>
        </w:rPr>
        <w:t xml:space="preserve"> The compact degenerate MCA LTP</w:t>
      </w:r>
      <w:bookmarkEnd w:id="214"/>
    </w:p>
    <w:p w14:paraId="6670E72B" w14:textId="77777777" w:rsidR="00D7333F" w:rsidRDefault="00D7333F" w:rsidP="00D7333F">
      <w:r>
        <w:t xml:space="preserve">The </w:t>
      </w:r>
      <w:proofErr w:type="spellStart"/>
      <w:r>
        <w:t>LTP</w:t>
      </w:r>
      <w:proofErr w:type="spellEnd"/>
      <w:r>
        <w:t xml:space="preserve"> spec will consist of an LP for each of the monitors </w:t>
      </w:r>
      <w:proofErr w:type="spellStart"/>
      <w:r>
        <w:t>etc</w:t>
      </w:r>
      <w:proofErr w:type="spellEnd"/>
      <w:r>
        <w:t xml:space="preserve"> where each LP has only one connection function that states </w:t>
      </w:r>
      <w:proofErr w:type="gramStart"/>
      <w:r>
        <w:t>it</w:t>
      </w:r>
      <w:proofErr w:type="gramEnd"/>
      <w:r>
        <w:t xml:space="preserve"> key properties.</w:t>
      </w:r>
    </w:p>
    <w:p w14:paraId="1461508A" w14:textId="77777777" w:rsidR="00D7333F" w:rsidRDefault="00D7333F" w:rsidP="00D7333F">
      <w:r>
        <w:t xml:space="preserve">This can be represented in the simplified </w:t>
      </w:r>
      <w:proofErr w:type="gramStart"/>
      <w:r>
        <w:t>form as</w:t>
      </w:r>
      <w:proofErr w:type="gramEnd"/>
      <w:r>
        <w:t xml:space="preserve"> below.</w:t>
      </w:r>
    </w:p>
    <w:p w14:paraId="745B7188" w14:textId="77777777" w:rsidR="00D7333F" w:rsidRDefault="00D7333F" w:rsidP="00D7333F">
      <w:pPr>
        <w:jc w:val="center"/>
      </w:pPr>
      <w:r>
        <w:object w:dxaOrig="2777" w:dyaOrig="6668" w14:anchorId="615055EC">
          <v:shape id="_x0000_i1070" type="#_x0000_t75" style="width:116.45pt;height:279.85pt" o:ole="">
            <v:imagedata r:id="rId119" o:title=""/>
          </v:shape>
          <o:OLEObject Type="Embed" ProgID="PowerPoint.Slide.12" ShapeID="_x0000_i1070" DrawAspect="Content" ObjectID="_1734166859" r:id="rId120"/>
        </w:object>
      </w:r>
    </w:p>
    <w:p w14:paraId="731F5F78" w14:textId="211C5163" w:rsidR="00D7333F" w:rsidRDefault="00D7333F" w:rsidP="00D7333F">
      <w:pPr>
        <w:pStyle w:val="FigureCaption"/>
      </w:pPr>
      <w:bookmarkStart w:id="215" w:name="_Toc123553817"/>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23</w:t>
      </w:r>
      <w:r>
        <w:rPr>
          <w:noProof/>
        </w:rPr>
        <w:fldChar w:fldCharType="end"/>
      </w:r>
      <w:r>
        <w:rPr>
          <w:noProof/>
        </w:rPr>
        <w:t xml:space="preserve"> Simplified representation of the model of MCA (with no monitors), OMS and OTS LTP</w:t>
      </w:r>
      <w:bookmarkEnd w:id="215"/>
    </w:p>
    <w:p w14:paraId="159E828C" w14:textId="77777777" w:rsidR="00D7333F" w:rsidRDefault="00D7333F" w:rsidP="00D7333F">
      <w:pPr>
        <w:pStyle w:val="Heading4"/>
      </w:pPr>
      <w:bookmarkStart w:id="216" w:name="_Ref517876974"/>
      <w:bookmarkStart w:id="217" w:name="_Ref517878361"/>
      <w:bookmarkStart w:id="218" w:name="_Toc123553652"/>
      <w:r>
        <w:t xml:space="preserve">The MCA </w:t>
      </w:r>
      <w:proofErr w:type="spellStart"/>
      <w:r>
        <w:t>LTP</w:t>
      </w:r>
      <w:proofErr w:type="spellEnd"/>
      <w:r>
        <w:t xml:space="preserve"> and the </w:t>
      </w:r>
      <w:proofErr w:type="spellStart"/>
      <w:r>
        <w:t>NMC</w:t>
      </w:r>
      <w:bookmarkEnd w:id="216"/>
      <w:r>
        <w:t>A</w:t>
      </w:r>
      <w:bookmarkEnd w:id="217"/>
      <w:bookmarkEnd w:id="218"/>
      <w:proofErr w:type="spellEnd"/>
    </w:p>
    <w:p w14:paraId="7D02E363" w14:textId="77777777" w:rsidR="00D7333F" w:rsidRDefault="00D7333F" w:rsidP="00D7333F">
      <w:r>
        <w:t xml:space="preserve">Assuming a point to point bidirectional signal is to be carried, the </w:t>
      </w:r>
      <w:proofErr w:type="spellStart"/>
      <w:r>
        <w:t>OTSiA</w:t>
      </w:r>
      <w:proofErr w:type="spellEnd"/>
      <w:r>
        <w:t xml:space="preserve">(e) FC (which defines the point to point bidirectional signal span) is supported by the </w:t>
      </w:r>
      <w:proofErr w:type="spellStart"/>
      <w:r>
        <w:t>OTSiG</w:t>
      </w:r>
      <w:proofErr w:type="spellEnd"/>
      <w:r>
        <w:t xml:space="preserve"> FC (which is a parallel assembly of </w:t>
      </w:r>
      <w:proofErr w:type="spellStart"/>
      <w:r>
        <w:t>OTSi</w:t>
      </w:r>
      <w:proofErr w:type="spellEnd"/>
      <w:r>
        <w:t>(e) FCs</w:t>
      </w:r>
      <w:r>
        <w:rPr>
          <w:rStyle w:val="FootnoteReference"/>
        </w:rPr>
        <w:footnoteReference w:id="25"/>
      </w:r>
      <w:r>
        <w:t>) with the corresponding monitors and overhead (</w:t>
      </w:r>
      <w:proofErr w:type="spellStart"/>
      <w:r>
        <w:t>OTSiG</w:t>
      </w:r>
      <w:proofErr w:type="spellEnd"/>
      <w:r>
        <w:t xml:space="preserve">-O). </w:t>
      </w:r>
    </w:p>
    <w:p w14:paraId="72DA4572" w14:textId="20E07B85" w:rsidR="00D7333F" w:rsidRDefault="00D7333F" w:rsidP="00D7333F">
      <w:r>
        <w:lastRenderedPageBreak/>
        <w:t xml:space="preserve">The </w:t>
      </w:r>
      <w:proofErr w:type="spellStart"/>
      <w:r>
        <w:t>OTSiA</w:t>
      </w:r>
      <w:proofErr w:type="spellEnd"/>
      <w:r>
        <w:t xml:space="preserve"> is supported by a bidirectional </w:t>
      </w:r>
      <w:proofErr w:type="spellStart"/>
      <w:r>
        <w:t>NMCA</w:t>
      </w:r>
      <w:proofErr w:type="spellEnd"/>
      <w:r>
        <w:t xml:space="preserve"> where the </w:t>
      </w:r>
      <w:proofErr w:type="spellStart"/>
      <w:r>
        <w:t>NMCA</w:t>
      </w:r>
      <w:proofErr w:type="spellEnd"/>
      <w:r>
        <w:t xml:space="preserve"> is a parallel grouping of </w:t>
      </w:r>
      <w:proofErr w:type="spellStart"/>
      <w:r>
        <w:t>NMCs</w:t>
      </w:r>
      <w:proofErr w:type="spellEnd"/>
      <w:r>
        <w:rPr>
          <w:rStyle w:val="FootnoteReference"/>
        </w:rPr>
        <w:footnoteReference w:id="26"/>
      </w:r>
      <w:r>
        <w:t xml:space="preserve"> (each </w:t>
      </w:r>
      <w:proofErr w:type="spellStart"/>
      <w:r>
        <w:t>NMC</w:t>
      </w:r>
      <w:proofErr w:type="spellEnd"/>
      <w:r>
        <w:t xml:space="preserve"> supports a single </w:t>
      </w:r>
      <w:proofErr w:type="spellStart"/>
      <w:r>
        <w:t>OTSi</w:t>
      </w:r>
      <w:proofErr w:type="spellEnd"/>
      <w:r>
        <w:t xml:space="preserve"> of the </w:t>
      </w:r>
      <w:proofErr w:type="spellStart"/>
      <w:r>
        <w:t>OTSiG</w:t>
      </w:r>
      <w:proofErr w:type="spellEnd"/>
      <w:r>
        <w:t xml:space="preserve">) and where each </w:t>
      </w:r>
      <w:proofErr w:type="spellStart"/>
      <w:r>
        <w:t>NMC</w:t>
      </w:r>
      <w:proofErr w:type="spellEnd"/>
      <w:r>
        <w:t xml:space="preserve"> has the same route (see </w:t>
      </w:r>
      <w:r>
        <w:fldChar w:fldCharType="begin"/>
      </w:r>
      <w:r>
        <w:instrText xml:space="preserve"> REF _Ref517860837 \r \h </w:instrText>
      </w:r>
      <w:r>
        <w:fldChar w:fldCharType="separate"/>
      </w:r>
      <w:r w:rsidR="00C60BFC">
        <w:t>4.4.7</w:t>
      </w:r>
      <w:r>
        <w:fldChar w:fldCharType="end"/>
      </w:r>
      <w:r>
        <w:t xml:space="preserve"> </w:t>
      </w:r>
      <w:r>
        <w:fldChar w:fldCharType="begin"/>
      </w:r>
      <w:r>
        <w:instrText xml:space="preserve"> REF _Ref517860837 \h </w:instrText>
      </w:r>
      <w:r>
        <w:fldChar w:fldCharType="separate"/>
      </w:r>
      <w:r>
        <w:t>Channels, boundaries, Overhead, Grouping and Assembly considerations</w:t>
      </w:r>
      <w:r>
        <w:fldChar w:fldCharType="end"/>
      </w:r>
      <w:r>
        <w:t xml:space="preserve"> on page </w:t>
      </w:r>
      <w:r>
        <w:fldChar w:fldCharType="begin"/>
      </w:r>
      <w:r>
        <w:instrText xml:space="preserve"> PAGEREF _Ref517860837 \h </w:instrText>
      </w:r>
      <w:r>
        <w:fldChar w:fldCharType="separate"/>
      </w:r>
      <w:ins w:id="219" w:author="Malcolm Betts" w:date="2023-01-02T11:38:00Z">
        <w:r w:rsidR="00C60BFC">
          <w:rPr>
            <w:noProof/>
          </w:rPr>
          <w:t>46</w:t>
        </w:r>
      </w:ins>
      <w:del w:id="220" w:author="Malcolm Betts" w:date="2023-01-02T11:38:00Z">
        <w:r w:rsidDel="00C60BFC">
          <w:rPr>
            <w:noProof/>
          </w:rPr>
          <w:delText>36</w:delText>
        </w:r>
      </w:del>
      <w:r>
        <w:fldChar w:fldCharType="end"/>
      </w:r>
      <w:r>
        <w:t>).</w:t>
      </w:r>
    </w:p>
    <w:p w14:paraId="3AA7299D" w14:textId="77777777" w:rsidR="00D7333F" w:rsidRDefault="00D7333F" w:rsidP="00D7333F">
      <w:r>
        <w:t xml:space="preserve">Each </w:t>
      </w:r>
      <w:proofErr w:type="spellStart"/>
      <w:r>
        <w:t>NMC</w:t>
      </w:r>
      <w:proofErr w:type="spellEnd"/>
      <w:r>
        <w:t xml:space="preserve"> of the </w:t>
      </w:r>
      <w:proofErr w:type="spellStart"/>
      <w:r>
        <w:t>NMCA</w:t>
      </w:r>
      <w:proofErr w:type="spellEnd"/>
      <w:r>
        <w:t xml:space="preserve"> has associated monitoring as does the overall </w:t>
      </w:r>
      <w:proofErr w:type="spellStart"/>
      <w:r>
        <w:t>NMCG</w:t>
      </w:r>
      <w:proofErr w:type="spellEnd"/>
      <w:r>
        <w:t xml:space="preserve"> and the </w:t>
      </w:r>
      <w:proofErr w:type="spellStart"/>
      <w:r>
        <w:t>NMCG</w:t>
      </w:r>
      <w:proofErr w:type="spellEnd"/>
      <w:r>
        <w:t xml:space="preserve"> has associated overhead. As it is possible to monitor an MC at any point in the network, it is also possible to monitor the </w:t>
      </w:r>
      <w:proofErr w:type="spellStart"/>
      <w:r>
        <w:t>NMC</w:t>
      </w:r>
      <w:proofErr w:type="spellEnd"/>
      <w:r>
        <w:t xml:space="preserve"> at any point.</w:t>
      </w:r>
    </w:p>
    <w:p w14:paraId="39F447F9" w14:textId="77777777" w:rsidR="00D7333F" w:rsidRDefault="00D7333F" w:rsidP="00D7333F">
      <w:r>
        <w:t xml:space="preserve">Where the MC is known to be further subdivided into multiple MCs or is known to carry several </w:t>
      </w:r>
      <w:proofErr w:type="spellStart"/>
      <w:r>
        <w:t>OTSis</w:t>
      </w:r>
      <w:proofErr w:type="spellEnd"/>
      <w:r>
        <w:t xml:space="preserve"> it is possible that multiple monitors could be present. The MCA </w:t>
      </w:r>
      <w:proofErr w:type="spellStart"/>
      <w:r>
        <w:t>LTP</w:t>
      </w:r>
      <w:proofErr w:type="spellEnd"/>
      <w:r>
        <w:t xml:space="preserve"> depicted in the figure below shows multiple monitoring opportunities. One monitor may assess the total channel and </w:t>
      </w:r>
      <w:proofErr w:type="gramStart"/>
      <w:r>
        <w:t>other</w:t>
      </w:r>
      <w:proofErr w:type="gramEnd"/>
      <w:r>
        <w:t xml:space="preserve"> may assess parts of the channel.</w:t>
      </w:r>
    </w:p>
    <w:p w14:paraId="6B79F06C" w14:textId="77777777" w:rsidR="00D7333F" w:rsidRDefault="00D7333F" w:rsidP="00D7333F">
      <w:r>
        <w:t>In this case both L-band and C-band are also being used.</w:t>
      </w:r>
    </w:p>
    <w:p w14:paraId="40095EB0" w14:textId="77777777" w:rsidR="00D7333F" w:rsidRDefault="00D7333F" w:rsidP="00D7333F">
      <w:pPr>
        <w:pStyle w:val="FigureCaption"/>
      </w:pPr>
    </w:p>
    <w:p w14:paraId="42825EBA" w14:textId="77777777" w:rsidR="00D7333F" w:rsidRDefault="00D7333F" w:rsidP="00D7333F">
      <w:pPr>
        <w:jc w:val="center"/>
      </w:pPr>
      <w:r w:rsidRPr="00947B16">
        <w:rPr>
          <w:lang w:val="en-GB"/>
        </w:rPr>
        <w:object w:dxaOrig="14678" w:dyaOrig="4892" w14:anchorId="61FD2097">
          <v:shape id="_x0000_i1071" type="#_x0000_t75" style="width:460.8pt;height:154pt" o:ole="">
            <v:imagedata r:id="rId121" o:title=""/>
          </v:shape>
          <o:OLEObject Type="Embed" ProgID="PowerPoint.Slide.12" ShapeID="_x0000_i1071" DrawAspect="Content" ObjectID="_1734166860" r:id="rId122"/>
        </w:object>
      </w:r>
    </w:p>
    <w:p w14:paraId="1E78E8C7" w14:textId="010DF9FA" w:rsidR="00D7333F" w:rsidRDefault="00D7333F" w:rsidP="00D7333F">
      <w:pPr>
        <w:pStyle w:val="FigureCaption"/>
      </w:pPr>
      <w:bookmarkStart w:id="221" w:name="_Ref517869297"/>
      <w:bookmarkStart w:id="222" w:name="_Toc123553818"/>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24</w:t>
      </w:r>
      <w:r>
        <w:rPr>
          <w:noProof/>
        </w:rPr>
        <w:fldChar w:fldCharType="end"/>
      </w:r>
      <w:r>
        <w:rPr>
          <w:noProof/>
        </w:rPr>
        <w:t xml:space="preserve"> The MCA LTP with multiple monitors</w:t>
      </w:r>
      <w:bookmarkEnd w:id="221"/>
      <w:bookmarkEnd w:id="222"/>
    </w:p>
    <w:p w14:paraId="1F86E0A7" w14:textId="77777777" w:rsidR="00D7333F" w:rsidRDefault="00D7333F" w:rsidP="00D7333F">
      <w:r>
        <w:t xml:space="preserve">Each monitor of part of the MC could be for an individual </w:t>
      </w:r>
      <w:proofErr w:type="spellStart"/>
      <w:r>
        <w:t>NMC</w:t>
      </w:r>
      <w:proofErr w:type="spellEnd"/>
      <w:r>
        <w:t xml:space="preserve"> and the MCA </w:t>
      </w:r>
      <w:proofErr w:type="spellStart"/>
      <w:r>
        <w:t>LTP</w:t>
      </w:r>
      <w:proofErr w:type="spellEnd"/>
      <w:r>
        <w:t xml:space="preserve"> could represent an </w:t>
      </w:r>
      <w:proofErr w:type="spellStart"/>
      <w:r>
        <w:t>NMCA</w:t>
      </w:r>
      <w:proofErr w:type="spellEnd"/>
      <w:r>
        <w:t xml:space="preserve">. Alternatively, the </w:t>
      </w:r>
      <w:proofErr w:type="spellStart"/>
      <w:r>
        <w:t>LTP</w:t>
      </w:r>
      <w:proofErr w:type="spellEnd"/>
      <w:r>
        <w:t xml:space="preserve"> could represent a single MC wide enough to carry multiple </w:t>
      </w:r>
      <w:proofErr w:type="spellStart"/>
      <w:r>
        <w:t>NMCs</w:t>
      </w:r>
      <w:proofErr w:type="spellEnd"/>
      <w:r>
        <w:t xml:space="preserve"> where that MC is monitored for </w:t>
      </w:r>
      <w:proofErr w:type="spellStart"/>
      <w:r>
        <w:t>NMCs</w:t>
      </w:r>
      <w:proofErr w:type="spellEnd"/>
      <w:r>
        <w:t xml:space="preserve"> passing but the </w:t>
      </w:r>
      <w:proofErr w:type="spellStart"/>
      <w:r>
        <w:t>NMCA</w:t>
      </w:r>
      <w:proofErr w:type="spellEnd"/>
      <w:r>
        <w:t xml:space="preserve"> is formed from </w:t>
      </w:r>
      <w:proofErr w:type="spellStart"/>
      <w:r>
        <w:t>NMCs</w:t>
      </w:r>
      <w:proofErr w:type="spellEnd"/>
      <w:r>
        <w:t xml:space="preserve"> in different MC </w:t>
      </w:r>
      <w:proofErr w:type="spellStart"/>
      <w:r>
        <w:t>LTPs</w:t>
      </w:r>
      <w:proofErr w:type="spellEnd"/>
      <w:r>
        <w:t>.</w:t>
      </w:r>
    </w:p>
    <w:p w14:paraId="14652FA7" w14:textId="77777777" w:rsidR="00D7333F" w:rsidRDefault="00D7333F" w:rsidP="00D7333F">
      <w:r>
        <w:t>The model pattern is capable of representing any of these perspectives. The combination of multiple cases of the pattern can be used to represent several perspectives at once (in one view). This will be shown later in this document.</w:t>
      </w:r>
    </w:p>
    <w:p w14:paraId="08E1CA00" w14:textId="77777777" w:rsidR="00D7333F" w:rsidRDefault="00D7333F" w:rsidP="00D7333F">
      <w:r>
        <w:t>Whilst not currently standard, this has been shown to:</w:t>
      </w:r>
    </w:p>
    <w:p w14:paraId="590F1B8B" w14:textId="77777777" w:rsidR="00D7333F" w:rsidRDefault="00D7333F" w:rsidP="00D7333F">
      <w:pPr>
        <w:pStyle w:val="ListParagraph"/>
        <w:numPr>
          <w:ilvl w:val="0"/>
          <w:numId w:val="14"/>
        </w:numPr>
      </w:pPr>
      <w:r>
        <w:t xml:space="preserve">Emphasize the multiple </w:t>
      </w:r>
      <w:proofErr w:type="spellStart"/>
      <w:r>
        <w:t>OTSis</w:t>
      </w:r>
      <w:proofErr w:type="spellEnd"/>
      <w:r>
        <w:t xml:space="preserve"> passing through</w:t>
      </w:r>
    </w:p>
    <w:p w14:paraId="33A09085" w14:textId="77777777" w:rsidR="00D7333F" w:rsidRDefault="00D7333F" w:rsidP="00D7333F">
      <w:pPr>
        <w:pStyle w:val="ListParagraph"/>
        <w:numPr>
          <w:ilvl w:val="0"/>
          <w:numId w:val="14"/>
        </w:numPr>
      </w:pPr>
      <w:r>
        <w:t xml:space="preserve">The </w:t>
      </w:r>
      <w:proofErr w:type="spellStart"/>
      <w:r>
        <w:t>OTSiA</w:t>
      </w:r>
      <w:proofErr w:type="spellEnd"/>
      <w:r>
        <w:t xml:space="preserve"> passing through</w:t>
      </w:r>
    </w:p>
    <w:p w14:paraId="31D4FCCF" w14:textId="77777777" w:rsidR="00D7333F" w:rsidRDefault="00D7333F" w:rsidP="00D7333F">
      <w:pPr>
        <w:pStyle w:val="ListParagraph"/>
        <w:numPr>
          <w:ilvl w:val="0"/>
          <w:numId w:val="14"/>
        </w:numPr>
      </w:pPr>
      <w:bookmarkStart w:id="223" w:name="_Hlk529595438"/>
      <w:r>
        <w:t xml:space="preserve">Show a hybrid </w:t>
      </w:r>
      <w:proofErr w:type="spellStart"/>
      <w:r>
        <w:t>LTP</w:t>
      </w:r>
      <w:proofErr w:type="spellEnd"/>
      <w:r>
        <w:t xml:space="preserve"> with both </w:t>
      </w:r>
      <w:proofErr w:type="spellStart"/>
      <w:r>
        <w:t>OTSiA</w:t>
      </w:r>
      <w:proofErr w:type="spellEnd"/>
      <w:r>
        <w:t xml:space="preserve"> photonic signals and </w:t>
      </w:r>
      <w:proofErr w:type="spellStart"/>
      <w:r>
        <w:t>OTSiA</w:t>
      </w:r>
      <w:proofErr w:type="spellEnd"/>
      <w:r>
        <w:t xml:space="preserve"> overhead content passing through.</w:t>
      </w:r>
    </w:p>
    <w:bookmarkEnd w:id="223"/>
    <w:p w14:paraId="52F35768" w14:textId="77777777" w:rsidR="00D7333F" w:rsidRDefault="00D7333F" w:rsidP="00D7333F">
      <w:pPr>
        <w:pStyle w:val="ListParagraph"/>
        <w:numPr>
          <w:ilvl w:val="0"/>
          <w:numId w:val="14"/>
        </w:numPr>
      </w:pPr>
      <w:r>
        <w:t>Demonstrate the flexibility of the model pattern</w:t>
      </w:r>
    </w:p>
    <w:p w14:paraId="5C6D1230" w14:textId="77777777" w:rsidR="00D7333F" w:rsidRDefault="00D7333F" w:rsidP="00D7333F">
      <w:r>
        <w:lastRenderedPageBreak/>
        <w:t xml:space="preserve">It is assumed that as monitoring capability advances and as disaggregation becomes more viable monitoring at various intermediate points to assist in fault location across a mixed vendor and mixed operator environment will become vital and a simultaneous interrelated representation of several perspectives simultaneously will be necessary. </w:t>
      </w:r>
    </w:p>
    <w:p w14:paraId="5F5F9A5F" w14:textId="77777777" w:rsidR="00D7333F" w:rsidRDefault="00D7333F" w:rsidP="00D7333F">
      <w:r>
        <w:t xml:space="preserve">Each monitor has an adapter (at the </w:t>
      </w:r>
      <w:proofErr w:type="spellStart"/>
      <w:r>
        <w:t>MEASURE_AND_CONTROL</w:t>
      </w:r>
      <w:proofErr w:type="spellEnd"/>
      <w:r>
        <w:t xml:space="preserve"> </w:t>
      </w:r>
      <w:proofErr w:type="spellStart"/>
      <w:r>
        <w:t>layerProtocol</w:t>
      </w:r>
      <w:proofErr w:type="spellEnd"/>
      <w:r>
        <w:t>)</w:t>
      </w:r>
      <w:r>
        <w:rPr>
          <w:rStyle w:val="FootnoteReference"/>
        </w:rPr>
        <w:footnoteReference w:id="27"/>
      </w:r>
      <w:r>
        <w:t xml:space="preserve"> for each side of the </w:t>
      </w:r>
      <w:proofErr w:type="spellStart"/>
      <w:r>
        <w:t>LTP</w:t>
      </w:r>
      <w:proofErr w:type="spellEnd"/>
      <w:r>
        <w:t>.</w:t>
      </w:r>
    </w:p>
    <w:p w14:paraId="71B20DAB" w14:textId="77777777" w:rsidR="00D7333F" w:rsidRDefault="00D7333F" w:rsidP="00D7333F">
      <w:r>
        <w:t>In this case as there are multiple monitors associated the with MC this can be represented by the following simplified figure.</w:t>
      </w:r>
    </w:p>
    <w:p w14:paraId="56C34D2F" w14:textId="2FA18079" w:rsidR="00D7333F" w:rsidRDefault="00AC6396" w:rsidP="00D7333F">
      <w:pPr>
        <w:jc w:val="center"/>
      </w:pPr>
      <w:r>
        <w:object w:dxaOrig="3564" w:dyaOrig="6584" w14:anchorId="46D8233C">
          <v:shape id="_x0000_i1072" type="#_x0000_t75" style="width:149pt;height:276.1pt" o:ole="">
            <v:imagedata r:id="rId123" o:title=""/>
          </v:shape>
          <o:OLEObject Type="Embed" ProgID="PowerPoint.Slide.12" ShapeID="_x0000_i1072" DrawAspect="Content" ObjectID="_1734166861" r:id="rId124"/>
        </w:object>
      </w:r>
    </w:p>
    <w:p w14:paraId="1D74EBDA" w14:textId="3D8C4561" w:rsidR="00D7333F" w:rsidRDefault="00D7333F" w:rsidP="00D7333F">
      <w:pPr>
        <w:pStyle w:val="FigureCaption"/>
        <w:rPr>
          <w:noProof/>
        </w:rPr>
      </w:pPr>
      <w:bookmarkStart w:id="224" w:name="_Toc123553819"/>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25</w:t>
      </w:r>
      <w:r>
        <w:rPr>
          <w:noProof/>
        </w:rPr>
        <w:fldChar w:fldCharType="end"/>
      </w:r>
      <w:r>
        <w:rPr>
          <w:noProof/>
        </w:rPr>
        <w:t xml:space="preserve"> Simplified representation of the model of MCA, OMS and OTS LTP</w:t>
      </w:r>
      <w:bookmarkEnd w:id="224"/>
    </w:p>
    <w:p w14:paraId="2988D3A0" w14:textId="1B9FBBAB" w:rsidR="00D7333F" w:rsidRDefault="00D7333F" w:rsidP="00D7333F">
      <w:bookmarkStart w:id="225" w:name="_Hlk529596324"/>
      <w:r>
        <w:t xml:space="preserve">In an instantiation of the model, it could be expected that MCA </w:t>
      </w:r>
      <w:proofErr w:type="spellStart"/>
      <w:r>
        <w:t>LTPs</w:t>
      </w:r>
      <w:proofErr w:type="spellEnd"/>
      <w:r>
        <w:t xml:space="preserve"> would be formed only when there is active monitoring and that that would normally occur when an FC was present associated with the MCA </w:t>
      </w:r>
      <w:proofErr w:type="spellStart"/>
      <w:r>
        <w:t>LTP</w:t>
      </w:r>
      <w:proofErr w:type="spellEnd"/>
      <w:r>
        <w:t xml:space="preserve"> (see </w:t>
      </w:r>
      <w:r>
        <w:fldChar w:fldCharType="begin"/>
      </w:r>
      <w:r>
        <w:instrText xml:space="preserve"> REF _Ref517940453 \r \h </w:instrText>
      </w:r>
      <w:r>
        <w:fldChar w:fldCharType="separate"/>
      </w:r>
      <w:r w:rsidR="00C60BFC">
        <w:t>4.4.11</w:t>
      </w:r>
      <w:r>
        <w:fldChar w:fldCharType="end"/>
      </w:r>
      <w:r>
        <w:t xml:space="preserve"> </w:t>
      </w:r>
      <w:r>
        <w:fldChar w:fldCharType="begin"/>
      </w:r>
      <w:r>
        <w:instrText xml:space="preserve"> REF _Ref517940453 \h </w:instrText>
      </w:r>
      <w:r>
        <w:fldChar w:fldCharType="separate"/>
      </w:r>
      <w:proofErr w:type="spellStart"/>
      <w:r>
        <w:t>NMCA</w:t>
      </w:r>
      <w:proofErr w:type="spellEnd"/>
      <w:r>
        <w:t xml:space="preserve"> FC and dealing with the </w:t>
      </w:r>
      <w:proofErr w:type="spellStart"/>
      <w:r>
        <w:t>OTSiA</w:t>
      </w:r>
      <w:proofErr w:type="spellEnd"/>
      <w:r>
        <w:t xml:space="preserve"> “coordination”</w:t>
      </w:r>
      <w:r>
        <w:fldChar w:fldCharType="end"/>
      </w:r>
      <w:r>
        <w:t xml:space="preserve"> on page </w:t>
      </w:r>
      <w:r>
        <w:fldChar w:fldCharType="begin"/>
      </w:r>
      <w:r>
        <w:instrText xml:space="preserve"> PAGEREF _Ref517940453 \h </w:instrText>
      </w:r>
      <w:r>
        <w:fldChar w:fldCharType="separate"/>
      </w:r>
      <w:ins w:id="226" w:author="Malcolm Betts" w:date="2023-01-02T11:38:00Z">
        <w:r w:rsidR="00C60BFC">
          <w:rPr>
            <w:noProof/>
          </w:rPr>
          <w:t>72</w:t>
        </w:r>
      </w:ins>
      <w:del w:id="227" w:author="Malcolm Betts" w:date="2023-01-02T11:38:00Z">
        <w:r w:rsidDel="00C60BFC">
          <w:rPr>
            <w:noProof/>
          </w:rPr>
          <w:delText>51</w:delText>
        </w:r>
      </w:del>
      <w:r>
        <w:fldChar w:fldCharType="end"/>
      </w:r>
      <w:r>
        <w:t xml:space="preserve">). In the degenerate case (see </w:t>
      </w:r>
      <w:r>
        <w:fldChar w:fldCharType="begin"/>
      </w:r>
      <w:r>
        <w:instrText xml:space="preserve"> REF _Ref517941421 \h </w:instrText>
      </w:r>
      <w:r>
        <w:fldChar w:fldCharType="separate"/>
      </w:r>
      <w:ins w:id="228" w:author="Malcolm Betts" w:date="2023-01-02T11:38:00Z">
        <w:r w:rsidR="00C60BFC">
          <w:t xml:space="preserve">Figure </w:t>
        </w:r>
        <w:r w:rsidR="00C60BFC">
          <w:rPr>
            <w:noProof/>
          </w:rPr>
          <w:t>4</w:t>
        </w:r>
        <w:r w:rsidR="00C60BFC" w:rsidRPr="00502DB7">
          <w:t>-</w:t>
        </w:r>
        <w:r w:rsidR="00C60BFC">
          <w:rPr>
            <w:noProof/>
          </w:rPr>
          <w:t>21 The degenerate MCA LTP</w:t>
        </w:r>
      </w:ins>
      <w:del w:id="229" w:author="Malcolm Betts" w:date="2023-01-02T11:38:00Z">
        <w:r w:rsidDel="00C60BFC">
          <w:delText xml:space="preserve">Figure </w:delText>
        </w:r>
        <w:r w:rsidDel="00C60BFC">
          <w:rPr>
            <w:noProof/>
          </w:rPr>
          <w:delText>6</w:delText>
        </w:r>
        <w:r w:rsidRPr="00502DB7" w:rsidDel="00C60BFC">
          <w:delText>-</w:delText>
        </w:r>
        <w:r w:rsidDel="00C60BFC">
          <w:rPr>
            <w:noProof/>
          </w:rPr>
          <w:delText>35 The degenerate MCA LTP</w:delText>
        </w:r>
      </w:del>
      <w:r>
        <w:fldChar w:fldCharType="end"/>
      </w:r>
      <w:r>
        <w:t xml:space="preserve"> on page </w:t>
      </w:r>
      <w:r>
        <w:fldChar w:fldCharType="begin"/>
      </w:r>
      <w:r>
        <w:instrText xml:space="preserve"> PAGEREF _Ref517941421 \h </w:instrText>
      </w:r>
      <w:r>
        <w:fldChar w:fldCharType="separate"/>
      </w:r>
      <w:ins w:id="230" w:author="Malcolm Betts" w:date="2023-01-02T11:39:00Z">
        <w:r w:rsidR="00C60BFC">
          <w:rPr>
            <w:noProof/>
          </w:rPr>
          <w:t>52</w:t>
        </w:r>
      </w:ins>
      <w:del w:id="231" w:author="Malcolm Betts" w:date="2023-01-02T11:39:00Z">
        <w:r w:rsidDel="00C60BFC">
          <w:rPr>
            <w:noProof/>
          </w:rPr>
          <w:delText>42</w:delText>
        </w:r>
      </w:del>
      <w:r>
        <w:fldChar w:fldCharType="end"/>
      </w:r>
      <w:r>
        <w:t xml:space="preserve">) the MCA </w:t>
      </w:r>
      <w:proofErr w:type="spellStart"/>
      <w:r>
        <w:t>LTP</w:t>
      </w:r>
      <w:proofErr w:type="spellEnd"/>
      <w:r>
        <w:t xml:space="preserve"> would appear as the MCA FC was created even with no monitoring.</w:t>
      </w:r>
    </w:p>
    <w:p w14:paraId="012B7B45" w14:textId="77777777" w:rsidR="00D7333F" w:rsidRDefault="00D7333F" w:rsidP="00D7333F">
      <w:pPr>
        <w:pStyle w:val="Heading4"/>
      </w:pPr>
      <w:bookmarkStart w:id="232" w:name="_Ref517880148"/>
      <w:bookmarkStart w:id="233" w:name="_Toc123553653"/>
      <w:bookmarkEnd w:id="225"/>
      <w:r>
        <w:t>Multiple levels of subdivision</w:t>
      </w:r>
      <w:bookmarkEnd w:id="232"/>
      <w:bookmarkEnd w:id="233"/>
    </w:p>
    <w:p w14:paraId="7C24A6E2" w14:textId="77777777" w:rsidR="00D7333F" w:rsidRDefault="00D7333F" w:rsidP="00D7333F">
      <w:r>
        <w:t>In some cases, it will be necessary to consider multiple levels of subdivision either as levels of subdivision or as views of subdivision.</w:t>
      </w:r>
    </w:p>
    <w:p w14:paraId="25231B60" w14:textId="77777777" w:rsidR="00D7333F" w:rsidRDefault="00D7333F" w:rsidP="00D7333F">
      <w:r>
        <w:t>The following figure, using the simplified representation, considers a multi-level view from the perspective of the measures.</w:t>
      </w:r>
    </w:p>
    <w:p w14:paraId="4EDDE6D9" w14:textId="77777777" w:rsidR="00D7333F" w:rsidRDefault="00D7333F" w:rsidP="00D7333F">
      <w:r>
        <w:lastRenderedPageBreak/>
        <w:t>In the figure, the MCA (1) could be a group of coarse granularity MCs and MCA (2) could be a grouping of finer granularity MCs. The model assumes that the MCs of a single instance MCA (2) must be supported by the MCs of a single instance of MCA (1), and hence there is a simple group hierarchy.</w:t>
      </w:r>
    </w:p>
    <w:p w14:paraId="31EDFCC8" w14:textId="2EA9716B" w:rsidR="00D7333F" w:rsidRDefault="00D7333F" w:rsidP="00D7333F">
      <w:r>
        <w:t xml:space="preserve">It is likely that MCA (2) is the </w:t>
      </w:r>
      <w:proofErr w:type="spellStart"/>
      <w:r>
        <w:t>NMCA</w:t>
      </w:r>
      <w:proofErr w:type="spellEnd"/>
      <w:r>
        <w:t xml:space="preserve">. The application of this structure is discussed in section </w:t>
      </w:r>
      <w:r>
        <w:fldChar w:fldCharType="begin"/>
      </w:r>
      <w:r>
        <w:instrText xml:space="preserve"> REF _Ref517880041 \r \h </w:instrText>
      </w:r>
      <w:r>
        <w:fldChar w:fldCharType="separate"/>
      </w:r>
      <w:r w:rsidR="00C60BFC">
        <w:t>4.4.10.1</w:t>
      </w:r>
      <w:r>
        <w:fldChar w:fldCharType="end"/>
      </w:r>
      <w:r>
        <w:t xml:space="preserve"> </w:t>
      </w:r>
      <w:r>
        <w:fldChar w:fldCharType="begin"/>
      </w:r>
      <w:r>
        <w:instrText xml:space="preserve"> REF _Ref517880041 \h </w:instrText>
      </w:r>
      <w:r>
        <w:fldChar w:fldCharType="separate"/>
      </w:r>
      <w:r>
        <w:t>Planning approaches</w:t>
      </w:r>
      <w:r>
        <w:fldChar w:fldCharType="end"/>
      </w:r>
      <w:r>
        <w:t xml:space="preserve"> on page </w:t>
      </w:r>
      <w:r>
        <w:fldChar w:fldCharType="begin"/>
      </w:r>
      <w:r>
        <w:instrText xml:space="preserve"> PAGEREF _Ref517880041 \h </w:instrText>
      </w:r>
      <w:r>
        <w:fldChar w:fldCharType="separate"/>
      </w:r>
      <w:ins w:id="234" w:author="Malcolm Betts" w:date="2023-01-02T11:39:00Z">
        <w:r w:rsidR="00C60BFC">
          <w:rPr>
            <w:noProof/>
          </w:rPr>
          <w:t>68</w:t>
        </w:r>
      </w:ins>
      <w:del w:id="235" w:author="Malcolm Betts" w:date="2023-01-02T11:39:00Z">
        <w:r w:rsidDel="00C60BFC">
          <w:rPr>
            <w:noProof/>
          </w:rPr>
          <w:delText>49</w:delText>
        </w:r>
      </w:del>
      <w:r>
        <w:fldChar w:fldCharType="end"/>
      </w:r>
      <w:r>
        <w:t>.</w:t>
      </w:r>
    </w:p>
    <w:p w14:paraId="1207585B" w14:textId="7B77D504" w:rsidR="00D7333F" w:rsidRDefault="00AC6396" w:rsidP="00D7333F">
      <w:pPr>
        <w:jc w:val="center"/>
      </w:pPr>
      <w:r>
        <w:object w:dxaOrig="3622" w:dyaOrig="8363" w14:anchorId="6CCCA197">
          <v:shape id="_x0000_i1073" type="#_x0000_t75" style="width:150.9pt;height:350.6pt" o:ole="">
            <v:imagedata r:id="rId125" o:title=""/>
          </v:shape>
          <o:OLEObject Type="Embed" ProgID="PowerPoint.Slide.12" ShapeID="_x0000_i1073" DrawAspect="Content" ObjectID="_1734166862" r:id="rId126"/>
        </w:object>
      </w:r>
    </w:p>
    <w:p w14:paraId="3ED54A6A" w14:textId="6904CFD6" w:rsidR="00D7333F" w:rsidRDefault="00D7333F" w:rsidP="00D7333F">
      <w:pPr>
        <w:pStyle w:val="FigureCaption"/>
      </w:pPr>
      <w:bookmarkStart w:id="236" w:name="_Ref517880275"/>
      <w:bookmarkStart w:id="237" w:name="_Toc123553820"/>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26</w:t>
      </w:r>
      <w:r>
        <w:rPr>
          <w:noProof/>
        </w:rPr>
        <w:fldChar w:fldCharType="end"/>
      </w:r>
      <w:r>
        <w:rPr>
          <w:noProof/>
        </w:rPr>
        <w:t xml:space="preserve"> Simplified representation of the model of two MCAs, OMS and OTS LTP</w:t>
      </w:r>
      <w:bookmarkEnd w:id="236"/>
      <w:bookmarkEnd w:id="237"/>
    </w:p>
    <w:p w14:paraId="1794968F" w14:textId="61EF8C81" w:rsidR="00D7333F" w:rsidRPr="007A7962" w:rsidRDefault="00D7333F" w:rsidP="00D7333F">
      <w:r>
        <w:t xml:space="preserve">The rules for MCA nesting will be further developed in a network context (see </w:t>
      </w:r>
      <w:r>
        <w:fldChar w:fldCharType="begin"/>
      </w:r>
      <w:r>
        <w:instrText xml:space="preserve"> REF _Ref518632999 \r \h </w:instrText>
      </w:r>
      <w:r>
        <w:fldChar w:fldCharType="separate"/>
      </w:r>
      <w:r w:rsidR="00C60BFC">
        <w:t>4.4.9</w:t>
      </w:r>
      <w:r>
        <w:fldChar w:fldCharType="end"/>
      </w:r>
      <w:r>
        <w:t xml:space="preserve"> </w:t>
      </w:r>
      <w:r>
        <w:fldChar w:fldCharType="begin"/>
      </w:r>
      <w:r>
        <w:instrText xml:space="preserve"> REF _Ref518632999 \h </w:instrText>
      </w:r>
      <w:r>
        <w:fldChar w:fldCharType="separate"/>
      </w:r>
      <w:r>
        <w:t>Point to point and multi-pointed Media Channels</w:t>
      </w:r>
      <w:r>
        <w:fldChar w:fldCharType="end"/>
      </w:r>
      <w:r>
        <w:t xml:space="preserve"> on page </w:t>
      </w:r>
      <w:r>
        <w:fldChar w:fldCharType="begin"/>
      </w:r>
      <w:r>
        <w:instrText xml:space="preserve"> PAGEREF _Ref518632999 \h </w:instrText>
      </w:r>
      <w:r>
        <w:fldChar w:fldCharType="separate"/>
      </w:r>
      <w:ins w:id="238" w:author="Malcolm Betts" w:date="2023-01-02T11:39:00Z">
        <w:r w:rsidR="00C60BFC">
          <w:rPr>
            <w:noProof/>
          </w:rPr>
          <w:t>56</w:t>
        </w:r>
      </w:ins>
      <w:del w:id="239" w:author="Malcolm Betts" w:date="2023-01-02T11:39:00Z">
        <w:r w:rsidDel="00C60BFC">
          <w:rPr>
            <w:noProof/>
          </w:rPr>
          <w:delText>48</w:delText>
        </w:r>
      </w:del>
      <w:r>
        <w:fldChar w:fldCharType="end"/>
      </w:r>
      <w:r>
        <w:t xml:space="preserve"> and </w:t>
      </w:r>
      <w:r>
        <w:fldChar w:fldCharType="begin"/>
      </w:r>
      <w:r>
        <w:instrText xml:space="preserve"> REF _Ref518633013 \r \h </w:instrText>
      </w:r>
      <w:r>
        <w:fldChar w:fldCharType="separate"/>
      </w:r>
      <w:r w:rsidR="00C60BFC">
        <w:t>4.4.10</w:t>
      </w:r>
      <w:r>
        <w:fldChar w:fldCharType="end"/>
      </w:r>
      <w:r>
        <w:t xml:space="preserve"> </w:t>
      </w:r>
      <w:r>
        <w:fldChar w:fldCharType="begin"/>
      </w:r>
      <w:r>
        <w:instrText xml:space="preserve"> REF _Ref518633013 \h </w:instrText>
      </w:r>
      <w:r>
        <w:fldChar w:fldCharType="separate"/>
      </w:r>
      <w:r>
        <w:t>Planning channels</w:t>
      </w:r>
      <w:r>
        <w:fldChar w:fldCharType="end"/>
      </w:r>
      <w:r>
        <w:t xml:space="preserve"> on page </w:t>
      </w:r>
      <w:r>
        <w:fldChar w:fldCharType="begin"/>
      </w:r>
      <w:r>
        <w:instrText xml:space="preserve"> PAGEREF _Ref518633013 \h </w:instrText>
      </w:r>
      <w:r>
        <w:fldChar w:fldCharType="separate"/>
      </w:r>
      <w:ins w:id="240" w:author="Malcolm Betts" w:date="2023-01-02T11:40:00Z">
        <w:r w:rsidR="00C60BFC">
          <w:rPr>
            <w:noProof/>
          </w:rPr>
          <w:t>68</w:t>
        </w:r>
      </w:ins>
      <w:del w:id="241" w:author="Malcolm Betts" w:date="2023-01-02T11:40:00Z">
        <w:r w:rsidDel="00C60BFC">
          <w:rPr>
            <w:noProof/>
          </w:rPr>
          <w:delText>52</w:delText>
        </w:r>
      </w:del>
      <w:r>
        <w:fldChar w:fldCharType="end"/>
      </w:r>
      <w:r>
        <w:t>). It is expected that only two levels of nesting above OMS will be required.</w:t>
      </w:r>
    </w:p>
    <w:p w14:paraId="3A609B74" w14:textId="77777777" w:rsidR="00D7333F" w:rsidRPr="00347E1C" w:rsidRDefault="00D7333F" w:rsidP="00D7333F">
      <w:pPr>
        <w:pStyle w:val="Heading3"/>
      </w:pPr>
      <w:bookmarkStart w:id="242" w:name="_Ref518632999"/>
      <w:bookmarkStart w:id="243" w:name="_Toc123553654"/>
      <w:r>
        <w:t>Point to point and multi-pointed Media Channels</w:t>
      </w:r>
      <w:bookmarkEnd w:id="242"/>
      <w:bookmarkEnd w:id="243"/>
    </w:p>
    <w:p w14:paraId="1BA3CEA0" w14:textId="77777777" w:rsidR="00BD6D4F" w:rsidRDefault="00BD6D4F" w:rsidP="00BD6D4F">
      <w:r>
        <w:t>In general, is possible to set up MCs independent of there being specific demand</w:t>
      </w:r>
      <w:r>
        <w:rPr>
          <w:rStyle w:val="FootnoteReference"/>
        </w:rPr>
        <w:footnoteReference w:id="28"/>
      </w:r>
      <w:r>
        <w:t xml:space="preserve"> where MC is represented in the model by the FC as described. </w:t>
      </w:r>
    </w:p>
    <w:p w14:paraId="763A8565" w14:textId="77777777" w:rsidR="00BD6D4F" w:rsidRDefault="00BD6D4F" w:rsidP="00BD6D4F">
      <w:r>
        <w:t xml:space="preserve">Whilst it is possible that filtering is set up in the network such that the MC travels point to point between </w:t>
      </w:r>
      <w:ins w:id="248" w:author="Malcolm Betts" w:date="2022-08-10T11:24:00Z">
        <w:r>
          <w:t xml:space="preserve">only </w:t>
        </w:r>
      </w:ins>
      <w:r>
        <w:t xml:space="preserve">the desired transponders it is also </w:t>
      </w:r>
      <w:del w:id="249" w:author="Malcolm Betts" w:date="2022-08-01T11:34:00Z">
        <w:r w:rsidDel="009F73CB">
          <w:delText>likely that</w:delText>
        </w:r>
      </w:del>
      <w:ins w:id="250" w:author="Malcolm Betts" w:date="2022-08-01T11:34:00Z">
        <w:r>
          <w:t xml:space="preserve">possible to </w:t>
        </w:r>
      </w:ins>
      <w:ins w:id="251" w:author="Malcolm Betts" w:date="2022-08-10T11:17:00Z">
        <w:r>
          <w:t>construct</w:t>
        </w:r>
      </w:ins>
      <w:r>
        <w:t xml:space="preserve"> MCs </w:t>
      </w:r>
      <w:del w:id="252" w:author="Malcolm Betts" w:date="2022-08-01T11:34:00Z">
        <w:r w:rsidDel="009F73CB">
          <w:delText xml:space="preserve">have been </w:delText>
        </w:r>
        <w:r w:rsidDel="009F73CB">
          <w:lastRenderedPageBreak/>
          <w:delText xml:space="preserve">set up </w:delText>
        </w:r>
      </w:del>
      <w:r>
        <w:t xml:space="preserve">in a multi-pointed form. The bidirectional point to point nature of the information transfer channel associated with the </w:t>
      </w:r>
      <w:proofErr w:type="spellStart"/>
      <w:r>
        <w:t>OTSi</w:t>
      </w:r>
      <w:proofErr w:type="spellEnd"/>
      <w:r>
        <w:t xml:space="preserve"> </w:t>
      </w:r>
      <w:del w:id="253" w:author="Malcolm Betts" w:date="2022-08-02T10:25:00Z">
        <w:r w:rsidDel="00575841">
          <w:delText>is only</w:delText>
        </w:r>
      </w:del>
      <w:ins w:id="254" w:author="Malcolm Betts" w:date="2022-08-02T10:25:00Z">
        <w:r>
          <w:t>may be</w:t>
        </w:r>
      </w:ins>
      <w:r>
        <w:t xml:space="preserve"> realized by tuning the </w:t>
      </w:r>
      <w:ins w:id="255" w:author="Malcolm Betts" w:date="2022-08-10T11:24:00Z">
        <w:r>
          <w:t>source</w:t>
        </w:r>
      </w:ins>
      <w:ins w:id="256" w:author="Malcolm Betts" w:date="2022-08-10T11:25:00Z">
        <w:r>
          <w:t xml:space="preserve"> (</w:t>
        </w:r>
      </w:ins>
      <w:r>
        <w:t>transponder</w:t>
      </w:r>
      <w:ins w:id="257" w:author="Malcolm Betts" w:date="2022-08-10T11:25:00Z">
        <w:r>
          <w:t>)</w:t>
        </w:r>
      </w:ins>
      <w:del w:id="258" w:author="Malcolm Betts" w:date="2022-08-10T11:25:00Z">
        <w:r w:rsidDel="00A14C4C">
          <w:delText>s</w:delText>
        </w:r>
      </w:del>
      <w:ins w:id="259" w:author="Malcolm Betts" w:date="2022-08-10T11:25:00Z">
        <w:r>
          <w:t xml:space="preserve"> and using a frequency selective receive (transponder)</w:t>
        </w:r>
      </w:ins>
      <w:r>
        <w:t xml:space="preserve">. The bidirectional aspect </w:t>
      </w:r>
      <w:ins w:id="260" w:author="Malcolm Betts" w:date="2022-10-07T10:51:00Z">
        <w:r>
          <w:t xml:space="preserve">can be satisfied by either </w:t>
        </w:r>
      </w:ins>
      <w:del w:id="261" w:author="Malcolm Betts" w:date="2022-10-07T10:51:00Z">
        <w:r w:rsidDel="007272B2">
          <w:delText xml:space="preserve">is such that </w:delText>
        </w:r>
      </w:del>
      <w:ins w:id="262" w:author="Malcolm Betts" w:date="2022-10-07T10:51:00Z">
        <w:r>
          <w:t>using</w:t>
        </w:r>
      </w:ins>
      <w:ins w:id="263" w:author="Malcolm Betts" w:date="2022-10-07T10:50:00Z">
        <w:r>
          <w:t xml:space="preserve"> two fibers, one for each direction of transmission </w:t>
        </w:r>
      </w:ins>
      <w:ins w:id="264" w:author="Malcolm Betts" w:date="2022-10-07T10:53:00Z">
        <w:r>
          <w:t>(</w:t>
        </w:r>
      </w:ins>
      <w:ins w:id="265" w:author="Malcolm Betts" w:date="2022-10-07T10:50:00Z">
        <w:r>
          <w:t>in which case the same frequencies may be used for both directions of transmission</w:t>
        </w:r>
      </w:ins>
      <w:ins w:id="266" w:author="Malcolm Betts" w:date="2022-10-07T10:54:00Z">
        <w:r>
          <w:t>) or</w:t>
        </w:r>
      </w:ins>
      <w:ins w:id="267" w:author="Malcolm Betts" w:date="2022-10-07T10:51:00Z">
        <w:r>
          <w:t xml:space="preserve"> </w:t>
        </w:r>
      </w:ins>
      <w:r>
        <w:t>different frequencies</w:t>
      </w:r>
      <w:del w:id="268" w:author="Malcolm Betts" w:date="2022-10-07T10:48:00Z">
        <w:r w:rsidDel="007272B2">
          <w:delText>/spectrums</w:delText>
        </w:r>
      </w:del>
      <w:r>
        <w:t xml:space="preserve"> can</w:t>
      </w:r>
      <w:del w:id="269" w:author="Malcolm Betts" w:date="2022-10-07T10:34:00Z">
        <w:r w:rsidDel="00A93BB6">
          <w:delText>, and in some cases will,</w:delText>
        </w:r>
      </w:del>
      <w:r>
        <w:t xml:space="preserve"> be used in the two directions</w:t>
      </w:r>
      <w:ins w:id="270" w:author="Malcolm Betts" w:date="2022-08-01T11:36:00Z">
        <w:r>
          <w:t>, this allows operation over a single fiber</w:t>
        </w:r>
      </w:ins>
      <w:ins w:id="271" w:author="Malcolm Betts" w:date="2022-08-03T10:57:00Z">
        <w:r>
          <w:t>.</w:t>
        </w:r>
      </w:ins>
      <w:ins w:id="272" w:author="Malcolm Betts" w:date="2022-08-01T11:35:00Z">
        <w:r>
          <w:t xml:space="preserve"> </w:t>
        </w:r>
      </w:ins>
      <w:ins w:id="273" w:author="Malcolm Betts" w:date="2022-10-07T10:54:00Z">
        <w:r>
          <w:t xml:space="preserve">In general, </w:t>
        </w:r>
      </w:ins>
      <w:ins w:id="274" w:author="Malcolm Betts" w:date="2022-10-07T10:55:00Z">
        <w:r>
          <w:t>the spectrum used for trans</w:t>
        </w:r>
      </w:ins>
      <w:ins w:id="275" w:author="Malcolm Betts" w:date="2022-10-07T10:56:00Z">
        <w:r>
          <w:t>mitters at a node is segregated from the spectrum used for receivers.</w:t>
        </w:r>
      </w:ins>
    </w:p>
    <w:p w14:paraId="3E1C7984" w14:textId="4A4F5934" w:rsidR="00BD6D4F" w:rsidRDefault="00BD6D4F" w:rsidP="00BD6D4F">
      <w:r>
        <w:t xml:space="preserve">In effect a point to point bidirectional channel for information flow is set up from part way through the transmitter to some way into the DSP of the receiver (as discussed in </w:t>
      </w:r>
      <w:r>
        <w:fldChar w:fldCharType="begin"/>
      </w:r>
      <w:r>
        <w:instrText xml:space="preserve"> REF _Ref517774870 \h </w:instrText>
      </w:r>
      <w:r>
        <w:fldChar w:fldCharType="separate"/>
      </w:r>
      <w:ins w:id="276" w:author="Malcolm Betts" w:date="2023-01-02T11:40:00Z">
        <w:r w:rsidR="00ED6D95">
          <w:t xml:space="preserve">Figure </w:t>
        </w:r>
        <w:r w:rsidR="00ED6D95">
          <w:rPr>
            <w:noProof/>
          </w:rPr>
          <w:t>3</w:t>
        </w:r>
        <w:r w:rsidR="00ED6D95" w:rsidRPr="00502DB7">
          <w:t>-</w:t>
        </w:r>
        <w:r w:rsidR="00ED6D95">
          <w:rPr>
            <w:noProof/>
          </w:rPr>
          <w:t>16 Information Transfer Channel formed from Media Channels for coherent receiver</w:t>
        </w:r>
      </w:ins>
      <w:del w:id="277" w:author="Malcolm Betts" w:date="2023-01-02T11:40:00Z">
        <w:r w:rsidR="00CA6DF7" w:rsidDel="00ED6D95">
          <w:delText xml:space="preserve">Figure </w:delText>
        </w:r>
        <w:r w:rsidR="00CA6DF7" w:rsidDel="00ED6D95">
          <w:rPr>
            <w:noProof/>
          </w:rPr>
          <w:delText>3</w:delText>
        </w:r>
        <w:r w:rsidR="00CA6DF7" w:rsidRPr="00502DB7" w:rsidDel="00ED6D95">
          <w:delText>-</w:delText>
        </w:r>
        <w:r w:rsidR="00CA6DF7" w:rsidDel="00ED6D95">
          <w:rPr>
            <w:noProof/>
          </w:rPr>
          <w:delText>16 Information Transfer Channel formed from Media Channels for coherent receiver</w:delText>
        </w:r>
      </w:del>
      <w:r>
        <w:fldChar w:fldCharType="end"/>
      </w:r>
      <w:r>
        <w:t xml:space="preserve"> on page </w:t>
      </w:r>
      <w:r>
        <w:fldChar w:fldCharType="begin"/>
      </w:r>
      <w:r>
        <w:instrText xml:space="preserve"> PAGEREF _Ref517774870 \h </w:instrText>
      </w:r>
      <w:r>
        <w:fldChar w:fldCharType="separate"/>
      </w:r>
      <w:r w:rsidR="00D00D52">
        <w:rPr>
          <w:noProof/>
        </w:rPr>
        <w:t>23</w:t>
      </w:r>
      <w:r>
        <w:fldChar w:fldCharType="end"/>
      </w:r>
      <w:r>
        <w:t>).</w:t>
      </w:r>
    </w:p>
    <w:p w14:paraId="656E8050" w14:textId="77777777" w:rsidR="00BD6D4F" w:rsidRDefault="00BD6D4F" w:rsidP="00BD6D4F">
      <w:r>
        <w:t xml:space="preserve">The following subsections discuss different degrees of directedness of the channels. </w:t>
      </w:r>
    </w:p>
    <w:p w14:paraId="5B3D6237" w14:textId="77777777" w:rsidR="00BD6D4F" w:rsidRDefault="00BD6D4F" w:rsidP="00BD6D4F">
      <w:pPr>
        <w:pStyle w:val="Heading4"/>
      </w:pPr>
      <w:bookmarkStart w:id="278" w:name="_Ref517873035"/>
      <w:bookmarkStart w:id="279" w:name="_Toc123553655"/>
      <w:r>
        <w:t>Point to point Media Channels</w:t>
      </w:r>
      <w:bookmarkEnd w:id="278"/>
      <w:bookmarkEnd w:id="279"/>
    </w:p>
    <w:p w14:paraId="5CEDBA0F" w14:textId="77777777" w:rsidR="00BD6D4F" w:rsidRDefault="00BD6D4F" w:rsidP="00BD6D4F">
      <w:r>
        <w:t>The first figure shows a tightly directed (</w:t>
      </w:r>
      <w:proofErr w:type="spellStart"/>
      <w:ins w:id="280" w:author="Malcolm Betts" w:date="2022-08-02T10:33:00Z">
        <w:r>
          <w:t>i.</w:t>
        </w:r>
      </w:ins>
      <w:r>
        <w:t>e</w:t>
      </w:r>
      <w:proofErr w:type="spellEnd"/>
      <w:ins w:id="281" w:author="Malcolm Betts" w:date="2022-08-02T10:33:00Z">
        <w:r>
          <w:t>,</w:t>
        </w:r>
      </w:ins>
      <w:del w:id="282" w:author="Malcolm Betts" w:date="2022-08-02T10:33:00Z">
        <w:r w:rsidDel="006A6D74">
          <w:delText>.g.</w:delText>
        </w:r>
      </w:del>
      <w:r>
        <w:t xml:space="preserve"> filtered) channel where each pair of places is connected by a dedicated bidirectional channel through a number of intermediate (grey) </w:t>
      </w:r>
      <w:proofErr w:type="spellStart"/>
      <w:r>
        <w:t>ROADM</w:t>
      </w:r>
      <w:proofErr w:type="spellEnd"/>
      <w:r>
        <w:t xml:space="preserve"> nodes. In the figure, two MCs are shown, one between Transponders (brown) A and L and the other between Transponders B and M.</w:t>
      </w:r>
    </w:p>
    <w:p w14:paraId="2707C8BD" w14:textId="77777777" w:rsidR="00BD6D4F" w:rsidRDefault="00BD6D4F" w:rsidP="00BD6D4F">
      <w:r>
        <w:t>In the case shown below the same frequencies are used for both bidirectional services (as they are isolated).</w:t>
      </w:r>
    </w:p>
    <w:p w14:paraId="37B70306" w14:textId="03EDDF46" w:rsidR="006229DF" w:rsidRPr="006229DF" w:rsidRDefault="00BD6D4F" w:rsidP="006229DF">
      <w:pPr>
        <w:jc w:val="center"/>
      </w:pPr>
      <w:r w:rsidRPr="006229DF">
        <w:object w:dxaOrig="9429" w:dyaOrig="5302" w14:anchorId="5BA8E135">
          <v:shape id="_x0000_i1074" type="#_x0000_t75" style="width:470.2pt;height:264.85pt" o:ole="">
            <v:imagedata r:id="rId127" o:title=""/>
          </v:shape>
          <o:OLEObject Type="Embed" ProgID="PowerPoint.Slide.12" ShapeID="_x0000_i1074" DrawAspect="Content" ObjectID="_1734166863" r:id="rId128"/>
        </w:object>
      </w:r>
    </w:p>
    <w:p w14:paraId="70ACB4BA" w14:textId="3F42AE5C" w:rsidR="00BD6D4F" w:rsidRDefault="00BD6D4F" w:rsidP="00BD6D4F">
      <w:pPr>
        <w:pStyle w:val="FigureCaption"/>
        <w:rPr>
          <w:noProof/>
        </w:rPr>
      </w:pPr>
      <w:bookmarkStart w:id="283" w:name="_Toc123553821"/>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27</w:t>
      </w:r>
      <w:r>
        <w:rPr>
          <w:noProof/>
        </w:rPr>
        <w:fldChar w:fldCharType="end"/>
      </w:r>
      <w:r>
        <w:rPr>
          <w:noProof/>
        </w:rPr>
        <w:t xml:space="preserve"> Point to point directed Media Channel</w:t>
      </w:r>
      <w:bookmarkEnd w:id="283"/>
    </w:p>
    <w:p w14:paraId="2C9E3B02" w14:textId="77777777" w:rsidR="00BD6D4F" w:rsidRDefault="00BD6D4F" w:rsidP="00BD6D4F">
      <w:pPr>
        <w:pStyle w:val="Heading4"/>
      </w:pPr>
      <w:bookmarkStart w:id="284" w:name="_Ref517873168"/>
      <w:bookmarkStart w:id="285" w:name="_Toc123553656"/>
      <w:r>
        <w:lastRenderedPageBreak/>
        <w:t>Multi-pointed Media Channels</w:t>
      </w:r>
      <w:bookmarkEnd w:id="284"/>
      <w:bookmarkEnd w:id="285"/>
    </w:p>
    <w:p w14:paraId="4D4A83E2" w14:textId="77777777" w:rsidR="00BD6D4F" w:rsidRDefault="00BD6D4F" w:rsidP="00BD6D4F">
      <w:r>
        <w:t xml:space="preserve">A multi-pointed media channel is constructed by inserting a coupler in a media channel. A coupler has one common port and two or more branch ports. In the splitting direction any signal present on the common port is transferred to all of the branch ports, the signal power is divided across the branch ports. In the combining (or merge) direction any signal on a branch port is transferred to the common port. </w:t>
      </w:r>
    </w:p>
    <w:p w14:paraId="3EB24BDE" w14:textId="77777777" w:rsidR="00BD6D4F" w:rsidRDefault="00BD6D4F" w:rsidP="00BD6D4F">
      <w:pPr>
        <w:pStyle w:val="Heading5"/>
      </w:pPr>
      <w:r>
        <w:t>Tree topology</w:t>
      </w:r>
    </w:p>
    <w:p w14:paraId="59156A86" w14:textId="77777777" w:rsidR="00BD6D4F" w:rsidRPr="00FF4722" w:rsidRDefault="00BD6D4F" w:rsidP="00BD6D4F">
      <w:r>
        <w:t>Couplers may be used in networks when the fiber is deployed in a tree topology (e.g., in access, feeder, and aggregation networks). An example of a (simple) tree using couplers is shown in the figure below.</w:t>
      </w:r>
    </w:p>
    <w:p w14:paraId="25A47F95" w14:textId="77777777" w:rsidR="00BD6D4F" w:rsidRDefault="00BD6D4F" w:rsidP="00BD6D4F">
      <w:pPr>
        <w:jc w:val="center"/>
      </w:pPr>
      <w:r>
        <w:object w:dxaOrig="692" w:dyaOrig="386" w14:anchorId="78D48338">
          <v:shape id="_x0000_i1075" type="#_x0000_t75" style="width:422pt;height:235.4pt" o:ole="">
            <v:imagedata r:id="rId129" o:title=""/>
          </v:shape>
          <o:OLEObject Type="Embed" ProgID="PowerPoint.Slide.12" ShapeID="_x0000_i1075" DrawAspect="Content" ObjectID="_1734166864" r:id="rId130"/>
        </w:object>
      </w:r>
    </w:p>
    <w:p w14:paraId="32BF35FF" w14:textId="6D756164" w:rsidR="00BD6D4F" w:rsidRDefault="00BD6D4F" w:rsidP="00BD6D4F">
      <w:pPr>
        <w:pStyle w:val="FigureCaption"/>
        <w:rPr>
          <w:noProof/>
        </w:rPr>
      </w:pPr>
      <w:bookmarkStart w:id="286" w:name="_Ref529656772"/>
      <w:bookmarkStart w:id="287" w:name="_Toc123553822"/>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28</w:t>
      </w:r>
      <w:r>
        <w:rPr>
          <w:noProof/>
        </w:rPr>
        <w:fldChar w:fldCharType="end"/>
      </w:r>
      <w:r>
        <w:rPr>
          <w:noProof/>
        </w:rPr>
        <w:t xml:space="preserve"> </w:t>
      </w:r>
      <w:bookmarkEnd w:id="286"/>
      <w:r>
        <w:rPr>
          <w:noProof/>
        </w:rPr>
        <w:t>Tree topology constructed with couplers</w:t>
      </w:r>
      <w:bookmarkEnd w:id="287"/>
    </w:p>
    <w:p w14:paraId="6C873A52" w14:textId="77777777" w:rsidR="00BD6D4F" w:rsidRDefault="00BD6D4F" w:rsidP="00BD6D4F">
      <w:pPr>
        <w:rPr>
          <w:noProof/>
        </w:rPr>
      </w:pPr>
      <w:r>
        <w:rPr>
          <w:noProof/>
        </w:rPr>
        <w:t>The bidirectional topologoy can be redrawn to show the two unidirectional MCs (one for each direction of transmission). It is convenient to refer to the root to leaf direction as “downstream” and the leaf to root direction as “upstream”. With this topology the downstream and upstream MCs can be supported on separate fibers or by using two different segments of the optical spectrum.</w:t>
      </w:r>
    </w:p>
    <w:p w14:paraId="1AD54EF5" w14:textId="77777777" w:rsidR="00BD6D4F" w:rsidRDefault="00BD6D4F" w:rsidP="00BD6D4F">
      <w:pPr>
        <w:jc w:val="center"/>
      </w:pPr>
      <w:r>
        <w:object w:dxaOrig="1972" w:dyaOrig="1105" w14:anchorId="0BBAFACD">
          <v:shape id="_x0000_i1076" type="#_x0000_t75" style="width:426.35pt;height:238.55pt" o:ole="">
            <v:imagedata r:id="rId131" o:title=""/>
          </v:shape>
          <o:OLEObject Type="Embed" ProgID="PowerPoint.Slide.12" ShapeID="_x0000_i1076" DrawAspect="Content" ObjectID="_1734166865" r:id="rId132"/>
        </w:object>
      </w:r>
    </w:p>
    <w:p w14:paraId="0442C787" w14:textId="37DB2C28" w:rsidR="00BD6D4F" w:rsidRDefault="00BD6D4F" w:rsidP="00BD6D4F">
      <w:pPr>
        <w:pStyle w:val="FigureCaption"/>
        <w:rPr>
          <w:noProof/>
        </w:rPr>
      </w:pPr>
      <w:bookmarkStart w:id="288" w:name="_Ref518084179"/>
      <w:bookmarkStart w:id="289" w:name="_Toc123553823"/>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29</w:t>
      </w:r>
      <w:r>
        <w:rPr>
          <w:noProof/>
        </w:rPr>
        <w:fldChar w:fldCharType="end"/>
      </w:r>
      <w:r>
        <w:rPr>
          <w:noProof/>
        </w:rPr>
        <w:t xml:space="preserve"> </w:t>
      </w:r>
      <w:bookmarkEnd w:id="288"/>
      <w:r>
        <w:rPr>
          <w:noProof/>
        </w:rPr>
        <w:t>Unidirectional media channels in a bidirectional tree</w:t>
      </w:r>
      <w:bookmarkEnd w:id="289"/>
    </w:p>
    <w:p w14:paraId="10ED3434" w14:textId="77777777" w:rsidR="00BD6D4F" w:rsidRDefault="00BD6D4F" w:rsidP="00BD6D4F">
      <w:pPr>
        <w:rPr>
          <w:noProof/>
        </w:rPr>
      </w:pPr>
      <w:r>
        <w:rPr>
          <w:noProof/>
        </w:rPr>
        <w:t>As shown in in the figures below the topology can be pruned to show the tree for each source which results in a set of overlayed (tree) topologies.</w:t>
      </w:r>
    </w:p>
    <w:p w14:paraId="76F85E2B" w14:textId="77777777" w:rsidR="00BD6D4F" w:rsidRDefault="00BD6D4F" w:rsidP="00BD6D4F">
      <w:pPr>
        <w:jc w:val="center"/>
        <w:rPr>
          <w:noProof/>
        </w:rPr>
      </w:pPr>
      <w:r>
        <w:rPr>
          <w:noProof/>
        </w:rPr>
        <w:object w:dxaOrig="2879" w:dyaOrig="1618" w14:anchorId="1F343CE7">
          <v:shape id="_x0000_i1077" type="#_x0000_t75" style="width:431.35pt;height:241.65pt" o:ole="">
            <v:imagedata r:id="rId133" o:title=""/>
          </v:shape>
          <o:OLEObject Type="Embed" ProgID="PowerPoint.Slide.12" ShapeID="_x0000_i1077" DrawAspect="Content" ObjectID="_1734166866" r:id="rId134"/>
        </w:object>
      </w:r>
    </w:p>
    <w:p w14:paraId="31418910" w14:textId="13CB8C7F" w:rsidR="00BD6D4F" w:rsidRDefault="00BD6D4F" w:rsidP="00BD6D4F">
      <w:pPr>
        <w:pStyle w:val="FigureCaption"/>
        <w:rPr>
          <w:noProof/>
        </w:rPr>
      </w:pPr>
      <w:bookmarkStart w:id="290" w:name="_Toc123553824"/>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30</w:t>
      </w:r>
      <w:r>
        <w:rPr>
          <w:noProof/>
        </w:rPr>
        <w:fldChar w:fldCharType="end"/>
      </w:r>
      <w:r>
        <w:rPr>
          <w:noProof/>
        </w:rPr>
        <w:t xml:space="preserve"> Per source upstream tree topology</w:t>
      </w:r>
      <w:bookmarkEnd w:id="290"/>
    </w:p>
    <w:p w14:paraId="3A3404F4" w14:textId="77777777" w:rsidR="00BD6D4F" w:rsidRDefault="00BD6D4F" w:rsidP="00BD6D4F">
      <w:pPr>
        <w:rPr>
          <w:noProof/>
        </w:rPr>
      </w:pPr>
      <w:r>
        <w:rPr>
          <w:noProof/>
        </w:rPr>
        <w:t>The connectivity provided is summarized in the tables below:</w:t>
      </w:r>
    </w:p>
    <w:p w14:paraId="78AECBD2" w14:textId="77777777" w:rsidR="00BD6D4F" w:rsidRDefault="00BD6D4F" w:rsidP="00875EE6">
      <w:pPr>
        <w:keepNext/>
      </w:pPr>
      <w:r>
        <w:rPr>
          <w:b/>
          <w:bCs/>
        </w:rPr>
        <w:lastRenderedPageBreak/>
        <w:t>Downstream connectivity</w:t>
      </w:r>
      <w:r>
        <w:t>:</w:t>
      </w:r>
    </w:p>
    <w:tbl>
      <w:tblPr>
        <w:tblStyle w:val="TableGrid"/>
        <w:tblW w:w="0" w:type="auto"/>
        <w:tblLook w:val="04A0" w:firstRow="1" w:lastRow="0" w:firstColumn="1" w:lastColumn="0" w:noHBand="0" w:noVBand="1"/>
      </w:tblPr>
      <w:tblGrid>
        <w:gridCol w:w="923"/>
        <w:gridCol w:w="450"/>
        <w:gridCol w:w="390"/>
        <w:gridCol w:w="420"/>
        <w:gridCol w:w="390"/>
        <w:gridCol w:w="380"/>
      </w:tblGrid>
      <w:tr w:rsidR="00BD6D4F" w14:paraId="3D918963" w14:textId="77777777" w:rsidTr="00BE1B13">
        <w:trPr>
          <w:cantSplit/>
          <w:tblHeader w:val="0"/>
        </w:trPr>
        <w:tc>
          <w:tcPr>
            <w:tcW w:w="682" w:type="dxa"/>
            <w:vMerge w:val="restart"/>
          </w:tcPr>
          <w:p w14:paraId="64CE268E" w14:textId="77777777" w:rsidR="00BD6D4F" w:rsidRPr="00B15BC7" w:rsidRDefault="00BD6D4F" w:rsidP="00875EE6">
            <w:pPr>
              <w:keepNext/>
              <w:jc w:val="center"/>
              <w:rPr>
                <w:b/>
                <w:bCs/>
                <w:noProof/>
              </w:rPr>
            </w:pPr>
            <w:r w:rsidRPr="00B15BC7">
              <w:rPr>
                <w:b/>
                <w:bCs/>
                <w:noProof/>
              </w:rPr>
              <w:t>Source</w:t>
            </w:r>
            <w:r>
              <w:rPr>
                <w:b/>
                <w:bCs/>
                <w:noProof/>
              </w:rPr>
              <w:br/>
            </w:r>
            <w:r w:rsidRPr="00B15BC7">
              <w:rPr>
                <w:b/>
                <w:bCs/>
                <w:noProof/>
              </w:rPr>
              <w:t>node</w:t>
            </w:r>
          </w:p>
        </w:tc>
        <w:tc>
          <w:tcPr>
            <w:tcW w:w="2030" w:type="dxa"/>
            <w:gridSpan w:val="5"/>
          </w:tcPr>
          <w:p w14:paraId="53AA0BBF" w14:textId="77777777" w:rsidR="00BD6D4F" w:rsidRPr="00B15BC7" w:rsidRDefault="00BD6D4F" w:rsidP="00875EE6">
            <w:pPr>
              <w:keepNext/>
              <w:jc w:val="center"/>
              <w:rPr>
                <w:b/>
                <w:bCs/>
                <w:noProof/>
              </w:rPr>
            </w:pPr>
            <w:r w:rsidRPr="00B15BC7">
              <w:rPr>
                <w:b/>
                <w:bCs/>
                <w:noProof/>
              </w:rPr>
              <w:t>Destination node</w:t>
            </w:r>
          </w:p>
        </w:tc>
      </w:tr>
      <w:tr w:rsidR="00BD6D4F" w14:paraId="57017F6D" w14:textId="77777777" w:rsidTr="00BE1B13">
        <w:trPr>
          <w:cantSplit/>
          <w:tblHeader w:val="0"/>
        </w:trPr>
        <w:tc>
          <w:tcPr>
            <w:tcW w:w="682" w:type="dxa"/>
            <w:vMerge/>
          </w:tcPr>
          <w:p w14:paraId="13505D21" w14:textId="77777777" w:rsidR="00BD6D4F" w:rsidRDefault="00BD6D4F" w:rsidP="00875EE6">
            <w:pPr>
              <w:keepNext/>
              <w:jc w:val="center"/>
              <w:rPr>
                <w:noProof/>
              </w:rPr>
            </w:pPr>
          </w:p>
        </w:tc>
        <w:tc>
          <w:tcPr>
            <w:tcW w:w="450" w:type="dxa"/>
          </w:tcPr>
          <w:p w14:paraId="0D117D61" w14:textId="77777777" w:rsidR="00BD6D4F" w:rsidRDefault="00BD6D4F" w:rsidP="00875EE6">
            <w:pPr>
              <w:keepNext/>
              <w:jc w:val="center"/>
              <w:rPr>
                <w:noProof/>
              </w:rPr>
            </w:pPr>
            <w:r>
              <w:rPr>
                <w:noProof/>
              </w:rPr>
              <w:t>A</w:t>
            </w:r>
          </w:p>
        </w:tc>
        <w:tc>
          <w:tcPr>
            <w:tcW w:w="390" w:type="dxa"/>
          </w:tcPr>
          <w:p w14:paraId="7303A32A" w14:textId="77777777" w:rsidR="00BD6D4F" w:rsidRDefault="00BD6D4F" w:rsidP="00875EE6">
            <w:pPr>
              <w:keepNext/>
              <w:jc w:val="center"/>
              <w:rPr>
                <w:noProof/>
              </w:rPr>
            </w:pPr>
            <w:r>
              <w:rPr>
                <w:noProof/>
              </w:rPr>
              <w:t>B</w:t>
            </w:r>
          </w:p>
        </w:tc>
        <w:tc>
          <w:tcPr>
            <w:tcW w:w="420" w:type="dxa"/>
          </w:tcPr>
          <w:p w14:paraId="6D97738C" w14:textId="77777777" w:rsidR="00BD6D4F" w:rsidRDefault="00BD6D4F" w:rsidP="00875EE6">
            <w:pPr>
              <w:keepNext/>
              <w:jc w:val="center"/>
              <w:rPr>
                <w:noProof/>
              </w:rPr>
            </w:pPr>
            <w:r>
              <w:rPr>
                <w:noProof/>
              </w:rPr>
              <w:t>C</w:t>
            </w:r>
          </w:p>
        </w:tc>
        <w:tc>
          <w:tcPr>
            <w:tcW w:w="390" w:type="dxa"/>
          </w:tcPr>
          <w:p w14:paraId="6638B446" w14:textId="77777777" w:rsidR="00BD6D4F" w:rsidRDefault="00BD6D4F" w:rsidP="00875EE6">
            <w:pPr>
              <w:keepNext/>
              <w:jc w:val="center"/>
              <w:rPr>
                <w:noProof/>
              </w:rPr>
            </w:pPr>
            <w:r>
              <w:rPr>
                <w:noProof/>
              </w:rPr>
              <w:t>D</w:t>
            </w:r>
          </w:p>
        </w:tc>
        <w:tc>
          <w:tcPr>
            <w:tcW w:w="380" w:type="dxa"/>
          </w:tcPr>
          <w:p w14:paraId="2868C95B" w14:textId="77777777" w:rsidR="00BD6D4F" w:rsidRDefault="00BD6D4F" w:rsidP="00875EE6">
            <w:pPr>
              <w:keepNext/>
              <w:jc w:val="center"/>
              <w:rPr>
                <w:noProof/>
              </w:rPr>
            </w:pPr>
            <w:r>
              <w:rPr>
                <w:noProof/>
              </w:rPr>
              <w:t>E</w:t>
            </w:r>
          </w:p>
        </w:tc>
      </w:tr>
      <w:tr w:rsidR="00BD6D4F" w14:paraId="136CD504" w14:textId="77777777" w:rsidTr="00BE1B13">
        <w:trPr>
          <w:cantSplit/>
          <w:tblHeader w:val="0"/>
        </w:trPr>
        <w:tc>
          <w:tcPr>
            <w:tcW w:w="682" w:type="dxa"/>
          </w:tcPr>
          <w:p w14:paraId="6F824A7E" w14:textId="77777777" w:rsidR="00BD6D4F" w:rsidRDefault="00BD6D4F" w:rsidP="00BE1B13">
            <w:pPr>
              <w:jc w:val="center"/>
              <w:rPr>
                <w:noProof/>
              </w:rPr>
            </w:pPr>
            <w:r>
              <w:rPr>
                <w:noProof/>
              </w:rPr>
              <w:t>A</w:t>
            </w:r>
          </w:p>
        </w:tc>
        <w:tc>
          <w:tcPr>
            <w:tcW w:w="450" w:type="dxa"/>
          </w:tcPr>
          <w:p w14:paraId="7470B211" w14:textId="77777777" w:rsidR="00BD6D4F" w:rsidRDefault="00BD6D4F" w:rsidP="00BE1B13">
            <w:pPr>
              <w:jc w:val="center"/>
              <w:rPr>
                <w:noProof/>
              </w:rPr>
            </w:pPr>
          </w:p>
        </w:tc>
        <w:tc>
          <w:tcPr>
            <w:tcW w:w="390" w:type="dxa"/>
          </w:tcPr>
          <w:p w14:paraId="226C1E67" w14:textId="77777777" w:rsidR="00BD6D4F" w:rsidRPr="00B15BC7" w:rsidRDefault="00BD6D4F" w:rsidP="00BE1B13">
            <w:pPr>
              <w:jc w:val="center"/>
              <w:rPr>
                <w:b/>
                <w:bCs/>
                <w:noProof/>
              </w:rPr>
            </w:pPr>
            <w:r w:rsidRPr="00B15BC7">
              <w:rPr>
                <w:b/>
                <w:bCs/>
                <w:noProof/>
              </w:rPr>
              <w:sym w:font="Symbol" w:char="F0D6"/>
            </w:r>
          </w:p>
        </w:tc>
        <w:tc>
          <w:tcPr>
            <w:tcW w:w="420" w:type="dxa"/>
          </w:tcPr>
          <w:p w14:paraId="28D7225F" w14:textId="77777777" w:rsidR="00BD6D4F" w:rsidRDefault="00BD6D4F" w:rsidP="00BE1B13">
            <w:pPr>
              <w:jc w:val="center"/>
              <w:rPr>
                <w:noProof/>
              </w:rPr>
            </w:pPr>
            <w:r w:rsidRPr="00B15BC7">
              <w:rPr>
                <w:b/>
                <w:bCs/>
                <w:noProof/>
              </w:rPr>
              <w:sym w:font="Symbol" w:char="F0D6"/>
            </w:r>
          </w:p>
        </w:tc>
        <w:tc>
          <w:tcPr>
            <w:tcW w:w="390" w:type="dxa"/>
          </w:tcPr>
          <w:p w14:paraId="604E5EE4" w14:textId="77777777" w:rsidR="00BD6D4F" w:rsidRDefault="00BD6D4F" w:rsidP="00BE1B13">
            <w:pPr>
              <w:jc w:val="center"/>
              <w:rPr>
                <w:noProof/>
              </w:rPr>
            </w:pPr>
            <w:r w:rsidRPr="00B15BC7">
              <w:rPr>
                <w:b/>
                <w:bCs/>
                <w:noProof/>
              </w:rPr>
              <w:sym w:font="Symbol" w:char="F0D6"/>
            </w:r>
          </w:p>
        </w:tc>
        <w:tc>
          <w:tcPr>
            <w:tcW w:w="380" w:type="dxa"/>
          </w:tcPr>
          <w:p w14:paraId="399B3C80" w14:textId="77777777" w:rsidR="00BD6D4F" w:rsidRDefault="00BD6D4F" w:rsidP="00BE1B13">
            <w:pPr>
              <w:jc w:val="center"/>
              <w:rPr>
                <w:noProof/>
              </w:rPr>
            </w:pPr>
            <w:r w:rsidRPr="00B15BC7">
              <w:rPr>
                <w:b/>
                <w:bCs/>
                <w:noProof/>
              </w:rPr>
              <w:sym w:font="Symbol" w:char="F0D6"/>
            </w:r>
          </w:p>
        </w:tc>
      </w:tr>
    </w:tbl>
    <w:p w14:paraId="5134BE1D" w14:textId="77777777" w:rsidR="00BD6D4F" w:rsidRDefault="00BD6D4F" w:rsidP="00BD6D4F">
      <w:pPr>
        <w:keepNext/>
      </w:pPr>
      <w:r>
        <w:rPr>
          <w:b/>
          <w:bCs/>
        </w:rPr>
        <w:t>Upstream connectivity</w:t>
      </w:r>
      <w:r>
        <w:t>:</w:t>
      </w:r>
    </w:p>
    <w:tbl>
      <w:tblPr>
        <w:tblStyle w:val="TableGrid"/>
        <w:tblW w:w="0" w:type="auto"/>
        <w:tblLook w:val="04A0" w:firstRow="1" w:lastRow="0" w:firstColumn="1" w:lastColumn="0" w:noHBand="0" w:noVBand="1"/>
      </w:tblPr>
      <w:tblGrid>
        <w:gridCol w:w="1075"/>
        <w:gridCol w:w="1390"/>
      </w:tblGrid>
      <w:tr w:rsidR="00BD6D4F" w14:paraId="5FA43D1F" w14:textId="77777777" w:rsidTr="00BE1B13">
        <w:trPr>
          <w:cantSplit/>
          <w:tblHeader w:val="0"/>
        </w:trPr>
        <w:tc>
          <w:tcPr>
            <w:tcW w:w="1075" w:type="dxa"/>
            <w:vMerge w:val="restart"/>
          </w:tcPr>
          <w:p w14:paraId="6F6E3932" w14:textId="77777777" w:rsidR="00BD6D4F" w:rsidRPr="00B15BC7" w:rsidRDefault="00BD6D4F" w:rsidP="00BE1B13">
            <w:pPr>
              <w:keepNext/>
              <w:jc w:val="center"/>
              <w:rPr>
                <w:b/>
                <w:bCs/>
                <w:noProof/>
              </w:rPr>
            </w:pPr>
            <w:r w:rsidRPr="00B15BC7">
              <w:rPr>
                <w:b/>
                <w:bCs/>
                <w:noProof/>
              </w:rPr>
              <w:t>Source</w:t>
            </w:r>
            <w:r>
              <w:rPr>
                <w:b/>
                <w:bCs/>
                <w:noProof/>
              </w:rPr>
              <w:br/>
            </w:r>
            <w:r w:rsidRPr="00B15BC7">
              <w:rPr>
                <w:b/>
                <w:bCs/>
                <w:noProof/>
              </w:rPr>
              <w:t>node</w:t>
            </w:r>
          </w:p>
        </w:tc>
        <w:tc>
          <w:tcPr>
            <w:tcW w:w="1390" w:type="dxa"/>
          </w:tcPr>
          <w:p w14:paraId="72952B1F" w14:textId="77777777" w:rsidR="00BD6D4F" w:rsidRPr="00B15BC7" w:rsidRDefault="00BD6D4F" w:rsidP="00BE1B13">
            <w:pPr>
              <w:keepNext/>
              <w:jc w:val="center"/>
              <w:rPr>
                <w:b/>
                <w:bCs/>
                <w:noProof/>
              </w:rPr>
            </w:pPr>
            <w:r w:rsidRPr="00B15BC7">
              <w:rPr>
                <w:b/>
                <w:bCs/>
                <w:noProof/>
              </w:rPr>
              <w:t>Destination node</w:t>
            </w:r>
          </w:p>
        </w:tc>
      </w:tr>
      <w:tr w:rsidR="00BD6D4F" w14:paraId="37043FF2" w14:textId="77777777" w:rsidTr="00BE1B13">
        <w:trPr>
          <w:cantSplit/>
          <w:tblHeader w:val="0"/>
        </w:trPr>
        <w:tc>
          <w:tcPr>
            <w:tcW w:w="1075" w:type="dxa"/>
            <w:vMerge/>
          </w:tcPr>
          <w:p w14:paraId="3AC9A7A7" w14:textId="77777777" w:rsidR="00BD6D4F" w:rsidRDefault="00BD6D4F" w:rsidP="00BE1B13">
            <w:pPr>
              <w:keepNext/>
              <w:jc w:val="center"/>
              <w:rPr>
                <w:noProof/>
              </w:rPr>
            </w:pPr>
          </w:p>
        </w:tc>
        <w:tc>
          <w:tcPr>
            <w:tcW w:w="1390" w:type="dxa"/>
          </w:tcPr>
          <w:p w14:paraId="65317FE4" w14:textId="77777777" w:rsidR="00BD6D4F" w:rsidRDefault="00BD6D4F" w:rsidP="00BE1B13">
            <w:pPr>
              <w:keepNext/>
              <w:jc w:val="center"/>
              <w:rPr>
                <w:noProof/>
              </w:rPr>
            </w:pPr>
            <w:r>
              <w:rPr>
                <w:noProof/>
              </w:rPr>
              <w:t>A</w:t>
            </w:r>
          </w:p>
        </w:tc>
      </w:tr>
      <w:tr w:rsidR="00BD6D4F" w14:paraId="0AC61BA4" w14:textId="77777777" w:rsidTr="00BE1B13">
        <w:trPr>
          <w:cantSplit/>
          <w:tblHeader w:val="0"/>
        </w:trPr>
        <w:tc>
          <w:tcPr>
            <w:tcW w:w="1075" w:type="dxa"/>
          </w:tcPr>
          <w:p w14:paraId="3915F2E4" w14:textId="77777777" w:rsidR="00BD6D4F" w:rsidRDefault="00BD6D4F" w:rsidP="00BE1B13">
            <w:pPr>
              <w:keepNext/>
              <w:jc w:val="center"/>
              <w:rPr>
                <w:noProof/>
              </w:rPr>
            </w:pPr>
            <w:r>
              <w:rPr>
                <w:noProof/>
              </w:rPr>
              <w:t>B</w:t>
            </w:r>
          </w:p>
        </w:tc>
        <w:tc>
          <w:tcPr>
            <w:tcW w:w="1390" w:type="dxa"/>
          </w:tcPr>
          <w:p w14:paraId="1A13F5B7" w14:textId="77777777" w:rsidR="00BD6D4F" w:rsidRDefault="00BD6D4F" w:rsidP="00BE1B13">
            <w:pPr>
              <w:keepNext/>
              <w:jc w:val="center"/>
              <w:rPr>
                <w:noProof/>
              </w:rPr>
            </w:pPr>
            <w:r w:rsidRPr="00B15BC7">
              <w:rPr>
                <w:b/>
                <w:bCs/>
                <w:noProof/>
              </w:rPr>
              <w:sym w:font="Symbol" w:char="F0D6"/>
            </w:r>
          </w:p>
        </w:tc>
      </w:tr>
      <w:tr w:rsidR="00BD6D4F" w14:paraId="11900A24" w14:textId="77777777" w:rsidTr="00BE1B13">
        <w:trPr>
          <w:cantSplit/>
          <w:tblHeader w:val="0"/>
        </w:trPr>
        <w:tc>
          <w:tcPr>
            <w:tcW w:w="1075" w:type="dxa"/>
          </w:tcPr>
          <w:p w14:paraId="6D1F11DB" w14:textId="77777777" w:rsidR="00BD6D4F" w:rsidRDefault="00BD6D4F" w:rsidP="00BE1B13">
            <w:pPr>
              <w:keepNext/>
              <w:jc w:val="center"/>
              <w:rPr>
                <w:noProof/>
              </w:rPr>
            </w:pPr>
            <w:r>
              <w:rPr>
                <w:noProof/>
              </w:rPr>
              <w:t>C</w:t>
            </w:r>
          </w:p>
        </w:tc>
        <w:tc>
          <w:tcPr>
            <w:tcW w:w="1390" w:type="dxa"/>
          </w:tcPr>
          <w:p w14:paraId="5BFCF000" w14:textId="77777777" w:rsidR="00BD6D4F" w:rsidRDefault="00BD6D4F" w:rsidP="00BE1B13">
            <w:pPr>
              <w:keepNext/>
              <w:jc w:val="center"/>
              <w:rPr>
                <w:noProof/>
              </w:rPr>
            </w:pPr>
            <w:r w:rsidRPr="00B15BC7">
              <w:rPr>
                <w:b/>
                <w:bCs/>
                <w:noProof/>
              </w:rPr>
              <w:sym w:font="Symbol" w:char="F0D6"/>
            </w:r>
          </w:p>
        </w:tc>
      </w:tr>
      <w:tr w:rsidR="00BD6D4F" w14:paraId="7313A59C" w14:textId="77777777" w:rsidTr="00BE1B13">
        <w:trPr>
          <w:cantSplit/>
          <w:tblHeader w:val="0"/>
        </w:trPr>
        <w:tc>
          <w:tcPr>
            <w:tcW w:w="1075" w:type="dxa"/>
          </w:tcPr>
          <w:p w14:paraId="5DE1CE42" w14:textId="77777777" w:rsidR="00BD6D4F" w:rsidRDefault="00BD6D4F" w:rsidP="00BE1B13">
            <w:pPr>
              <w:keepNext/>
              <w:jc w:val="center"/>
              <w:rPr>
                <w:noProof/>
              </w:rPr>
            </w:pPr>
            <w:r>
              <w:rPr>
                <w:noProof/>
              </w:rPr>
              <w:t>D</w:t>
            </w:r>
          </w:p>
        </w:tc>
        <w:tc>
          <w:tcPr>
            <w:tcW w:w="1390" w:type="dxa"/>
          </w:tcPr>
          <w:p w14:paraId="3AB2A93F" w14:textId="77777777" w:rsidR="00BD6D4F" w:rsidRDefault="00BD6D4F" w:rsidP="00BE1B13">
            <w:pPr>
              <w:keepNext/>
              <w:jc w:val="center"/>
              <w:rPr>
                <w:noProof/>
              </w:rPr>
            </w:pPr>
            <w:r w:rsidRPr="00B15BC7">
              <w:rPr>
                <w:b/>
                <w:bCs/>
                <w:noProof/>
              </w:rPr>
              <w:sym w:font="Symbol" w:char="F0D6"/>
            </w:r>
          </w:p>
        </w:tc>
      </w:tr>
      <w:tr w:rsidR="00BD6D4F" w14:paraId="47EB8EBB" w14:textId="77777777" w:rsidTr="00BE1B13">
        <w:trPr>
          <w:cantSplit/>
          <w:tblHeader w:val="0"/>
        </w:trPr>
        <w:tc>
          <w:tcPr>
            <w:tcW w:w="1075" w:type="dxa"/>
          </w:tcPr>
          <w:p w14:paraId="53C535B3" w14:textId="77777777" w:rsidR="00BD6D4F" w:rsidRDefault="00BD6D4F" w:rsidP="00BE1B13">
            <w:pPr>
              <w:jc w:val="center"/>
              <w:rPr>
                <w:noProof/>
              </w:rPr>
            </w:pPr>
            <w:r>
              <w:rPr>
                <w:noProof/>
              </w:rPr>
              <w:t>E</w:t>
            </w:r>
          </w:p>
        </w:tc>
        <w:tc>
          <w:tcPr>
            <w:tcW w:w="1390" w:type="dxa"/>
          </w:tcPr>
          <w:p w14:paraId="4FAA00BF" w14:textId="77777777" w:rsidR="00BD6D4F" w:rsidRDefault="00BD6D4F" w:rsidP="00BE1B13">
            <w:pPr>
              <w:jc w:val="center"/>
              <w:rPr>
                <w:noProof/>
              </w:rPr>
            </w:pPr>
            <w:r w:rsidRPr="00B15BC7">
              <w:rPr>
                <w:b/>
                <w:bCs/>
                <w:noProof/>
              </w:rPr>
              <w:sym w:font="Symbol" w:char="F0D6"/>
            </w:r>
          </w:p>
        </w:tc>
      </w:tr>
    </w:tbl>
    <w:p w14:paraId="32CF72A0" w14:textId="77777777" w:rsidR="00BD6D4F" w:rsidRPr="00557CE4" w:rsidRDefault="00BD6D4F" w:rsidP="00BD6D4F">
      <w:r w:rsidRPr="00557CE4">
        <w:t>A check mark in th</w:t>
      </w:r>
      <w:r>
        <w:t>e</w:t>
      </w:r>
      <w:r w:rsidRPr="00557CE4">
        <w:t xml:space="preserve"> row indicates </w:t>
      </w:r>
      <w:r>
        <w:t>that a signal from the source reaches a destination</w:t>
      </w:r>
    </w:p>
    <w:p w14:paraId="5B6D4408" w14:textId="77777777" w:rsidR="00BD6D4F" w:rsidRDefault="00BD6D4F" w:rsidP="00BD6D4F">
      <w:pPr>
        <w:rPr>
          <w:noProof/>
        </w:rPr>
      </w:pPr>
      <w:r>
        <w:rPr>
          <w:noProof/>
        </w:rPr>
        <w:t>A column with multiple check marks indicates that signals from multiple sources reach the destination.</w:t>
      </w:r>
    </w:p>
    <w:p w14:paraId="09D7D3EE" w14:textId="77777777" w:rsidR="00BD6D4F" w:rsidRDefault="00BD6D4F" w:rsidP="00BD6D4F">
      <w:pPr>
        <w:rPr>
          <w:noProof/>
        </w:rPr>
      </w:pPr>
      <w:r>
        <w:rPr>
          <w:noProof/>
        </w:rPr>
        <w:t>In a WDM network point-to-point bidirection information transfer is provided by a dedicated wavelength to interconnect A-B, A-C, A-D and A-E for each direction of transmission. Note that if two fibers are used (one for each direction of transmission) the same wavelenght can be used for downstream and upstream. Use of filters (instead of couplers) in this topology would not change the utilization of the optical spectrum (since all of the signal appear on the interface at A).</w:t>
      </w:r>
    </w:p>
    <w:p w14:paraId="37EA0FF4" w14:textId="77777777" w:rsidR="00BD6D4F" w:rsidRDefault="00BD6D4F" w:rsidP="00BD6D4F">
      <w:pPr>
        <w:rPr>
          <w:noProof/>
        </w:rPr>
      </w:pPr>
      <w:r>
        <w:rPr>
          <w:noProof/>
        </w:rPr>
        <w:t>In a TDM PON network a single fiber is used, the downstream direction of transmission uses one wavelenght (i.e. one point to multipoint forwarding construct) and the upstream direction uses a different wavelength (i.e. a multipoint to point forwarding construct). In the downstream direcion node A (the OLT) broadcasts the same signal to each downstream node (the ONUs). Each ONU only decodes that part of the information that is targetted to that destination. In the upstream direction the OLT receives the signals from all ONUs. To allow the information content to be recovered by the OLT each ONU only transmits an optical signal in the time window assigned by the OLT. The OLT receives a time interleaved burst of information from each ONU.</w:t>
      </w:r>
    </w:p>
    <w:p w14:paraId="2972C9DA" w14:textId="77777777" w:rsidR="00BD6D4F" w:rsidRDefault="00BD6D4F" w:rsidP="00BD6D4F">
      <w:pPr>
        <w:rPr>
          <w:noProof/>
        </w:rPr>
      </w:pPr>
      <w:r>
        <w:rPr>
          <w:noProof/>
        </w:rPr>
        <w:t>If the connectivity between the nodes is increased (beyond the simple tree topology described above) the number of “collisions” between wavelenghts will increase restulting in a less efficent use of the optical spectrum than a network that uses filters. A simple example of increased connectivity is shown in the figure below. In this example the connectivity of the simple tree described above has been increased by spliting nodes B (into B</w:t>
      </w:r>
      <w:r w:rsidRPr="00C15112">
        <w:rPr>
          <w:noProof/>
          <w:vertAlign w:val="subscript"/>
        </w:rPr>
        <w:t>1</w:t>
      </w:r>
      <w:r>
        <w:rPr>
          <w:noProof/>
        </w:rPr>
        <w:t xml:space="preserve"> and B</w:t>
      </w:r>
      <w:r w:rsidRPr="00C15112">
        <w:rPr>
          <w:noProof/>
          <w:vertAlign w:val="subscript"/>
        </w:rPr>
        <w:t>2</w:t>
      </w:r>
      <w:r w:rsidRPr="00C15112">
        <w:rPr>
          <w:noProof/>
        </w:rPr>
        <w:t xml:space="preserve">) and </w:t>
      </w:r>
      <w:r>
        <w:rPr>
          <w:noProof/>
        </w:rPr>
        <w:t>C (into C</w:t>
      </w:r>
      <w:r w:rsidRPr="0002617E">
        <w:rPr>
          <w:noProof/>
          <w:vertAlign w:val="subscript"/>
        </w:rPr>
        <w:t>1</w:t>
      </w:r>
      <w:r>
        <w:rPr>
          <w:noProof/>
        </w:rPr>
        <w:t xml:space="preserve"> and C</w:t>
      </w:r>
      <w:r w:rsidRPr="0002617E">
        <w:rPr>
          <w:noProof/>
          <w:vertAlign w:val="subscript"/>
        </w:rPr>
        <w:t>2</w:t>
      </w:r>
      <w:r>
        <w:rPr>
          <w:noProof/>
        </w:rPr>
        <w:t>)</w:t>
      </w:r>
      <w:r w:rsidRPr="00C15112">
        <w:rPr>
          <w:noProof/>
        </w:rPr>
        <w:t xml:space="preserve"> </w:t>
      </w:r>
      <w:r>
        <w:rPr>
          <w:noProof/>
        </w:rPr>
        <w:t>and spliting couplers 1 (into 1</w:t>
      </w:r>
      <w:r w:rsidRPr="00C15112">
        <w:rPr>
          <w:noProof/>
          <w:vertAlign w:val="subscript"/>
        </w:rPr>
        <w:t>1</w:t>
      </w:r>
      <w:r>
        <w:rPr>
          <w:noProof/>
        </w:rPr>
        <w:t xml:space="preserve"> and 1</w:t>
      </w:r>
      <w:r w:rsidRPr="00C15112">
        <w:rPr>
          <w:noProof/>
          <w:vertAlign w:val="subscript"/>
        </w:rPr>
        <w:t>2</w:t>
      </w:r>
      <w:r>
        <w:rPr>
          <w:noProof/>
        </w:rPr>
        <w:t>) and 2 (into 2</w:t>
      </w:r>
      <w:r w:rsidRPr="00C15112">
        <w:rPr>
          <w:noProof/>
          <w:vertAlign w:val="subscript"/>
        </w:rPr>
        <w:t>1</w:t>
      </w:r>
      <w:r>
        <w:rPr>
          <w:noProof/>
        </w:rPr>
        <w:t xml:space="preserve"> and 2</w:t>
      </w:r>
      <w:r w:rsidRPr="00C15112">
        <w:rPr>
          <w:noProof/>
          <w:vertAlign w:val="subscript"/>
        </w:rPr>
        <w:t>2</w:t>
      </w:r>
      <w:r>
        <w:rPr>
          <w:noProof/>
        </w:rPr>
        <w:t>). Nodes B</w:t>
      </w:r>
      <w:r w:rsidRPr="0002617E">
        <w:rPr>
          <w:noProof/>
          <w:vertAlign w:val="subscript"/>
        </w:rPr>
        <w:t>1</w:t>
      </w:r>
      <w:r>
        <w:rPr>
          <w:noProof/>
        </w:rPr>
        <w:t xml:space="preserve"> and C</w:t>
      </w:r>
      <w:r w:rsidRPr="0002617E">
        <w:rPr>
          <w:noProof/>
          <w:vertAlign w:val="subscript"/>
        </w:rPr>
        <w:t>1</w:t>
      </w:r>
      <w:r>
        <w:rPr>
          <w:noProof/>
        </w:rPr>
        <w:t xml:space="preserve"> continue to be leaf nodes on the tree with a root at A. B</w:t>
      </w:r>
      <w:r w:rsidRPr="00D5334B">
        <w:rPr>
          <w:noProof/>
          <w:vertAlign w:val="subscript"/>
        </w:rPr>
        <w:t>2</w:t>
      </w:r>
      <w:r>
        <w:rPr>
          <w:noProof/>
        </w:rPr>
        <w:t xml:space="preserve"> is a new root node for a tree with C</w:t>
      </w:r>
      <w:r w:rsidRPr="00D5334B">
        <w:rPr>
          <w:noProof/>
          <w:vertAlign w:val="subscript"/>
        </w:rPr>
        <w:t>1</w:t>
      </w:r>
      <w:r>
        <w:rPr>
          <w:noProof/>
        </w:rPr>
        <w:t>, D and E as leaf nodes. C</w:t>
      </w:r>
      <w:r w:rsidRPr="00D5334B">
        <w:rPr>
          <w:noProof/>
          <w:vertAlign w:val="subscript"/>
        </w:rPr>
        <w:t>2</w:t>
      </w:r>
      <w:r>
        <w:rPr>
          <w:noProof/>
        </w:rPr>
        <w:t xml:space="preserve"> is a new root node for a tree with D and E as leaf nodes. Since this topology is a set of </w:t>
      </w:r>
      <w:r>
        <w:rPr>
          <w:noProof/>
        </w:rPr>
        <w:lastRenderedPageBreak/>
        <w:t>overlayed trees the downstream and upstream MCs can be supported on separate fibers or by using two different segments of the optical spectrum.</w:t>
      </w:r>
    </w:p>
    <w:p w14:paraId="33B66B3D" w14:textId="77777777" w:rsidR="00BD6D4F" w:rsidRDefault="00BD6D4F" w:rsidP="00BD6D4F">
      <w:pPr>
        <w:jc w:val="center"/>
        <w:rPr>
          <w:noProof/>
        </w:rPr>
      </w:pPr>
      <w:r>
        <w:rPr>
          <w:noProof/>
        </w:rPr>
        <w:object w:dxaOrig="2502" w:dyaOrig="1405" w14:anchorId="321126C3">
          <v:shape id="_x0000_i1078" type="#_x0000_t75" style="width:477.1pt;height:266.7pt" o:ole="">
            <v:imagedata r:id="rId135" o:title=""/>
          </v:shape>
          <o:OLEObject Type="Embed" ProgID="PowerPoint.Slide.12" ShapeID="_x0000_i1078" DrawAspect="Content" ObjectID="_1734166867" r:id="rId136"/>
        </w:object>
      </w:r>
    </w:p>
    <w:p w14:paraId="783CE217" w14:textId="028BBBF8" w:rsidR="00BD6D4F" w:rsidRDefault="00BD6D4F" w:rsidP="00BD6D4F">
      <w:pPr>
        <w:pStyle w:val="FigureCaption"/>
        <w:rPr>
          <w:noProof/>
        </w:rPr>
      </w:pPr>
      <w:bookmarkStart w:id="291" w:name="_Toc123553825"/>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31</w:t>
      </w:r>
      <w:r>
        <w:rPr>
          <w:noProof/>
        </w:rPr>
        <w:fldChar w:fldCharType="end"/>
      </w:r>
      <w:r>
        <w:rPr>
          <w:noProof/>
        </w:rPr>
        <w:t xml:space="preserve"> Bidirectional topology constructed with couplers</w:t>
      </w:r>
      <w:bookmarkEnd w:id="291"/>
    </w:p>
    <w:p w14:paraId="52BA91E0" w14:textId="77777777" w:rsidR="00BD6D4F" w:rsidRDefault="00BD6D4F" w:rsidP="00BD6D4F">
      <w:pPr>
        <w:rPr>
          <w:noProof/>
        </w:rPr>
      </w:pPr>
      <w:r>
        <w:rPr>
          <w:noProof/>
        </w:rPr>
        <w:t>The bidirectional topologoy can be redrawn to show the two unidirectional MCs (one for each direction of transmission).</w:t>
      </w:r>
    </w:p>
    <w:p w14:paraId="5A7B3296" w14:textId="77777777" w:rsidR="00BD6D4F" w:rsidRDefault="00BD6D4F" w:rsidP="00875EE6">
      <w:pPr>
        <w:keepNext/>
        <w:jc w:val="center"/>
        <w:rPr>
          <w:noProof/>
        </w:rPr>
      </w:pPr>
      <w:r>
        <w:rPr>
          <w:noProof/>
        </w:rPr>
        <w:object w:dxaOrig="730" w:dyaOrig="410" w14:anchorId="5708CD32">
          <v:shape id="_x0000_i1079" type="#_x0000_t75" style="width:477.7pt;height:268.6pt" o:ole="">
            <v:imagedata r:id="rId137" o:title=""/>
          </v:shape>
          <o:OLEObject Type="Embed" ProgID="PowerPoint.Slide.12" ShapeID="_x0000_i1079" DrawAspect="Content" ObjectID="_1734166868" r:id="rId138"/>
        </w:object>
      </w:r>
    </w:p>
    <w:p w14:paraId="43509A21" w14:textId="39AB01CB" w:rsidR="00BD6D4F" w:rsidRDefault="00BD6D4F" w:rsidP="00BD6D4F">
      <w:pPr>
        <w:pStyle w:val="FigureCaption"/>
        <w:rPr>
          <w:noProof/>
        </w:rPr>
      </w:pPr>
      <w:bookmarkStart w:id="292" w:name="_Toc123553826"/>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32</w:t>
      </w:r>
      <w:r>
        <w:rPr>
          <w:noProof/>
        </w:rPr>
        <w:fldChar w:fldCharType="end"/>
      </w:r>
      <w:r>
        <w:rPr>
          <w:noProof/>
        </w:rPr>
        <w:t xml:space="preserve"> Unidirectional representation</w:t>
      </w:r>
      <w:bookmarkEnd w:id="292"/>
    </w:p>
    <w:p w14:paraId="0635C493" w14:textId="77777777" w:rsidR="00BD6D4F" w:rsidRDefault="00BD6D4F" w:rsidP="00BD6D4F">
      <w:pPr>
        <w:rPr>
          <w:noProof/>
        </w:rPr>
      </w:pPr>
      <w:r>
        <w:rPr>
          <w:noProof/>
        </w:rPr>
        <w:t>The topology can be pruned to show the tree for each source which results in a set of overlayed (tree) topologies as shown in the figures below.</w:t>
      </w:r>
    </w:p>
    <w:p w14:paraId="57C2F40C" w14:textId="77777777" w:rsidR="00BD6D4F" w:rsidRDefault="00BD6D4F" w:rsidP="00875EE6">
      <w:pPr>
        <w:keepNext/>
        <w:jc w:val="center"/>
        <w:rPr>
          <w:noProof/>
        </w:rPr>
      </w:pPr>
      <w:r>
        <w:rPr>
          <w:noProof/>
        </w:rPr>
        <w:object w:dxaOrig="2855" w:dyaOrig="1603" w14:anchorId="07B4E683">
          <v:shape id="_x0000_i1080" type="#_x0000_t75" style="width:460.8pt;height:259.2pt" o:ole="">
            <v:imagedata r:id="rId139" o:title=""/>
          </v:shape>
          <o:OLEObject Type="Embed" ProgID="PowerPoint.Slide.12" ShapeID="_x0000_i1080" DrawAspect="Content" ObjectID="_1734166869" r:id="rId140"/>
        </w:object>
      </w:r>
    </w:p>
    <w:p w14:paraId="6D19567C" w14:textId="25EFF9F5" w:rsidR="00BD6D4F" w:rsidRDefault="00BD6D4F" w:rsidP="00BD6D4F">
      <w:pPr>
        <w:pStyle w:val="FigureCaption"/>
        <w:rPr>
          <w:noProof/>
        </w:rPr>
      </w:pPr>
      <w:bookmarkStart w:id="293" w:name="_Toc123553827"/>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33</w:t>
      </w:r>
      <w:r>
        <w:rPr>
          <w:noProof/>
        </w:rPr>
        <w:fldChar w:fldCharType="end"/>
      </w:r>
      <w:r>
        <w:rPr>
          <w:noProof/>
        </w:rPr>
        <w:t xml:space="preserve"> Per source downstream tree topology</w:t>
      </w:r>
      <w:bookmarkEnd w:id="293"/>
    </w:p>
    <w:p w14:paraId="0017C2FE" w14:textId="77777777" w:rsidR="00BD6D4F" w:rsidRDefault="00BD6D4F" w:rsidP="00875EE6">
      <w:pPr>
        <w:keepNext/>
        <w:jc w:val="center"/>
        <w:rPr>
          <w:noProof/>
        </w:rPr>
      </w:pPr>
      <w:r>
        <w:rPr>
          <w:noProof/>
        </w:rPr>
        <w:object w:dxaOrig="1921" w:dyaOrig="1079" w14:anchorId="41FBDFEB">
          <v:shape id="_x0000_i1081" type="#_x0000_t75" style="width:479.6pt;height:269.2pt" o:ole="">
            <v:imagedata r:id="rId141" o:title=""/>
          </v:shape>
          <o:OLEObject Type="Embed" ProgID="PowerPoint.Slide.12" ShapeID="_x0000_i1081" DrawAspect="Content" ObjectID="_1734166870" r:id="rId142"/>
        </w:object>
      </w:r>
    </w:p>
    <w:p w14:paraId="2AA04C23" w14:textId="42E0036B" w:rsidR="00BD6D4F" w:rsidRDefault="00BD6D4F" w:rsidP="00BD6D4F">
      <w:pPr>
        <w:pStyle w:val="FigureCaption"/>
        <w:rPr>
          <w:noProof/>
        </w:rPr>
      </w:pPr>
      <w:bookmarkStart w:id="294" w:name="_Toc123553828"/>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34</w:t>
      </w:r>
      <w:r>
        <w:rPr>
          <w:noProof/>
        </w:rPr>
        <w:fldChar w:fldCharType="end"/>
      </w:r>
      <w:r>
        <w:rPr>
          <w:noProof/>
        </w:rPr>
        <w:t xml:space="preserve"> Per source upstream tree topology</w:t>
      </w:r>
      <w:bookmarkEnd w:id="294"/>
    </w:p>
    <w:p w14:paraId="6295A797" w14:textId="77777777" w:rsidR="00BD6D4F" w:rsidRDefault="00BD6D4F" w:rsidP="00BD6D4F">
      <w:pPr>
        <w:keepNext/>
        <w:rPr>
          <w:noProof/>
        </w:rPr>
      </w:pPr>
      <w:r>
        <w:rPr>
          <w:noProof/>
        </w:rPr>
        <w:t>The connectivity provided by this topology is summarized in the tables below.</w:t>
      </w:r>
    </w:p>
    <w:p w14:paraId="224B4145" w14:textId="77777777" w:rsidR="00BD6D4F" w:rsidRPr="00AB296E" w:rsidRDefault="00BD6D4F" w:rsidP="00BD6D4F">
      <w:pPr>
        <w:keepNext/>
        <w:rPr>
          <w:b/>
          <w:bCs/>
          <w:noProof/>
        </w:rPr>
      </w:pPr>
      <w:r w:rsidRPr="00AB296E">
        <w:rPr>
          <w:b/>
          <w:bCs/>
          <w:noProof/>
        </w:rPr>
        <w:t>Downstream connectivity</w:t>
      </w:r>
    </w:p>
    <w:tbl>
      <w:tblPr>
        <w:tblStyle w:val="TableGrid"/>
        <w:tblW w:w="0" w:type="auto"/>
        <w:tblLook w:val="04A0" w:firstRow="1" w:lastRow="0" w:firstColumn="1" w:lastColumn="0" w:noHBand="0" w:noVBand="1"/>
      </w:tblPr>
      <w:tblGrid>
        <w:gridCol w:w="923"/>
        <w:gridCol w:w="457"/>
        <w:gridCol w:w="595"/>
        <w:gridCol w:w="450"/>
        <w:gridCol w:w="450"/>
      </w:tblGrid>
      <w:tr w:rsidR="00BD6D4F" w14:paraId="5E8152B1" w14:textId="77777777" w:rsidTr="00BE1B13">
        <w:tc>
          <w:tcPr>
            <w:tcW w:w="923" w:type="dxa"/>
            <w:vMerge w:val="restart"/>
          </w:tcPr>
          <w:p w14:paraId="3C13BFBF" w14:textId="77777777" w:rsidR="00BD6D4F" w:rsidRPr="0084640C" w:rsidRDefault="00BD6D4F" w:rsidP="00BE1B13">
            <w:pPr>
              <w:keepNext/>
              <w:jc w:val="center"/>
              <w:rPr>
                <w:b/>
                <w:bCs/>
                <w:noProof/>
              </w:rPr>
            </w:pPr>
            <w:r w:rsidRPr="0084640C">
              <w:rPr>
                <w:b/>
                <w:bCs/>
                <w:noProof/>
              </w:rPr>
              <w:t>Source</w:t>
            </w:r>
            <w:r w:rsidRPr="0084640C">
              <w:rPr>
                <w:b/>
                <w:bCs/>
                <w:noProof/>
              </w:rPr>
              <w:br/>
              <w:t>Node</w:t>
            </w:r>
          </w:p>
        </w:tc>
        <w:tc>
          <w:tcPr>
            <w:tcW w:w="1952" w:type="dxa"/>
            <w:gridSpan w:val="4"/>
          </w:tcPr>
          <w:p w14:paraId="5CAFC765" w14:textId="77777777" w:rsidR="00BD6D4F" w:rsidRPr="0084640C" w:rsidRDefault="00BD6D4F" w:rsidP="00BE1B13">
            <w:pPr>
              <w:keepNext/>
              <w:jc w:val="center"/>
              <w:rPr>
                <w:b/>
                <w:bCs/>
                <w:noProof/>
              </w:rPr>
            </w:pPr>
            <w:r w:rsidRPr="0084640C">
              <w:rPr>
                <w:b/>
                <w:bCs/>
                <w:noProof/>
              </w:rPr>
              <w:t>Destination node</w:t>
            </w:r>
          </w:p>
        </w:tc>
      </w:tr>
      <w:tr w:rsidR="00BD6D4F" w14:paraId="1D4D5B8B" w14:textId="77777777" w:rsidTr="00BE1B13">
        <w:tc>
          <w:tcPr>
            <w:tcW w:w="923" w:type="dxa"/>
            <w:vMerge/>
          </w:tcPr>
          <w:p w14:paraId="224E4AD0" w14:textId="77777777" w:rsidR="00BD6D4F" w:rsidRDefault="00BD6D4F" w:rsidP="00BE1B13">
            <w:pPr>
              <w:keepNext/>
              <w:jc w:val="center"/>
              <w:rPr>
                <w:noProof/>
              </w:rPr>
            </w:pPr>
          </w:p>
        </w:tc>
        <w:tc>
          <w:tcPr>
            <w:tcW w:w="457" w:type="dxa"/>
          </w:tcPr>
          <w:p w14:paraId="3098C05D" w14:textId="77777777" w:rsidR="00BD6D4F" w:rsidRPr="0081211F" w:rsidRDefault="00BD6D4F" w:rsidP="00BE1B13">
            <w:pPr>
              <w:keepNext/>
              <w:jc w:val="center"/>
              <w:rPr>
                <w:noProof/>
                <w:vertAlign w:val="subscript"/>
              </w:rPr>
            </w:pPr>
            <w:r>
              <w:rPr>
                <w:noProof/>
              </w:rPr>
              <w:t>B</w:t>
            </w:r>
            <w:r>
              <w:rPr>
                <w:noProof/>
                <w:vertAlign w:val="subscript"/>
              </w:rPr>
              <w:t>1</w:t>
            </w:r>
          </w:p>
        </w:tc>
        <w:tc>
          <w:tcPr>
            <w:tcW w:w="595" w:type="dxa"/>
          </w:tcPr>
          <w:p w14:paraId="6F188F77" w14:textId="77777777" w:rsidR="00BD6D4F" w:rsidRDefault="00BD6D4F" w:rsidP="00BE1B13">
            <w:pPr>
              <w:keepNext/>
              <w:jc w:val="center"/>
              <w:rPr>
                <w:noProof/>
              </w:rPr>
            </w:pPr>
            <w:r>
              <w:rPr>
                <w:noProof/>
              </w:rPr>
              <w:t>C</w:t>
            </w:r>
            <w:r>
              <w:rPr>
                <w:noProof/>
                <w:vertAlign w:val="subscript"/>
              </w:rPr>
              <w:t>1</w:t>
            </w:r>
          </w:p>
        </w:tc>
        <w:tc>
          <w:tcPr>
            <w:tcW w:w="450" w:type="dxa"/>
          </w:tcPr>
          <w:p w14:paraId="1C44C6B6" w14:textId="77777777" w:rsidR="00BD6D4F" w:rsidRDefault="00BD6D4F" w:rsidP="00BE1B13">
            <w:pPr>
              <w:keepNext/>
              <w:jc w:val="center"/>
              <w:rPr>
                <w:noProof/>
              </w:rPr>
            </w:pPr>
            <w:r>
              <w:rPr>
                <w:noProof/>
              </w:rPr>
              <w:t>D</w:t>
            </w:r>
          </w:p>
        </w:tc>
        <w:tc>
          <w:tcPr>
            <w:tcW w:w="450" w:type="dxa"/>
          </w:tcPr>
          <w:p w14:paraId="1587FEF9" w14:textId="77777777" w:rsidR="00BD6D4F" w:rsidRDefault="00BD6D4F" w:rsidP="00BE1B13">
            <w:pPr>
              <w:keepNext/>
              <w:jc w:val="center"/>
              <w:rPr>
                <w:noProof/>
              </w:rPr>
            </w:pPr>
            <w:r>
              <w:rPr>
                <w:noProof/>
              </w:rPr>
              <w:t>E</w:t>
            </w:r>
          </w:p>
        </w:tc>
      </w:tr>
      <w:tr w:rsidR="00BD6D4F" w14:paraId="1BF21EA6" w14:textId="77777777" w:rsidTr="00BE1B13">
        <w:tc>
          <w:tcPr>
            <w:tcW w:w="923" w:type="dxa"/>
          </w:tcPr>
          <w:p w14:paraId="3BBDA91B" w14:textId="77777777" w:rsidR="00BD6D4F" w:rsidRDefault="00BD6D4F" w:rsidP="00BE1B13">
            <w:pPr>
              <w:keepNext/>
              <w:jc w:val="center"/>
              <w:rPr>
                <w:noProof/>
              </w:rPr>
            </w:pPr>
            <w:r>
              <w:rPr>
                <w:noProof/>
              </w:rPr>
              <w:t>A</w:t>
            </w:r>
          </w:p>
        </w:tc>
        <w:tc>
          <w:tcPr>
            <w:tcW w:w="457" w:type="dxa"/>
          </w:tcPr>
          <w:p w14:paraId="760D40D4" w14:textId="77777777" w:rsidR="00BD6D4F" w:rsidRDefault="00BD6D4F" w:rsidP="00BE1B13">
            <w:pPr>
              <w:keepNext/>
              <w:jc w:val="center"/>
              <w:rPr>
                <w:noProof/>
              </w:rPr>
            </w:pPr>
            <w:r w:rsidRPr="00B15BC7">
              <w:rPr>
                <w:b/>
                <w:bCs/>
                <w:noProof/>
              </w:rPr>
              <w:sym w:font="Symbol" w:char="F0D6"/>
            </w:r>
          </w:p>
        </w:tc>
        <w:tc>
          <w:tcPr>
            <w:tcW w:w="595" w:type="dxa"/>
          </w:tcPr>
          <w:p w14:paraId="757D04EA" w14:textId="77777777" w:rsidR="00BD6D4F" w:rsidRDefault="00BD6D4F" w:rsidP="00BE1B13">
            <w:pPr>
              <w:keepNext/>
              <w:jc w:val="center"/>
              <w:rPr>
                <w:noProof/>
              </w:rPr>
            </w:pPr>
            <w:r w:rsidRPr="00B15BC7">
              <w:rPr>
                <w:b/>
                <w:bCs/>
                <w:noProof/>
              </w:rPr>
              <w:sym w:font="Symbol" w:char="F0D6"/>
            </w:r>
          </w:p>
        </w:tc>
        <w:tc>
          <w:tcPr>
            <w:tcW w:w="450" w:type="dxa"/>
          </w:tcPr>
          <w:p w14:paraId="5832879B" w14:textId="77777777" w:rsidR="00BD6D4F" w:rsidRDefault="00BD6D4F" w:rsidP="00BE1B13">
            <w:pPr>
              <w:keepNext/>
              <w:jc w:val="center"/>
              <w:rPr>
                <w:noProof/>
              </w:rPr>
            </w:pPr>
            <w:r w:rsidRPr="00B15BC7">
              <w:rPr>
                <w:b/>
                <w:bCs/>
                <w:noProof/>
              </w:rPr>
              <w:sym w:font="Symbol" w:char="F0D6"/>
            </w:r>
          </w:p>
        </w:tc>
        <w:tc>
          <w:tcPr>
            <w:tcW w:w="450" w:type="dxa"/>
          </w:tcPr>
          <w:p w14:paraId="2589363A" w14:textId="77777777" w:rsidR="00BD6D4F" w:rsidRDefault="00BD6D4F" w:rsidP="00BE1B13">
            <w:pPr>
              <w:keepNext/>
              <w:jc w:val="center"/>
              <w:rPr>
                <w:noProof/>
              </w:rPr>
            </w:pPr>
            <w:r w:rsidRPr="00B15BC7">
              <w:rPr>
                <w:b/>
                <w:bCs/>
                <w:noProof/>
              </w:rPr>
              <w:sym w:font="Symbol" w:char="F0D6"/>
            </w:r>
          </w:p>
        </w:tc>
      </w:tr>
      <w:tr w:rsidR="00BD6D4F" w14:paraId="36AE4195" w14:textId="77777777" w:rsidTr="00BE1B13">
        <w:tc>
          <w:tcPr>
            <w:tcW w:w="923" w:type="dxa"/>
          </w:tcPr>
          <w:p w14:paraId="328E7609" w14:textId="77777777" w:rsidR="00BD6D4F" w:rsidRPr="0081211F" w:rsidRDefault="00BD6D4F" w:rsidP="00BE1B13">
            <w:pPr>
              <w:keepNext/>
              <w:jc w:val="center"/>
              <w:rPr>
                <w:b/>
                <w:bCs/>
                <w:noProof/>
              </w:rPr>
            </w:pPr>
            <w:r>
              <w:rPr>
                <w:noProof/>
              </w:rPr>
              <w:t>B</w:t>
            </w:r>
            <w:r>
              <w:rPr>
                <w:noProof/>
                <w:vertAlign w:val="subscript"/>
              </w:rPr>
              <w:t>2</w:t>
            </w:r>
          </w:p>
        </w:tc>
        <w:tc>
          <w:tcPr>
            <w:tcW w:w="457" w:type="dxa"/>
          </w:tcPr>
          <w:p w14:paraId="1E5305CC" w14:textId="77777777" w:rsidR="00BD6D4F" w:rsidRDefault="00BD6D4F" w:rsidP="00BE1B13">
            <w:pPr>
              <w:keepNext/>
              <w:jc w:val="center"/>
              <w:rPr>
                <w:noProof/>
              </w:rPr>
            </w:pPr>
          </w:p>
        </w:tc>
        <w:tc>
          <w:tcPr>
            <w:tcW w:w="595" w:type="dxa"/>
          </w:tcPr>
          <w:p w14:paraId="7212245F" w14:textId="77777777" w:rsidR="00BD6D4F" w:rsidRDefault="00BD6D4F" w:rsidP="00BE1B13">
            <w:pPr>
              <w:keepNext/>
              <w:jc w:val="center"/>
              <w:rPr>
                <w:noProof/>
              </w:rPr>
            </w:pPr>
            <w:r w:rsidRPr="00B15BC7">
              <w:rPr>
                <w:b/>
                <w:bCs/>
                <w:noProof/>
              </w:rPr>
              <w:sym w:font="Symbol" w:char="F0D6"/>
            </w:r>
          </w:p>
        </w:tc>
        <w:tc>
          <w:tcPr>
            <w:tcW w:w="450" w:type="dxa"/>
          </w:tcPr>
          <w:p w14:paraId="3D0A325E" w14:textId="77777777" w:rsidR="00BD6D4F" w:rsidRDefault="00BD6D4F" w:rsidP="00BE1B13">
            <w:pPr>
              <w:keepNext/>
              <w:jc w:val="center"/>
              <w:rPr>
                <w:noProof/>
              </w:rPr>
            </w:pPr>
            <w:r w:rsidRPr="00B15BC7">
              <w:rPr>
                <w:b/>
                <w:bCs/>
                <w:noProof/>
              </w:rPr>
              <w:sym w:font="Symbol" w:char="F0D6"/>
            </w:r>
          </w:p>
        </w:tc>
        <w:tc>
          <w:tcPr>
            <w:tcW w:w="450" w:type="dxa"/>
          </w:tcPr>
          <w:p w14:paraId="4B3B22AE" w14:textId="77777777" w:rsidR="00BD6D4F" w:rsidRDefault="00BD6D4F" w:rsidP="00BE1B13">
            <w:pPr>
              <w:keepNext/>
              <w:jc w:val="center"/>
              <w:rPr>
                <w:noProof/>
              </w:rPr>
            </w:pPr>
            <w:r w:rsidRPr="00B15BC7">
              <w:rPr>
                <w:b/>
                <w:bCs/>
                <w:noProof/>
              </w:rPr>
              <w:sym w:font="Symbol" w:char="F0D6"/>
            </w:r>
          </w:p>
        </w:tc>
      </w:tr>
      <w:tr w:rsidR="00BD6D4F" w14:paraId="4968BD3D" w14:textId="77777777" w:rsidTr="00BE1B13">
        <w:tc>
          <w:tcPr>
            <w:tcW w:w="923" w:type="dxa"/>
          </w:tcPr>
          <w:p w14:paraId="5616B8D6" w14:textId="77777777" w:rsidR="00BD6D4F" w:rsidRDefault="00BD6D4F" w:rsidP="00BE1B13">
            <w:pPr>
              <w:jc w:val="center"/>
              <w:rPr>
                <w:noProof/>
              </w:rPr>
            </w:pPr>
            <w:r>
              <w:rPr>
                <w:noProof/>
              </w:rPr>
              <w:t>C</w:t>
            </w:r>
            <w:r>
              <w:rPr>
                <w:noProof/>
                <w:vertAlign w:val="subscript"/>
              </w:rPr>
              <w:t>2</w:t>
            </w:r>
          </w:p>
        </w:tc>
        <w:tc>
          <w:tcPr>
            <w:tcW w:w="457" w:type="dxa"/>
          </w:tcPr>
          <w:p w14:paraId="40BDBD10" w14:textId="77777777" w:rsidR="00BD6D4F" w:rsidRDefault="00BD6D4F" w:rsidP="00BE1B13">
            <w:pPr>
              <w:jc w:val="center"/>
              <w:rPr>
                <w:noProof/>
              </w:rPr>
            </w:pPr>
          </w:p>
        </w:tc>
        <w:tc>
          <w:tcPr>
            <w:tcW w:w="595" w:type="dxa"/>
          </w:tcPr>
          <w:p w14:paraId="4A0AE80D" w14:textId="77777777" w:rsidR="00BD6D4F" w:rsidRDefault="00BD6D4F" w:rsidP="00BE1B13">
            <w:pPr>
              <w:jc w:val="center"/>
              <w:rPr>
                <w:noProof/>
              </w:rPr>
            </w:pPr>
          </w:p>
        </w:tc>
        <w:tc>
          <w:tcPr>
            <w:tcW w:w="450" w:type="dxa"/>
          </w:tcPr>
          <w:p w14:paraId="1F752160" w14:textId="77777777" w:rsidR="00BD6D4F" w:rsidRDefault="00BD6D4F" w:rsidP="00BE1B13">
            <w:pPr>
              <w:jc w:val="center"/>
              <w:rPr>
                <w:noProof/>
              </w:rPr>
            </w:pPr>
            <w:r w:rsidRPr="00B15BC7">
              <w:rPr>
                <w:b/>
                <w:bCs/>
                <w:noProof/>
              </w:rPr>
              <w:sym w:font="Symbol" w:char="F0D6"/>
            </w:r>
          </w:p>
        </w:tc>
        <w:tc>
          <w:tcPr>
            <w:tcW w:w="450" w:type="dxa"/>
          </w:tcPr>
          <w:p w14:paraId="6B8E33DE" w14:textId="77777777" w:rsidR="00BD6D4F" w:rsidRDefault="00BD6D4F" w:rsidP="00BE1B13">
            <w:pPr>
              <w:jc w:val="center"/>
              <w:rPr>
                <w:noProof/>
              </w:rPr>
            </w:pPr>
            <w:r w:rsidRPr="00B15BC7">
              <w:rPr>
                <w:b/>
                <w:bCs/>
                <w:noProof/>
              </w:rPr>
              <w:sym w:font="Symbol" w:char="F0D6"/>
            </w:r>
          </w:p>
        </w:tc>
      </w:tr>
    </w:tbl>
    <w:p w14:paraId="5230B516" w14:textId="77777777" w:rsidR="00BD6D4F" w:rsidRPr="00AB296E" w:rsidRDefault="00BD6D4F" w:rsidP="00875EE6">
      <w:pPr>
        <w:keepNext/>
        <w:rPr>
          <w:b/>
          <w:bCs/>
          <w:noProof/>
        </w:rPr>
      </w:pPr>
      <w:r w:rsidRPr="00AB296E">
        <w:rPr>
          <w:b/>
          <w:bCs/>
          <w:noProof/>
        </w:rPr>
        <w:t>Upstream connectivity</w:t>
      </w:r>
    </w:p>
    <w:tbl>
      <w:tblPr>
        <w:tblStyle w:val="TableGrid"/>
        <w:tblW w:w="0" w:type="auto"/>
        <w:tblLook w:val="04A0" w:firstRow="1" w:lastRow="0" w:firstColumn="1" w:lastColumn="0" w:noHBand="0" w:noVBand="1"/>
      </w:tblPr>
      <w:tblGrid>
        <w:gridCol w:w="1009"/>
        <w:gridCol w:w="786"/>
        <w:gridCol w:w="630"/>
        <w:gridCol w:w="547"/>
      </w:tblGrid>
      <w:tr w:rsidR="00BD6D4F" w14:paraId="04A364B9" w14:textId="77777777" w:rsidTr="00BE1B13">
        <w:tc>
          <w:tcPr>
            <w:tcW w:w="1009" w:type="dxa"/>
            <w:vMerge w:val="restart"/>
          </w:tcPr>
          <w:p w14:paraId="319FE45C" w14:textId="77777777" w:rsidR="00BD6D4F" w:rsidRPr="0084640C" w:rsidRDefault="00BD6D4F" w:rsidP="00875EE6">
            <w:pPr>
              <w:keepNext/>
              <w:rPr>
                <w:b/>
                <w:bCs/>
                <w:noProof/>
              </w:rPr>
            </w:pPr>
            <w:r w:rsidRPr="0084640C">
              <w:rPr>
                <w:b/>
                <w:bCs/>
                <w:noProof/>
              </w:rPr>
              <w:t>Source</w:t>
            </w:r>
            <w:r w:rsidRPr="0084640C">
              <w:rPr>
                <w:b/>
                <w:bCs/>
                <w:noProof/>
              </w:rPr>
              <w:br/>
              <w:t>Node</w:t>
            </w:r>
          </w:p>
        </w:tc>
        <w:tc>
          <w:tcPr>
            <w:tcW w:w="1963" w:type="dxa"/>
            <w:gridSpan w:val="3"/>
          </w:tcPr>
          <w:p w14:paraId="5E086F51" w14:textId="77777777" w:rsidR="00BD6D4F" w:rsidRPr="0084640C" w:rsidRDefault="00BD6D4F" w:rsidP="00875EE6">
            <w:pPr>
              <w:keepNext/>
              <w:rPr>
                <w:b/>
                <w:bCs/>
                <w:noProof/>
              </w:rPr>
            </w:pPr>
            <w:r w:rsidRPr="0084640C">
              <w:rPr>
                <w:b/>
                <w:bCs/>
                <w:noProof/>
              </w:rPr>
              <w:t>Destination node</w:t>
            </w:r>
          </w:p>
        </w:tc>
      </w:tr>
      <w:tr w:rsidR="00BD6D4F" w14:paraId="1EC48D6B" w14:textId="77777777" w:rsidTr="00BE1B13">
        <w:tc>
          <w:tcPr>
            <w:tcW w:w="1009" w:type="dxa"/>
            <w:vMerge/>
          </w:tcPr>
          <w:p w14:paraId="0B5BCF13" w14:textId="77777777" w:rsidR="00BD6D4F" w:rsidRDefault="00BD6D4F" w:rsidP="00875EE6">
            <w:pPr>
              <w:keepNext/>
              <w:rPr>
                <w:noProof/>
              </w:rPr>
            </w:pPr>
          </w:p>
        </w:tc>
        <w:tc>
          <w:tcPr>
            <w:tcW w:w="786" w:type="dxa"/>
          </w:tcPr>
          <w:p w14:paraId="5C23B26A" w14:textId="77777777" w:rsidR="00BD6D4F" w:rsidRDefault="00BD6D4F" w:rsidP="000C34A3">
            <w:pPr>
              <w:keepNext/>
              <w:jc w:val="center"/>
              <w:rPr>
                <w:noProof/>
              </w:rPr>
            </w:pPr>
            <w:r>
              <w:rPr>
                <w:noProof/>
              </w:rPr>
              <w:t>A</w:t>
            </w:r>
          </w:p>
        </w:tc>
        <w:tc>
          <w:tcPr>
            <w:tcW w:w="630" w:type="dxa"/>
          </w:tcPr>
          <w:p w14:paraId="60807448" w14:textId="77777777" w:rsidR="00BD6D4F" w:rsidRDefault="00BD6D4F" w:rsidP="000C34A3">
            <w:pPr>
              <w:keepNext/>
              <w:jc w:val="center"/>
              <w:rPr>
                <w:noProof/>
              </w:rPr>
            </w:pPr>
            <w:r>
              <w:rPr>
                <w:noProof/>
              </w:rPr>
              <w:t>B</w:t>
            </w:r>
            <w:r>
              <w:rPr>
                <w:noProof/>
                <w:vertAlign w:val="subscript"/>
              </w:rPr>
              <w:t>2</w:t>
            </w:r>
          </w:p>
        </w:tc>
        <w:tc>
          <w:tcPr>
            <w:tcW w:w="547" w:type="dxa"/>
          </w:tcPr>
          <w:p w14:paraId="3AF9DDF3" w14:textId="77777777" w:rsidR="00BD6D4F" w:rsidRDefault="00BD6D4F" w:rsidP="000C34A3">
            <w:pPr>
              <w:keepNext/>
              <w:jc w:val="center"/>
              <w:rPr>
                <w:noProof/>
              </w:rPr>
            </w:pPr>
            <w:r>
              <w:rPr>
                <w:noProof/>
              </w:rPr>
              <w:t>C</w:t>
            </w:r>
            <w:r>
              <w:rPr>
                <w:noProof/>
                <w:vertAlign w:val="subscript"/>
              </w:rPr>
              <w:t>2</w:t>
            </w:r>
          </w:p>
        </w:tc>
      </w:tr>
      <w:tr w:rsidR="00BD6D4F" w14:paraId="4938174B" w14:textId="77777777" w:rsidTr="00BE1B13">
        <w:tc>
          <w:tcPr>
            <w:tcW w:w="1009" w:type="dxa"/>
          </w:tcPr>
          <w:p w14:paraId="7572090D" w14:textId="77777777" w:rsidR="00BD6D4F" w:rsidRDefault="00BD6D4F" w:rsidP="00875EE6">
            <w:pPr>
              <w:keepNext/>
              <w:rPr>
                <w:noProof/>
              </w:rPr>
            </w:pPr>
            <w:r>
              <w:rPr>
                <w:noProof/>
              </w:rPr>
              <w:t>B</w:t>
            </w:r>
            <w:r>
              <w:rPr>
                <w:noProof/>
                <w:vertAlign w:val="subscript"/>
              </w:rPr>
              <w:t>1</w:t>
            </w:r>
          </w:p>
        </w:tc>
        <w:tc>
          <w:tcPr>
            <w:tcW w:w="786" w:type="dxa"/>
          </w:tcPr>
          <w:p w14:paraId="32D226FE" w14:textId="77777777" w:rsidR="00BD6D4F" w:rsidRDefault="00BD6D4F" w:rsidP="000C34A3">
            <w:pPr>
              <w:keepNext/>
              <w:jc w:val="center"/>
              <w:rPr>
                <w:noProof/>
              </w:rPr>
            </w:pPr>
            <w:r w:rsidRPr="00B15BC7">
              <w:rPr>
                <w:b/>
                <w:bCs/>
                <w:noProof/>
              </w:rPr>
              <w:sym w:font="Symbol" w:char="F0D6"/>
            </w:r>
          </w:p>
        </w:tc>
        <w:tc>
          <w:tcPr>
            <w:tcW w:w="630" w:type="dxa"/>
          </w:tcPr>
          <w:p w14:paraId="432EAE12" w14:textId="77777777" w:rsidR="00BD6D4F" w:rsidRDefault="00BD6D4F" w:rsidP="000C34A3">
            <w:pPr>
              <w:keepNext/>
              <w:jc w:val="center"/>
              <w:rPr>
                <w:noProof/>
              </w:rPr>
            </w:pPr>
          </w:p>
        </w:tc>
        <w:tc>
          <w:tcPr>
            <w:tcW w:w="547" w:type="dxa"/>
          </w:tcPr>
          <w:p w14:paraId="70D8D389" w14:textId="77777777" w:rsidR="00BD6D4F" w:rsidRDefault="00BD6D4F" w:rsidP="000C34A3">
            <w:pPr>
              <w:keepNext/>
              <w:jc w:val="center"/>
              <w:rPr>
                <w:noProof/>
              </w:rPr>
            </w:pPr>
          </w:p>
        </w:tc>
      </w:tr>
      <w:tr w:rsidR="00BD6D4F" w14:paraId="37828E75" w14:textId="77777777" w:rsidTr="00BE1B13">
        <w:tc>
          <w:tcPr>
            <w:tcW w:w="1009" w:type="dxa"/>
          </w:tcPr>
          <w:p w14:paraId="07E28113" w14:textId="77777777" w:rsidR="00BD6D4F" w:rsidRDefault="00BD6D4F" w:rsidP="00875EE6">
            <w:pPr>
              <w:keepNext/>
              <w:rPr>
                <w:noProof/>
              </w:rPr>
            </w:pPr>
            <w:r>
              <w:rPr>
                <w:noProof/>
              </w:rPr>
              <w:t>C</w:t>
            </w:r>
            <w:r>
              <w:rPr>
                <w:noProof/>
                <w:vertAlign w:val="subscript"/>
              </w:rPr>
              <w:t>1</w:t>
            </w:r>
          </w:p>
        </w:tc>
        <w:tc>
          <w:tcPr>
            <w:tcW w:w="786" w:type="dxa"/>
          </w:tcPr>
          <w:p w14:paraId="177E6DCD" w14:textId="77777777" w:rsidR="00BD6D4F" w:rsidRDefault="00BD6D4F" w:rsidP="000C34A3">
            <w:pPr>
              <w:keepNext/>
              <w:jc w:val="center"/>
              <w:rPr>
                <w:noProof/>
              </w:rPr>
            </w:pPr>
            <w:r w:rsidRPr="00B15BC7">
              <w:rPr>
                <w:b/>
                <w:bCs/>
                <w:noProof/>
              </w:rPr>
              <w:sym w:font="Symbol" w:char="F0D6"/>
            </w:r>
          </w:p>
        </w:tc>
        <w:tc>
          <w:tcPr>
            <w:tcW w:w="630" w:type="dxa"/>
          </w:tcPr>
          <w:p w14:paraId="68471847" w14:textId="77777777" w:rsidR="00BD6D4F" w:rsidRDefault="00BD6D4F" w:rsidP="000C34A3">
            <w:pPr>
              <w:keepNext/>
              <w:jc w:val="center"/>
              <w:rPr>
                <w:noProof/>
              </w:rPr>
            </w:pPr>
            <w:r w:rsidRPr="00B15BC7">
              <w:rPr>
                <w:b/>
                <w:bCs/>
                <w:noProof/>
              </w:rPr>
              <w:sym w:font="Symbol" w:char="F0D6"/>
            </w:r>
          </w:p>
        </w:tc>
        <w:tc>
          <w:tcPr>
            <w:tcW w:w="547" w:type="dxa"/>
          </w:tcPr>
          <w:p w14:paraId="0A7B4E96" w14:textId="77777777" w:rsidR="00BD6D4F" w:rsidRDefault="00BD6D4F" w:rsidP="000C34A3">
            <w:pPr>
              <w:keepNext/>
              <w:jc w:val="center"/>
              <w:rPr>
                <w:noProof/>
              </w:rPr>
            </w:pPr>
          </w:p>
        </w:tc>
      </w:tr>
      <w:tr w:rsidR="00BD6D4F" w14:paraId="5C96D880" w14:textId="77777777" w:rsidTr="00BE1B13">
        <w:tc>
          <w:tcPr>
            <w:tcW w:w="1009" w:type="dxa"/>
          </w:tcPr>
          <w:p w14:paraId="26A000A9" w14:textId="77777777" w:rsidR="00BD6D4F" w:rsidRDefault="00BD6D4F" w:rsidP="00875EE6">
            <w:pPr>
              <w:keepNext/>
              <w:rPr>
                <w:noProof/>
              </w:rPr>
            </w:pPr>
            <w:r>
              <w:rPr>
                <w:noProof/>
              </w:rPr>
              <w:t>D</w:t>
            </w:r>
          </w:p>
        </w:tc>
        <w:tc>
          <w:tcPr>
            <w:tcW w:w="786" w:type="dxa"/>
          </w:tcPr>
          <w:p w14:paraId="63462B49" w14:textId="77777777" w:rsidR="00BD6D4F" w:rsidRDefault="00BD6D4F" w:rsidP="000C34A3">
            <w:pPr>
              <w:keepNext/>
              <w:jc w:val="center"/>
              <w:rPr>
                <w:noProof/>
              </w:rPr>
            </w:pPr>
            <w:r w:rsidRPr="00B15BC7">
              <w:rPr>
                <w:b/>
                <w:bCs/>
                <w:noProof/>
              </w:rPr>
              <w:sym w:font="Symbol" w:char="F0D6"/>
            </w:r>
          </w:p>
        </w:tc>
        <w:tc>
          <w:tcPr>
            <w:tcW w:w="630" w:type="dxa"/>
          </w:tcPr>
          <w:p w14:paraId="15F76BD6" w14:textId="77777777" w:rsidR="00BD6D4F" w:rsidRDefault="00BD6D4F" w:rsidP="000C34A3">
            <w:pPr>
              <w:keepNext/>
              <w:jc w:val="center"/>
              <w:rPr>
                <w:noProof/>
              </w:rPr>
            </w:pPr>
            <w:r w:rsidRPr="00B15BC7">
              <w:rPr>
                <w:b/>
                <w:bCs/>
                <w:noProof/>
              </w:rPr>
              <w:sym w:font="Symbol" w:char="F0D6"/>
            </w:r>
          </w:p>
        </w:tc>
        <w:tc>
          <w:tcPr>
            <w:tcW w:w="547" w:type="dxa"/>
          </w:tcPr>
          <w:p w14:paraId="4FF09BD3" w14:textId="77777777" w:rsidR="00BD6D4F" w:rsidRDefault="00BD6D4F" w:rsidP="000C34A3">
            <w:pPr>
              <w:keepNext/>
              <w:jc w:val="center"/>
              <w:rPr>
                <w:noProof/>
              </w:rPr>
            </w:pPr>
            <w:r w:rsidRPr="00B15BC7">
              <w:rPr>
                <w:b/>
                <w:bCs/>
                <w:noProof/>
              </w:rPr>
              <w:sym w:font="Symbol" w:char="F0D6"/>
            </w:r>
          </w:p>
        </w:tc>
      </w:tr>
      <w:tr w:rsidR="00BD6D4F" w14:paraId="17C7604A" w14:textId="77777777" w:rsidTr="00BE1B13">
        <w:tc>
          <w:tcPr>
            <w:tcW w:w="1009" w:type="dxa"/>
          </w:tcPr>
          <w:p w14:paraId="21FC8117" w14:textId="77777777" w:rsidR="00BD6D4F" w:rsidRDefault="00BD6D4F" w:rsidP="00BE1B13">
            <w:pPr>
              <w:jc w:val="center"/>
              <w:rPr>
                <w:noProof/>
              </w:rPr>
            </w:pPr>
            <w:r>
              <w:rPr>
                <w:noProof/>
              </w:rPr>
              <w:t>E</w:t>
            </w:r>
          </w:p>
        </w:tc>
        <w:tc>
          <w:tcPr>
            <w:tcW w:w="786" w:type="dxa"/>
          </w:tcPr>
          <w:p w14:paraId="6EF119FB" w14:textId="77777777" w:rsidR="00BD6D4F" w:rsidRDefault="00BD6D4F" w:rsidP="000C34A3">
            <w:pPr>
              <w:jc w:val="center"/>
              <w:rPr>
                <w:noProof/>
              </w:rPr>
            </w:pPr>
            <w:r w:rsidRPr="00B15BC7">
              <w:rPr>
                <w:b/>
                <w:bCs/>
                <w:noProof/>
              </w:rPr>
              <w:sym w:font="Symbol" w:char="F0D6"/>
            </w:r>
          </w:p>
        </w:tc>
        <w:tc>
          <w:tcPr>
            <w:tcW w:w="630" w:type="dxa"/>
          </w:tcPr>
          <w:p w14:paraId="327EAF17" w14:textId="77777777" w:rsidR="00BD6D4F" w:rsidRDefault="00BD6D4F" w:rsidP="000C34A3">
            <w:pPr>
              <w:jc w:val="center"/>
              <w:rPr>
                <w:noProof/>
              </w:rPr>
            </w:pPr>
            <w:r w:rsidRPr="00B15BC7">
              <w:rPr>
                <w:b/>
                <w:bCs/>
                <w:noProof/>
              </w:rPr>
              <w:sym w:font="Symbol" w:char="F0D6"/>
            </w:r>
          </w:p>
        </w:tc>
        <w:tc>
          <w:tcPr>
            <w:tcW w:w="547" w:type="dxa"/>
          </w:tcPr>
          <w:p w14:paraId="410FD767" w14:textId="77777777" w:rsidR="00BD6D4F" w:rsidRDefault="00BD6D4F" w:rsidP="000C34A3">
            <w:pPr>
              <w:jc w:val="center"/>
              <w:rPr>
                <w:noProof/>
              </w:rPr>
            </w:pPr>
            <w:r w:rsidRPr="00B15BC7">
              <w:rPr>
                <w:b/>
                <w:bCs/>
                <w:noProof/>
              </w:rPr>
              <w:sym w:font="Symbol" w:char="F0D6"/>
            </w:r>
          </w:p>
        </w:tc>
      </w:tr>
    </w:tbl>
    <w:p w14:paraId="56C5B080" w14:textId="77777777" w:rsidR="00BD6D4F" w:rsidRPr="00557CE4" w:rsidRDefault="00BD6D4F" w:rsidP="00BD6D4F">
      <w:r w:rsidRPr="00557CE4">
        <w:t>A check mark in th</w:t>
      </w:r>
      <w:r>
        <w:t>e</w:t>
      </w:r>
      <w:r w:rsidRPr="00557CE4">
        <w:t xml:space="preserve"> row indicates </w:t>
      </w:r>
      <w:r>
        <w:t xml:space="preserve">that a signal from the source reaches a destination. </w:t>
      </w:r>
    </w:p>
    <w:p w14:paraId="7911127C" w14:textId="77777777" w:rsidR="00BD6D4F" w:rsidRPr="00174B0D" w:rsidRDefault="00BD6D4F" w:rsidP="00BD6D4F">
      <w:r w:rsidRPr="00174B0D">
        <w:lastRenderedPageBreak/>
        <w:t>A column with multiple check marks indicates that signals from multiple sources reach the destination</w:t>
      </w:r>
      <w:r>
        <w:t>.</w:t>
      </w:r>
    </w:p>
    <w:p w14:paraId="1EFF2625" w14:textId="77777777" w:rsidR="00BD6D4F" w:rsidRPr="00174B0D" w:rsidRDefault="00BD6D4F" w:rsidP="00BD6D4F">
      <w:r w:rsidRPr="00174B0D">
        <w:t xml:space="preserve">The wavelength utilization (and collisions) can be shown by extending the tables to include per </w:t>
      </w:r>
      <w:r w:rsidRPr="00174B0D">
        <w:sym w:font="Symbol" w:char="F06C"/>
      </w:r>
      <w:r w:rsidRPr="00174B0D">
        <w:t xml:space="preserve"> forwarding constructs (FCs</w:t>
      </w:r>
      <w:r>
        <w:t>).</w:t>
      </w:r>
    </w:p>
    <w:p w14:paraId="3D672019" w14:textId="77777777" w:rsidR="00BD6D4F" w:rsidRDefault="00BD6D4F" w:rsidP="00BD6D4F">
      <w:pPr>
        <w:ind w:left="720"/>
        <w:rPr>
          <w:noProof/>
        </w:rPr>
      </w:pPr>
      <w:r>
        <w:rPr>
          <w:noProof/>
        </w:rPr>
        <w:t>T = Topology of the point to multipoint media channel</w:t>
      </w:r>
      <w:r>
        <w:rPr>
          <w:noProof/>
        </w:rPr>
        <w:br/>
        <w:t>P = signal present at destination node</w:t>
      </w:r>
      <w:r>
        <w:rPr>
          <w:noProof/>
        </w:rPr>
        <w:br/>
        <w:t>S = signal providing service</w:t>
      </w:r>
      <w:r>
        <w:rPr>
          <w:noProof/>
        </w:rPr>
        <w:br/>
      </w:r>
      <w:r>
        <w:rPr>
          <w:noProof/>
        </w:rPr>
        <w:sym w:font="Wingdings 2" w:char="F04F"/>
      </w:r>
      <w:r>
        <w:rPr>
          <w:noProof/>
        </w:rPr>
        <w:t xml:space="preserve"> = cannot be used by the source node</w:t>
      </w:r>
    </w:p>
    <w:p w14:paraId="384743F0" w14:textId="77777777" w:rsidR="00BD6D4F" w:rsidRPr="008C40E2" w:rsidRDefault="00BD6D4F" w:rsidP="00BD6D4F">
      <w:pPr>
        <w:keepNext/>
        <w:rPr>
          <w:noProof/>
        </w:rPr>
      </w:pPr>
      <w:r w:rsidRPr="00AB296E">
        <w:rPr>
          <w:b/>
          <w:bCs/>
          <w:noProof/>
        </w:rPr>
        <w:t xml:space="preserve">Downstream </w:t>
      </w:r>
      <w:r>
        <w:rPr>
          <w:b/>
          <w:bCs/>
          <w:noProof/>
        </w:rPr>
        <w:t xml:space="preserve">example FCs: </w:t>
      </w:r>
      <w:r w:rsidRPr="008C40E2">
        <w:rPr>
          <w:noProof/>
        </w:rPr>
        <w:t>A-D (</w:t>
      </w:r>
      <w:r w:rsidRPr="008C40E2">
        <w:rPr>
          <w:noProof/>
        </w:rPr>
        <w:sym w:font="Symbol" w:char="F06C"/>
      </w:r>
      <w:r w:rsidRPr="008C40E2">
        <w:rPr>
          <w:noProof/>
          <w:vertAlign w:val="subscript"/>
        </w:rPr>
        <w:t>1</w:t>
      </w:r>
      <w:r w:rsidRPr="008C40E2">
        <w:rPr>
          <w:noProof/>
        </w:rPr>
        <w:t>), A-C</w:t>
      </w:r>
      <w:r w:rsidRPr="008C40E2">
        <w:rPr>
          <w:noProof/>
          <w:vertAlign w:val="subscript"/>
        </w:rPr>
        <w:t xml:space="preserve">1 </w:t>
      </w:r>
      <w:r w:rsidRPr="008C40E2">
        <w:rPr>
          <w:noProof/>
        </w:rPr>
        <w:t>(</w:t>
      </w:r>
      <w:r w:rsidRPr="008C40E2">
        <w:rPr>
          <w:noProof/>
        </w:rPr>
        <w:sym w:font="Symbol" w:char="F06C"/>
      </w:r>
      <w:r w:rsidRPr="008C40E2">
        <w:rPr>
          <w:noProof/>
          <w:vertAlign w:val="subscript"/>
        </w:rPr>
        <w:t>2</w:t>
      </w:r>
      <w:r w:rsidRPr="008C40E2">
        <w:rPr>
          <w:noProof/>
        </w:rPr>
        <w:t>), B</w:t>
      </w:r>
      <w:r w:rsidRPr="008C40E2">
        <w:rPr>
          <w:noProof/>
          <w:vertAlign w:val="subscript"/>
        </w:rPr>
        <w:t>2</w:t>
      </w:r>
      <w:r w:rsidRPr="008C40E2">
        <w:rPr>
          <w:noProof/>
        </w:rPr>
        <w:t>-C</w:t>
      </w:r>
      <w:r w:rsidRPr="008C40E2">
        <w:rPr>
          <w:noProof/>
          <w:vertAlign w:val="subscript"/>
        </w:rPr>
        <w:t xml:space="preserve">1 </w:t>
      </w:r>
      <w:r w:rsidRPr="008C40E2">
        <w:rPr>
          <w:noProof/>
        </w:rPr>
        <w:t>(</w:t>
      </w:r>
      <w:r w:rsidRPr="008C40E2">
        <w:rPr>
          <w:noProof/>
        </w:rPr>
        <w:sym w:font="Symbol" w:char="F06C"/>
      </w:r>
      <w:r w:rsidRPr="008C40E2">
        <w:rPr>
          <w:noProof/>
          <w:vertAlign w:val="subscript"/>
        </w:rPr>
        <w:t>3</w:t>
      </w:r>
      <w:r w:rsidRPr="008C40E2">
        <w:rPr>
          <w:noProof/>
        </w:rPr>
        <w:t>)</w:t>
      </w:r>
    </w:p>
    <w:tbl>
      <w:tblPr>
        <w:tblStyle w:val="TableGrid"/>
        <w:tblW w:w="0" w:type="auto"/>
        <w:tblLayout w:type="fixed"/>
        <w:tblLook w:val="04A0" w:firstRow="1" w:lastRow="0" w:firstColumn="1" w:lastColumn="0" w:noHBand="0" w:noVBand="1"/>
      </w:tblPr>
      <w:tblGrid>
        <w:gridCol w:w="923"/>
        <w:gridCol w:w="451"/>
        <w:gridCol w:w="499"/>
        <w:gridCol w:w="618"/>
        <w:gridCol w:w="499"/>
        <w:gridCol w:w="515"/>
        <w:gridCol w:w="450"/>
        <w:gridCol w:w="450"/>
        <w:gridCol w:w="450"/>
        <w:gridCol w:w="450"/>
        <w:gridCol w:w="450"/>
        <w:gridCol w:w="450"/>
        <w:gridCol w:w="450"/>
        <w:gridCol w:w="540"/>
        <w:gridCol w:w="450"/>
        <w:gridCol w:w="450"/>
        <w:gridCol w:w="450"/>
      </w:tblGrid>
      <w:tr w:rsidR="00BD6D4F" w14:paraId="735FC603" w14:textId="77777777" w:rsidTr="00BE1B13">
        <w:tc>
          <w:tcPr>
            <w:tcW w:w="923" w:type="dxa"/>
            <w:vMerge w:val="restart"/>
          </w:tcPr>
          <w:p w14:paraId="21061466" w14:textId="77777777" w:rsidR="00BD6D4F" w:rsidRPr="0084640C" w:rsidRDefault="00BD6D4F" w:rsidP="00BE1B13">
            <w:pPr>
              <w:keepNext/>
              <w:jc w:val="center"/>
              <w:rPr>
                <w:b/>
                <w:bCs/>
                <w:noProof/>
              </w:rPr>
            </w:pPr>
            <w:r w:rsidRPr="0084640C">
              <w:rPr>
                <w:b/>
                <w:bCs/>
                <w:noProof/>
              </w:rPr>
              <w:t>Source</w:t>
            </w:r>
            <w:r w:rsidRPr="0084640C">
              <w:rPr>
                <w:b/>
                <w:bCs/>
                <w:noProof/>
              </w:rPr>
              <w:br/>
              <w:t>Node</w:t>
            </w:r>
          </w:p>
        </w:tc>
        <w:tc>
          <w:tcPr>
            <w:tcW w:w="7622" w:type="dxa"/>
            <w:gridSpan w:val="16"/>
          </w:tcPr>
          <w:p w14:paraId="0149481A" w14:textId="77777777" w:rsidR="00BD6D4F" w:rsidRPr="0084640C" w:rsidRDefault="00BD6D4F" w:rsidP="00BE1B13">
            <w:pPr>
              <w:keepNext/>
              <w:jc w:val="center"/>
              <w:rPr>
                <w:b/>
                <w:bCs/>
                <w:noProof/>
              </w:rPr>
            </w:pPr>
            <w:r w:rsidRPr="0084640C">
              <w:rPr>
                <w:b/>
                <w:bCs/>
                <w:noProof/>
              </w:rPr>
              <w:t>Destination node</w:t>
            </w:r>
          </w:p>
        </w:tc>
      </w:tr>
      <w:tr w:rsidR="00BD6D4F" w14:paraId="125A0C68" w14:textId="77777777" w:rsidTr="00BE1B13">
        <w:tc>
          <w:tcPr>
            <w:tcW w:w="923" w:type="dxa"/>
            <w:vMerge/>
          </w:tcPr>
          <w:p w14:paraId="3C3C669D" w14:textId="77777777" w:rsidR="00BD6D4F" w:rsidRDefault="00BD6D4F" w:rsidP="00BE1B13">
            <w:pPr>
              <w:keepNext/>
              <w:jc w:val="center"/>
              <w:rPr>
                <w:noProof/>
              </w:rPr>
            </w:pPr>
          </w:p>
        </w:tc>
        <w:tc>
          <w:tcPr>
            <w:tcW w:w="2067" w:type="dxa"/>
            <w:gridSpan w:val="4"/>
          </w:tcPr>
          <w:p w14:paraId="74396E46" w14:textId="77777777" w:rsidR="00BD6D4F" w:rsidRDefault="00BD6D4F" w:rsidP="00BE1B13">
            <w:pPr>
              <w:keepNext/>
              <w:jc w:val="center"/>
              <w:rPr>
                <w:noProof/>
              </w:rPr>
            </w:pPr>
            <w:r>
              <w:rPr>
                <w:noProof/>
              </w:rPr>
              <w:t>B</w:t>
            </w:r>
            <w:r>
              <w:rPr>
                <w:noProof/>
                <w:vertAlign w:val="subscript"/>
              </w:rPr>
              <w:t>1</w:t>
            </w:r>
          </w:p>
        </w:tc>
        <w:tc>
          <w:tcPr>
            <w:tcW w:w="1865" w:type="dxa"/>
            <w:gridSpan w:val="4"/>
          </w:tcPr>
          <w:p w14:paraId="5A485A15" w14:textId="77777777" w:rsidR="00BD6D4F" w:rsidRDefault="00BD6D4F" w:rsidP="00BE1B13">
            <w:pPr>
              <w:keepNext/>
              <w:jc w:val="center"/>
              <w:rPr>
                <w:noProof/>
              </w:rPr>
            </w:pPr>
            <w:r>
              <w:rPr>
                <w:noProof/>
              </w:rPr>
              <w:t>C</w:t>
            </w:r>
            <w:r>
              <w:rPr>
                <w:noProof/>
                <w:vertAlign w:val="subscript"/>
              </w:rPr>
              <w:t>1</w:t>
            </w:r>
          </w:p>
        </w:tc>
        <w:tc>
          <w:tcPr>
            <w:tcW w:w="1800" w:type="dxa"/>
            <w:gridSpan w:val="4"/>
          </w:tcPr>
          <w:p w14:paraId="24B4ABC6" w14:textId="77777777" w:rsidR="00BD6D4F" w:rsidRDefault="00BD6D4F" w:rsidP="00BE1B13">
            <w:pPr>
              <w:keepNext/>
              <w:jc w:val="center"/>
              <w:rPr>
                <w:noProof/>
              </w:rPr>
            </w:pPr>
            <w:r>
              <w:rPr>
                <w:noProof/>
              </w:rPr>
              <w:t>D</w:t>
            </w:r>
          </w:p>
        </w:tc>
        <w:tc>
          <w:tcPr>
            <w:tcW w:w="1890" w:type="dxa"/>
            <w:gridSpan w:val="4"/>
          </w:tcPr>
          <w:p w14:paraId="422EA418" w14:textId="77777777" w:rsidR="00BD6D4F" w:rsidRDefault="00BD6D4F" w:rsidP="00BE1B13">
            <w:pPr>
              <w:keepNext/>
              <w:jc w:val="center"/>
              <w:rPr>
                <w:noProof/>
              </w:rPr>
            </w:pPr>
            <w:r>
              <w:rPr>
                <w:noProof/>
              </w:rPr>
              <w:t>E</w:t>
            </w:r>
          </w:p>
        </w:tc>
      </w:tr>
      <w:tr w:rsidR="00BD6D4F" w:rsidRPr="00E751FB" w14:paraId="5D805747" w14:textId="77777777" w:rsidTr="00BE1B13">
        <w:tc>
          <w:tcPr>
            <w:tcW w:w="923" w:type="dxa"/>
            <w:vMerge/>
          </w:tcPr>
          <w:p w14:paraId="239AA389" w14:textId="77777777" w:rsidR="00BD6D4F" w:rsidRDefault="00BD6D4F" w:rsidP="00BE1B13">
            <w:pPr>
              <w:keepNext/>
              <w:jc w:val="center"/>
              <w:rPr>
                <w:noProof/>
              </w:rPr>
            </w:pPr>
          </w:p>
        </w:tc>
        <w:tc>
          <w:tcPr>
            <w:tcW w:w="451" w:type="dxa"/>
            <w:vMerge w:val="restart"/>
          </w:tcPr>
          <w:p w14:paraId="7E80899F" w14:textId="77777777" w:rsidR="00BD6D4F" w:rsidRPr="00E751FB" w:rsidRDefault="00BD6D4F" w:rsidP="00BE1B13">
            <w:pPr>
              <w:keepNext/>
              <w:jc w:val="center"/>
              <w:rPr>
                <w:noProof/>
              </w:rPr>
            </w:pPr>
            <w:r w:rsidRPr="00E751FB">
              <w:rPr>
                <w:noProof/>
              </w:rPr>
              <w:t>T</w:t>
            </w:r>
          </w:p>
        </w:tc>
        <w:tc>
          <w:tcPr>
            <w:tcW w:w="1616" w:type="dxa"/>
            <w:gridSpan w:val="3"/>
          </w:tcPr>
          <w:p w14:paraId="242C8436" w14:textId="77777777" w:rsidR="00BD6D4F" w:rsidRPr="00E751FB" w:rsidRDefault="00BD6D4F" w:rsidP="00BE1B13">
            <w:pPr>
              <w:keepNext/>
              <w:jc w:val="center"/>
              <w:rPr>
                <w:noProof/>
              </w:rPr>
            </w:pPr>
            <w:r w:rsidRPr="00E751FB">
              <w:rPr>
                <w:noProof/>
              </w:rPr>
              <w:t>FC (</w:t>
            </w:r>
            <w:r w:rsidRPr="00E751FB">
              <w:rPr>
                <w:noProof/>
              </w:rPr>
              <w:sym w:font="Symbol" w:char="F06C"/>
            </w:r>
            <w:r>
              <w:rPr>
                <w:noProof/>
                <w:vertAlign w:val="subscript"/>
              </w:rPr>
              <w:t>n</w:t>
            </w:r>
            <w:r w:rsidRPr="00E751FB">
              <w:rPr>
                <w:noProof/>
              </w:rPr>
              <w:t>)</w:t>
            </w:r>
          </w:p>
        </w:tc>
        <w:tc>
          <w:tcPr>
            <w:tcW w:w="515" w:type="dxa"/>
            <w:vMerge w:val="restart"/>
          </w:tcPr>
          <w:p w14:paraId="5AD8D160" w14:textId="77777777" w:rsidR="00BD6D4F" w:rsidRPr="00E751FB" w:rsidRDefault="00BD6D4F" w:rsidP="00BE1B13">
            <w:pPr>
              <w:keepNext/>
              <w:jc w:val="center"/>
              <w:rPr>
                <w:noProof/>
              </w:rPr>
            </w:pPr>
            <w:r>
              <w:rPr>
                <w:noProof/>
              </w:rPr>
              <w:t>T</w:t>
            </w:r>
          </w:p>
        </w:tc>
        <w:tc>
          <w:tcPr>
            <w:tcW w:w="1350" w:type="dxa"/>
            <w:gridSpan w:val="3"/>
          </w:tcPr>
          <w:p w14:paraId="4AE52DD6" w14:textId="77777777" w:rsidR="00BD6D4F" w:rsidRPr="00E751FB" w:rsidRDefault="00BD6D4F" w:rsidP="00BE1B13">
            <w:pPr>
              <w:keepNext/>
              <w:jc w:val="center"/>
              <w:rPr>
                <w:noProof/>
              </w:rPr>
            </w:pPr>
            <w:r w:rsidRPr="00E751FB">
              <w:rPr>
                <w:noProof/>
              </w:rPr>
              <w:t>FC (</w:t>
            </w:r>
            <w:r w:rsidRPr="00E751FB">
              <w:rPr>
                <w:noProof/>
              </w:rPr>
              <w:sym w:font="Symbol" w:char="F06C"/>
            </w:r>
            <w:r>
              <w:rPr>
                <w:noProof/>
                <w:vertAlign w:val="subscript"/>
              </w:rPr>
              <w:t>n</w:t>
            </w:r>
            <w:r w:rsidRPr="00E751FB">
              <w:rPr>
                <w:noProof/>
              </w:rPr>
              <w:t>)</w:t>
            </w:r>
          </w:p>
        </w:tc>
        <w:tc>
          <w:tcPr>
            <w:tcW w:w="450" w:type="dxa"/>
            <w:vMerge w:val="restart"/>
          </w:tcPr>
          <w:p w14:paraId="551C3C0A" w14:textId="77777777" w:rsidR="00BD6D4F" w:rsidRPr="00E751FB" w:rsidRDefault="00BD6D4F" w:rsidP="00BE1B13">
            <w:pPr>
              <w:keepNext/>
              <w:jc w:val="center"/>
              <w:rPr>
                <w:noProof/>
              </w:rPr>
            </w:pPr>
            <w:r>
              <w:rPr>
                <w:noProof/>
              </w:rPr>
              <w:t>T</w:t>
            </w:r>
          </w:p>
        </w:tc>
        <w:tc>
          <w:tcPr>
            <w:tcW w:w="1350" w:type="dxa"/>
            <w:gridSpan w:val="3"/>
          </w:tcPr>
          <w:p w14:paraId="3738288B" w14:textId="77777777" w:rsidR="00BD6D4F" w:rsidRPr="00E751FB" w:rsidRDefault="00BD6D4F" w:rsidP="00BE1B13">
            <w:pPr>
              <w:keepNext/>
              <w:jc w:val="center"/>
              <w:rPr>
                <w:noProof/>
              </w:rPr>
            </w:pPr>
            <w:r w:rsidRPr="00E751FB">
              <w:rPr>
                <w:noProof/>
              </w:rPr>
              <w:t>FC (</w:t>
            </w:r>
            <w:r w:rsidRPr="00E751FB">
              <w:rPr>
                <w:noProof/>
              </w:rPr>
              <w:sym w:font="Symbol" w:char="F06C"/>
            </w:r>
            <w:r>
              <w:rPr>
                <w:noProof/>
                <w:vertAlign w:val="subscript"/>
              </w:rPr>
              <w:t>n</w:t>
            </w:r>
            <w:r w:rsidRPr="00E751FB">
              <w:rPr>
                <w:noProof/>
              </w:rPr>
              <w:t>)</w:t>
            </w:r>
          </w:p>
        </w:tc>
        <w:tc>
          <w:tcPr>
            <w:tcW w:w="540" w:type="dxa"/>
            <w:vMerge w:val="restart"/>
          </w:tcPr>
          <w:p w14:paraId="00783F55" w14:textId="77777777" w:rsidR="00BD6D4F" w:rsidRPr="00E751FB" w:rsidRDefault="00BD6D4F" w:rsidP="00BE1B13">
            <w:pPr>
              <w:keepNext/>
              <w:jc w:val="center"/>
              <w:rPr>
                <w:noProof/>
              </w:rPr>
            </w:pPr>
            <w:r>
              <w:rPr>
                <w:noProof/>
              </w:rPr>
              <w:t>T</w:t>
            </w:r>
          </w:p>
        </w:tc>
        <w:tc>
          <w:tcPr>
            <w:tcW w:w="1350" w:type="dxa"/>
            <w:gridSpan w:val="3"/>
          </w:tcPr>
          <w:p w14:paraId="20224366" w14:textId="77777777" w:rsidR="00BD6D4F" w:rsidRPr="00E751FB" w:rsidRDefault="00BD6D4F" w:rsidP="00BE1B13">
            <w:pPr>
              <w:keepNext/>
              <w:jc w:val="center"/>
              <w:rPr>
                <w:noProof/>
              </w:rPr>
            </w:pPr>
            <w:r w:rsidRPr="00E751FB">
              <w:rPr>
                <w:noProof/>
              </w:rPr>
              <w:t>FC (</w:t>
            </w:r>
            <w:r w:rsidRPr="00E751FB">
              <w:rPr>
                <w:noProof/>
              </w:rPr>
              <w:sym w:font="Symbol" w:char="F06C"/>
            </w:r>
            <w:r>
              <w:rPr>
                <w:noProof/>
                <w:vertAlign w:val="subscript"/>
              </w:rPr>
              <w:t>n</w:t>
            </w:r>
            <w:r w:rsidRPr="00E751FB">
              <w:rPr>
                <w:noProof/>
              </w:rPr>
              <w:t>)</w:t>
            </w:r>
          </w:p>
        </w:tc>
      </w:tr>
      <w:tr w:rsidR="00BD6D4F" w:rsidRPr="00E751FB" w14:paraId="11DFDC9F" w14:textId="77777777" w:rsidTr="00BE1B13">
        <w:tc>
          <w:tcPr>
            <w:tcW w:w="923" w:type="dxa"/>
            <w:vMerge/>
          </w:tcPr>
          <w:p w14:paraId="1FA11F1E" w14:textId="77777777" w:rsidR="00BD6D4F" w:rsidRDefault="00BD6D4F" w:rsidP="00BE1B13">
            <w:pPr>
              <w:keepNext/>
              <w:jc w:val="center"/>
              <w:rPr>
                <w:noProof/>
              </w:rPr>
            </w:pPr>
          </w:p>
        </w:tc>
        <w:tc>
          <w:tcPr>
            <w:tcW w:w="451" w:type="dxa"/>
            <w:vMerge/>
          </w:tcPr>
          <w:p w14:paraId="0333754E" w14:textId="77777777" w:rsidR="00BD6D4F" w:rsidRPr="00E751FB" w:rsidRDefault="00BD6D4F" w:rsidP="00BE1B13">
            <w:pPr>
              <w:keepNext/>
              <w:jc w:val="center"/>
              <w:rPr>
                <w:noProof/>
              </w:rPr>
            </w:pPr>
          </w:p>
        </w:tc>
        <w:tc>
          <w:tcPr>
            <w:tcW w:w="499" w:type="dxa"/>
          </w:tcPr>
          <w:p w14:paraId="6827D5AD" w14:textId="77777777" w:rsidR="00BD6D4F" w:rsidRPr="00E751FB" w:rsidRDefault="00BD6D4F" w:rsidP="00BE1B13">
            <w:pPr>
              <w:keepNext/>
              <w:jc w:val="center"/>
              <w:rPr>
                <w:noProof/>
              </w:rPr>
            </w:pPr>
            <w:r w:rsidRPr="00E751FB">
              <w:rPr>
                <w:noProof/>
              </w:rPr>
              <w:t>1</w:t>
            </w:r>
          </w:p>
        </w:tc>
        <w:tc>
          <w:tcPr>
            <w:tcW w:w="618" w:type="dxa"/>
          </w:tcPr>
          <w:p w14:paraId="5B3D2B5C" w14:textId="77777777" w:rsidR="00BD6D4F" w:rsidRPr="00E751FB" w:rsidRDefault="00BD6D4F" w:rsidP="00BE1B13">
            <w:pPr>
              <w:keepNext/>
              <w:jc w:val="center"/>
              <w:rPr>
                <w:noProof/>
              </w:rPr>
            </w:pPr>
            <w:r w:rsidRPr="00E751FB">
              <w:rPr>
                <w:noProof/>
              </w:rPr>
              <w:t>2</w:t>
            </w:r>
          </w:p>
        </w:tc>
        <w:tc>
          <w:tcPr>
            <w:tcW w:w="499" w:type="dxa"/>
          </w:tcPr>
          <w:p w14:paraId="54B54D46" w14:textId="77777777" w:rsidR="00BD6D4F" w:rsidRPr="00E751FB" w:rsidRDefault="00BD6D4F" w:rsidP="00BE1B13">
            <w:pPr>
              <w:keepNext/>
              <w:jc w:val="center"/>
              <w:rPr>
                <w:noProof/>
              </w:rPr>
            </w:pPr>
            <w:r w:rsidRPr="00E751FB">
              <w:rPr>
                <w:noProof/>
              </w:rPr>
              <w:t>3</w:t>
            </w:r>
          </w:p>
        </w:tc>
        <w:tc>
          <w:tcPr>
            <w:tcW w:w="515" w:type="dxa"/>
            <w:vMerge/>
          </w:tcPr>
          <w:p w14:paraId="4A626300" w14:textId="77777777" w:rsidR="00BD6D4F" w:rsidRPr="00E751FB" w:rsidRDefault="00BD6D4F" w:rsidP="00BE1B13">
            <w:pPr>
              <w:keepNext/>
              <w:jc w:val="center"/>
              <w:rPr>
                <w:noProof/>
              </w:rPr>
            </w:pPr>
          </w:p>
        </w:tc>
        <w:tc>
          <w:tcPr>
            <w:tcW w:w="450" w:type="dxa"/>
          </w:tcPr>
          <w:p w14:paraId="3B7CD868" w14:textId="77777777" w:rsidR="00BD6D4F" w:rsidRPr="00E751FB" w:rsidRDefault="00BD6D4F" w:rsidP="00BE1B13">
            <w:pPr>
              <w:keepNext/>
              <w:jc w:val="center"/>
              <w:rPr>
                <w:noProof/>
              </w:rPr>
            </w:pPr>
            <w:r>
              <w:rPr>
                <w:noProof/>
              </w:rPr>
              <w:t>1</w:t>
            </w:r>
          </w:p>
        </w:tc>
        <w:tc>
          <w:tcPr>
            <w:tcW w:w="450" w:type="dxa"/>
          </w:tcPr>
          <w:p w14:paraId="3F86ECB7" w14:textId="77777777" w:rsidR="00BD6D4F" w:rsidRPr="00E751FB" w:rsidRDefault="00BD6D4F" w:rsidP="00BE1B13">
            <w:pPr>
              <w:keepNext/>
              <w:jc w:val="center"/>
              <w:rPr>
                <w:noProof/>
              </w:rPr>
            </w:pPr>
            <w:r>
              <w:rPr>
                <w:noProof/>
              </w:rPr>
              <w:t>2</w:t>
            </w:r>
          </w:p>
        </w:tc>
        <w:tc>
          <w:tcPr>
            <w:tcW w:w="450" w:type="dxa"/>
          </w:tcPr>
          <w:p w14:paraId="363407A4" w14:textId="77777777" w:rsidR="00BD6D4F" w:rsidRPr="00E751FB" w:rsidRDefault="00BD6D4F" w:rsidP="00BE1B13">
            <w:pPr>
              <w:keepNext/>
              <w:jc w:val="center"/>
              <w:rPr>
                <w:noProof/>
              </w:rPr>
            </w:pPr>
            <w:r>
              <w:rPr>
                <w:noProof/>
              </w:rPr>
              <w:t>3</w:t>
            </w:r>
          </w:p>
        </w:tc>
        <w:tc>
          <w:tcPr>
            <w:tcW w:w="450" w:type="dxa"/>
            <w:vMerge/>
          </w:tcPr>
          <w:p w14:paraId="0515EC48" w14:textId="77777777" w:rsidR="00BD6D4F" w:rsidRPr="00E751FB" w:rsidRDefault="00BD6D4F" w:rsidP="00BE1B13">
            <w:pPr>
              <w:keepNext/>
              <w:jc w:val="center"/>
              <w:rPr>
                <w:noProof/>
              </w:rPr>
            </w:pPr>
          </w:p>
        </w:tc>
        <w:tc>
          <w:tcPr>
            <w:tcW w:w="450" w:type="dxa"/>
          </w:tcPr>
          <w:p w14:paraId="3516477F" w14:textId="77777777" w:rsidR="00BD6D4F" w:rsidRPr="00E751FB" w:rsidRDefault="00BD6D4F" w:rsidP="00BE1B13">
            <w:pPr>
              <w:keepNext/>
              <w:jc w:val="center"/>
              <w:rPr>
                <w:noProof/>
              </w:rPr>
            </w:pPr>
            <w:r>
              <w:rPr>
                <w:noProof/>
              </w:rPr>
              <w:t>1</w:t>
            </w:r>
          </w:p>
        </w:tc>
        <w:tc>
          <w:tcPr>
            <w:tcW w:w="450" w:type="dxa"/>
          </w:tcPr>
          <w:p w14:paraId="32C19599" w14:textId="77777777" w:rsidR="00BD6D4F" w:rsidRPr="00E751FB" w:rsidRDefault="00BD6D4F" w:rsidP="00BE1B13">
            <w:pPr>
              <w:keepNext/>
              <w:jc w:val="center"/>
              <w:rPr>
                <w:noProof/>
              </w:rPr>
            </w:pPr>
            <w:r>
              <w:rPr>
                <w:noProof/>
              </w:rPr>
              <w:t>2</w:t>
            </w:r>
          </w:p>
        </w:tc>
        <w:tc>
          <w:tcPr>
            <w:tcW w:w="450" w:type="dxa"/>
          </w:tcPr>
          <w:p w14:paraId="4794ECD7" w14:textId="77777777" w:rsidR="00BD6D4F" w:rsidRPr="00E751FB" w:rsidRDefault="00BD6D4F" w:rsidP="00BE1B13">
            <w:pPr>
              <w:keepNext/>
              <w:jc w:val="center"/>
              <w:rPr>
                <w:noProof/>
              </w:rPr>
            </w:pPr>
            <w:r>
              <w:rPr>
                <w:noProof/>
              </w:rPr>
              <w:t>3</w:t>
            </w:r>
          </w:p>
        </w:tc>
        <w:tc>
          <w:tcPr>
            <w:tcW w:w="540" w:type="dxa"/>
            <w:vMerge/>
          </w:tcPr>
          <w:p w14:paraId="374EE147" w14:textId="77777777" w:rsidR="00BD6D4F" w:rsidRPr="00E751FB" w:rsidRDefault="00BD6D4F" w:rsidP="00BE1B13">
            <w:pPr>
              <w:keepNext/>
              <w:jc w:val="center"/>
              <w:rPr>
                <w:noProof/>
              </w:rPr>
            </w:pPr>
          </w:p>
        </w:tc>
        <w:tc>
          <w:tcPr>
            <w:tcW w:w="450" w:type="dxa"/>
          </w:tcPr>
          <w:p w14:paraId="68252D38" w14:textId="77777777" w:rsidR="00BD6D4F" w:rsidRPr="00E751FB" w:rsidRDefault="00BD6D4F" w:rsidP="00BE1B13">
            <w:pPr>
              <w:keepNext/>
              <w:jc w:val="center"/>
              <w:rPr>
                <w:noProof/>
              </w:rPr>
            </w:pPr>
            <w:r>
              <w:rPr>
                <w:noProof/>
              </w:rPr>
              <w:t>1</w:t>
            </w:r>
          </w:p>
        </w:tc>
        <w:tc>
          <w:tcPr>
            <w:tcW w:w="450" w:type="dxa"/>
          </w:tcPr>
          <w:p w14:paraId="7544A1AB" w14:textId="77777777" w:rsidR="00BD6D4F" w:rsidRPr="00E751FB" w:rsidRDefault="00BD6D4F" w:rsidP="00BE1B13">
            <w:pPr>
              <w:keepNext/>
              <w:jc w:val="center"/>
              <w:rPr>
                <w:noProof/>
              </w:rPr>
            </w:pPr>
            <w:r>
              <w:rPr>
                <w:noProof/>
              </w:rPr>
              <w:t>2</w:t>
            </w:r>
          </w:p>
        </w:tc>
        <w:tc>
          <w:tcPr>
            <w:tcW w:w="450" w:type="dxa"/>
          </w:tcPr>
          <w:p w14:paraId="64FB25A3" w14:textId="77777777" w:rsidR="00BD6D4F" w:rsidRPr="00E751FB" w:rsidRDefault="00BD6D4F" w:rsidP="00BE1B13">
            <w:pPr>
              <w:keepNext/>
              <w:jc w:val="center"/>
              <w:rPr>
                <w:noProof/>
              </w:rPr>
            </w:pPr>
            <w:r>
              <w:rPr>
                <w:noProof/>
              </w:rPr>
              <w:t>3</w:t>
            </w:r>
          </w:p>
        </w:tc>
      </w:tr>
      <w:tr w:rsidR="00BD6D4F" w14:paraId="3160D751" w14:textId="77777777" w:rsidTr="00BE1B13">
        <w:tc>
          <w:tcPr>
            <w:tcW w:w="923" w:type="dxa"/>
          </w:tcPr>
          <w:p w14:paraId="541F83A5" w14:textId="77777777" w:rsidR="00BD6D4F" w:rsidRDefault="00BD6D4F" w:rsidP="00BE1B13">
            <w:pPr>
              <w:keepNext/>
              <w:jc w:val="center"/>
              <w:rPr>
                <w:noProof/>
              </w:rPr>
            </w:pPr>
            <w:r>
              <w:rPr>
                <w:noProof/>
              </w:rPr>
              <w:t>A</w:t>
            </w:r>
          </w:p>
        </w:tc>
        <w:tc>
          <w:tcPr>
            <w:tcW w:w="451" w:type="dxa"/>
          </w:tcPr>
          <w:p w14:paraId="580A4082" w14:textId="77777777" w:rsidR="00BD6D4F" w:rsidRPr="00F877D4" w:rsidRDefault="00BD6D4F" w:rsidP="00BE1B13">
            <w:pPr>
              <w:keepNext/>
              <w:jc w:val="center"/>
              <w:rPr>
                <w:noProof/>
              </w:rPr>
            </w:pPr>
            <w:r w:rsidRPr="00F877D4">
              <w:rPr>
                <w:noProof/>
              </w:rPr>
              <w:sym w:font="Symbol" w:char="F0D6"/>
            </w:r>
          </w:p>
        </w:tc>
        <w:tc>
          <w:tcPr>
            <w:tcW w:w="499" w:type="dxa"/>
          </w:tcPr>
          <w:p w14:paraId="1C59A6D3" w14:textId="77777777" w:rsidR="00BD6D4F" w:rsidRPr="00F877D4" w:rsidRDefault="00BD6D4F" w:rsidP="00BE1B13">
            <w:pPr>
              <w:keepNext/>
              <w:jc w:val="center"/>
              <w:rPr>
                <w:noProof/>
              </w:rPr>
            </w:pPr>
            <w:r>
              <w:rPr>
                <w:noProof/>
              </w:rPr>
              <w:t>P</w:t>
            </w:r>
          </w:p>
        </w:tc>
        <w:tc>
          <w:tcPr>
            <w:tcW w:w="618" w:type="dxa"/>
          </w:tcPr>
          <w:p w14:paraId="3661C033" w14:textId="77777777" w:rsidR="00BD6D4F" w:rsidRPr="00F877D4" w:rsidRDefault="00BD6D4F" w:rsidP="00BE1B13">
            <w:pPr>
              <w:keepNext/>
              <w:jc w:val="center"/>
              <w:rPr>
                <w:noProof/>
              </w:rPr>
            </w:pPr>
            <w:r>
              <w:rPr>
                <w:noProof/>
              </w:rPr>
              <w:t>P</w:t>
            </w:r>
          </w:p>
        </w:tc>
        <w:tc>
          <w:tcPr>
            <w:tcW w:w="499" w:type="dxa"/>
          </w:tcPr>
          <w:p w14:paraId="5F172C4F" w14:textId="77777777" w:rsidR="00BD6D4F" w:rsidRPr="00F877D4" w:rsidRDefault="00BD6D4F" w:rsidP="00BE1B13">
            <w:pPr>
              <w:keepNext/>
              <w:jc w:val="center"/>
              <w:rPr>
                <w:noProof/>
              </w:rPr>
            </w:pPr>
          </w:p>
        </w:tc>
        <w:tc>
          <w:tcPr>
            <w:tcW w:w="515" w:type="dxa"/>
          </w:tcPr>
          <w:p w14:paraId="170BACFE" w14:textId="77777777" w:rsidR="00BD6D4F" w:rsidRPr="00F877D4" w:rsidRDefault="00BD6D4F" w:rsidP="00BE1B13">
            <w:pPr>
              <w:keepNext/>
              <w:jc w:val="center"/>
              <w:rPr>
                <w:noProof/>
              </w:rPr>
            </w:pPr>
            <w:r w:rsidRPr="00F877D4">
              <w:rPr>
                <w:noProof/>
              </w:rPr>
              <w:sym w:font="Symbol" w:char="F0D6"/>
            </w:r>
          </w:p>
        </w:tc>
        <w:tc>
          <w:tcPr>
            <w:tcW w:w="450" w:type="dxa"/>
          </w:tcPr>
          <w:p w14:paraId="35F83B08" w14:textId="77777777" w:rsidR="00BD6D4F" w:rsidRDefault="00BD6D4F" w:rsidP="00BE1B13">
            <w:pPr>
              <w:keepNext/>
              <w:jc w:val="center"/>
              <w:rPr>
                <w:noProof/>
              </w:rPr>
            </w:pPr>
            <w:r>
              <w:rPr>
                <w:noProof/>
              </w:rPr>
              <w:t>P</w:t>
            </w:r>
          </w:p>
        </w:tc>
        <w:tc>
          <w:tcPr>
            <w:tcW w:w="450" w:type="dxa"/>
          </w:tcPr>
          <w:p w14:paraId="0EFD6293" w14:textId="77777777" w:rsidR="00BD6D4F" w:rsidRDefault="00BD6D4F" w:rsidP="00BE1B13">
            <w:pPr>
              <w:keepNext/>
              <w:jc w:val="center"/>
              <w:rPr>
                <w:noProof/>
              </w:rPr>
            </w:pPr>
            <w:r>
              <w:rPr>
                <w:noProof/>
              </w:rPr>
              <w:t>S</w:t>
            </w:r>
          </w:p>
        </w:tc>
        <w:tc>
          <w:tcPr>
            <w:tcW w:w="450" w:type="dxa"/>
          </w:tcPr>
          <w:p w14:paraId="29BB4B84" w14:textId="77777777" w:rsidR="00BD6D4F" w:rsidRDefault="00BD6D4F" w:rsidP="00BE1B13">
            <w:pPr>
              <w:keepNext/>
              <w:jc w:val="center"/>
              <w:rPr>
                <w:noProof/>
              </w:rPr>
            </w:pPr>
            <w:r>
              <w:rPr>
                <w:noProof/>
              </w:rPr>
              <w:sym w:font="Wingdings 2" w:char="F04F"/>
            </w:r>
          </w:p>
        </w:tc>
        <w:tc>
          <w:tcPr>
            <w:tcW w:w="450" w:type="dxa"/>
          </w:tcPr>
          <w:p w14:paraId="114CBD94" w14:textId="77777777" w:rsidR="00BD6D4F" w:rsidRPr="00F877D4" w:rsidRDefault="00BD6D4F" w:rsidP="00BE1B13">
            <w:pPr>
              <w:keepNext/>
              <w:jc w:val="center"/>
              <w:rPr>
                <w:noProof/>
              </w:rPr>
            </w:pPr>
            <w:r w:rsidRPr="00F877D4">
              <w:rPr>
                <w:noProof/>
              </w:rPr>
              <w:sym w:font="Symbol" w:char="F0D6"/>
            </w:r>
          </w:p>
        </w:tc>
        <w:tc>
          <w:tcPr>
            <w:tcW w:w="450" w:type="dxa"/>
          </w:tcPr>
          <w:p w14:paraId="48119A33" w14:textId="77777777" w:rsidR="00BD6D4F" w:rsidRDefault="00BD6D4F" w:rsidP="00BE1B13">
            <w:pPr>
              <w:keepNext/>
              <w:jc w:val="center"/>
              <w:rPr>
                <w:noProof/>
              </w:rPr>
            </w:pPr>
            <w:r>
              <w:rPr>
                <w:noProof/>
              </w:rPr>
              <w:t>S</w:t>
            </w:r>
          </w:p>
        </w:tc>
        <w:tc>
          <w:tcPr>
            <w:tcW w:w="450" w:type="dxa"/>
          </w:tcPr>
          <w:p w14:paraId="665582A6" w14:textId="77777777" w:rsidR="00BD6D4F" w:rsidRPr="00F877D4" w:rsidRDefault="00BD6D4F" w:rsidP="00BE1B13">
            <w:pPr>
              <w:keepNext/>
              <w:jc w:val="center"/>
              <w:rPr>
                <w:noProof/>
              </w:rPr>
            </w:pPr>
            <w:r>
              <w:rPr>
                <w:noProof/>
              </w:rPr>
              <w:t>P</w:t>
            </w:r>
          </w:p>
        </w:tc>
        <w:tc>
          <w:tcPr>
            <w:tcW w:w="450" w:type="dxa"/>
          </w:tcPr>
          <w:p w14:paraId="7981F843" w14:textId="77777777" w:rsidR="00BD6D4F" w:rsidRDefault="00BD6D4F" w:rsidP="00BE1B13">
            <w:pPr>
              <w:keepNext/>
              <w:jc w:val="center"/>
              <w:rPr>
                <w:noProof/>
              </w:rPr>
            </w:pPr>
            <w:r>
              <w:rPr>
                <w:noProof/>
              </w:rPr>
              <w:sym w:font="Wingdings 2" w:char="F04F"/>
            </w:r>
          </w:p>
        </w:tc>
        <w:tc>
          <w:tcPr>
            <w:tcW w:w="540" w:type="dxa"/>
          </w:tcPr>
          <w:p w14:paraId="0A1E1A01" w14:textId="77777777" w:rsidR="00BD6D4F" w:rsidRPr="00F877D4" w:rsidRDefault="00BD6D4F" w:rsidP="00BE1B13">
            <w:pPr>
              <w:keepNext/>
              <w:jc w:val="center"/>
              <w:rPr>
                <w:noProof/>
              </w:rPr>
            </w:pPr>
            <w:r w:rsidRPr="00F877D4">
              <w:rPr>
                <w:noProof/>
              </w:rPr>
              <w:sym w:font="Symbol" w:char="F0D6"/>
            </w:r>
          </w:p>
        </w:tc>
        <w:tc>
          <w:tcPr>
            <w:tcW w:w="450" w:type="dxa"/>
          </w:tcPr>
          <w:p w14:paraId="3FD84EFD" w14:textId="77777777" w:rsidR="00BD6D4F" w:rsidRDefault="00BD6D4F" w:rsidP="00BE1B13">
            <w:pPr>
              <w:keepNext/>
              <w:jc w:val="center"/>
              <w:rPr>
                <w:noProof/>
              </w:rPr>
            </w:pPr>
            <w:r>
              <w:rPr>
                <w:noProof/>
              </w:rPr>
              <w:t>P</w:t>
            </w:r>
          </w:p>
        </w:tc>
        <w:tc>
          <w:tcPr>
            <w:tcW w:w="450" w:type="dxa"/>
          </w:tcPr>
          <w:p w14:paraId="685B0358" w14:textId="77777777" w:rsidR="00BD6D4F" w:rsidRDefault="00BD6D4F" w:rsidP="00BE1B13">
            <w:pPr>
              <w:keepNext/>
              <w:jc w:val="center"/>
              <w:rPr>
                <w:noProof/>
              </w:rPr>
            </w:pPr>
            <w:r>
              <w:rPr>
                <w:noProof/>
              </w:rPr>
              <w:t>P</w:t>
            </w:r>
          </w:p>
        </w:tc>
        <w:tc>
          <w:tcPr>
            <w:tcW w:w="450" w:type="dxa"/>
          </w:tcPr>
          <w:p w14:paraId="069C3318" w14:textId="77777777" w:rsidR="00BD6D4F" w:rsidRDefault="00BD6D4F" w:rsidP="00BE1B13">
            <w:pPr>
              <w:keepNext/>
              <w:jc w:val="center"/>
              <w:rPr>
                <w:noProof/>
              </w:rPr>
            </w:pPr>
            <w:r>
              <w:rPr>
                <w:noProof/>
              </w:rPr>
              <w:sym w:font="Wingdings 2" w:char="F04F"/>
            </w:r>
          </w:p>
        </w:tc>
      </w:tr>
      <w:tr w:rsidR="00BD6D4F" w14:paraId="18D7F363" w14:textId="77777777" w:rsidTr="00BE1B13">
        <w:tc>
          <w:tcPr>
            <w:tcW w:w="923" w:type="dxa"/>
          </w:tcPr>
          <w:p w14:paraId="6B310FB8" w14:textId="77777777" w:rsidR="00BD6D4F" w:rsidRPr="0081211F" w:rsidRDefault="00BD6D4F" w:rsidP="00BE1B13">
            <w:pPr>
              <w:keepNext/>
              <w:jc w:val="center"/>
              <w:rPr>
                <w:b/>
                <w:bCs/>
                <w:noProof/>
              </w:rPr>
            </w:pPr>
            <w:r>
              <w:rPr>
                <w:noProof/>
              </w:rPr>
              <w:t>B</w:t>
            </w:r>
            <w:r>
              <w:rPr>
                <w:noProof/>
                <w:vertAlign w:val="subscript"/>
              </w:rPr>
              <w:t>2</w:t>
            </w:r>
          </w:p>
        </w:tc>
        <w:tc>
          <w:tcPr>
            <w:tcW w:w="451" w:type="dxa"/>
          </w:tcPr>
          <w:p w14:paraId="5435091E" w14:textId="77777777" w:rsidR="00BD6D4F" w:rsidRPr="00F877D4" w:rsidRDefault="00BD6D4F" w:rsidP="00BE1B13">
            <w:pPr>
              <w:keepNext/>
              <w:jc w:val="center"/>
              <w:rPr>
                <w:noProof/>
              </w:rPr>
            </w:pPr>
          </w:p>
        </w:tc>
        <w:tc>
          <w:tcPr>
            <w:tcW w:w="499" w:type="dxa"/>
          </w:tcPr>
          <w:p w14:paraId="11ABA6BB" w14:textId="77777777" w:rsidR="00BD6D4F" w:rsidRPr="00F877D4" w:rsidRDefault="00BD6D4F" w:rsidP="00BE1B13">
            <w:pPr>
              <w:keepNext/>
              <w:jc w:val="center"/>
              <w:rPr>
                <w:noProof/>
              </w:rPr>
            </w:pPr>
          </w:p>
        </w:tc>
        <w:tc>
          <w:tcPr>
            <w:tcW w:w="618" w:type="dxa"/>
          </w:tcPr>
          <w:p w14:paraId="01281DD1" w14:textId="77777777" w:rsidR="00BD6D4F" w:rsidRPr="00F877D4" w:rsidRDefault="00BD6D4F" w:rsidP="00BE1B13">
            <w:pPr>
              <w:keepNext/>
              <w:jc w:val="center"/>
              <w:rPr>
                <w:noProof/>
              </w:rPr>
            </w:pPr>
          </w:p>
        </w:tc>
        <w:tc>
          <w:tcPr>
            <w:tcW w:w="499" w:type="dxa"/>
          </w:tcPr>
          <w:p w14:paraId="7B0C9225" w14:textId="77777777" w:rsidR="00BD6D4F" w:rsidRPr="00F877D4" w:rsidRDefault="00BD6D4F" w:rsidP="00BE1B13">
            <w:pPr>
              <w:keepNext/>
              <w:jc w:val="center"/>
              <w:rPr>
                <w:noProof/>
              </w:rPr>
            </w:pPr>
          </w:p>
        </w:tc>
        <w:tc>
          <w:tcPr>
            <w:tcW w:w="515" w:type="dxa"/>
          </w:tcPr>
          <w:p w14:paraId="2C4F90A0" w14:textId="77777777" w:rsidR="00BD6D4F" w:rsidRPr="00F877D4" w:rsidRDefault="00BD6D4F" w:rsidP="00BE1B13">
            <w:pPr>
              <w:keepNext/>
              <w:jc w:val="center"/>
              <w:rPr>
                <w:noProof/>
              </w:rPr>
            </w:pPr>
            <w:r w:rsidRPr="00F877D4">
              <w:rPr>
                <w:noProof/>
              </w:rPr>
              <w:sym w:font="Symbol" w:char="F0D6"/>
            </w:r>
          </w:p>
        </w:tc>
        <w:tc>
          <w:tcPr>
            <w:tcW w:w="450" w:type="dxa"/>
          </w:tcPr>
          <w:p w14:paraId="036C20D2" w14:textId="77777777" w:rsidR="00BD6D4F" w:rsidRPr="00F877D4" w:rsidRDefault="00BD6D4F" w:rsidP="00BE1B13">
            <w:pPr>
              <w:keepNext/>
              <w:jc w:val="center"/>
              <w:rPr>
                <w:noProof/>
              </w:rPr>
            </w:pPr>
            <w:r>
              <w:rPr>
                <w:noProof/>
              </w:rPr>
              <w:sym w:font="Wingdings 2" w:char="F04F"/>
            </w:r>
          </w:p>
        </w:tc>
        <w:tc>
          <w:tcPr>
            <w:tcW w:w="450" w:type="dxa"/>
          </w:tcPr>
          <w:p w14:paraId="6633D1D5" w14:textId="77777777" w:rsidR="00BD6D4F" w:rsidRPr="00F877D4" w:rsidRDefault="00BD6D4F" w:rsidP="00BE1B13">
            <w:pPr>
              <w:keepNext/>
              <w:jc w:val="center"/>
              <w:rPr>
                <w:noProof/>
              </w:rPr>
            </w:pPr>
            <w:r>
              <w:rPr>
                <w:noProof/>
              </w:rPr>
              <w:sym w:font="Wingdings 2" w:char="F04F"/>
            </w:r>
          </w:p>
        </w:tc>
        <w:tc>
          <w:tcPr>
            <w:tcW w:w="450" w:type="dxa"/>
          </w:tcPr>
          <w:p w14:paraId="6D05C566" w14:textId="77777777" w:rsidR="00BD6D4F" w:rsidRPr="00F877D4" w:rsidRDefault="00BD6D4F" w:rsidP="00BE1B13">
            <w:pPr>
              <w:keepNext/>
              <w:jc w:val="center"/>
              <w:rPr>
                <w:noProof/>
              </w:rPr>
            </w:pPr>
            <w:r>
              <w:rPr>
                <w:noProof/>
              </w:rPr>
              <w:t>S</w:t>
            </w:r>
          </w:p>
        </w:tc>
        <w:tc>
          <w:tcPr>
            <w:tcW w:w="450" w:type="dxa"/>
          </w:tcPr>
          <w:p w14:paraId="1172BEE9" w14:textId="77777777" w:rsidR="00BD6D4F" w:rsidRPr="00F877D4" w:rsidRDefault="00BD6D4F" w:rsidP="00BE1B13">
            <w:pPr>
              <w:keepNext/>
              <w:jc w:val="center"/>
              <w:rPr>
                <w:noProof/>
              </w:rPr>
            </w:pPr>
            <w:r w:rsidRPr="00F877D4">
              <w:rPr>
                <w:noProof/>
              </w:rPr>
              <w:sym w:font="Symbol" w:char="F0D6"/>
            </w:r>
          </w:p>
        </w:tc>
        <w:tc>
          <w:tcPr>
            <w:tcW w:w="450" w:type="dxa"/>
          </w:tcPr>
          <w:p w14:paraId="7A12B700" w14:textId="77777777" w:rsidR="00BD6D4F" w:rsidRPr="00F877D4" w:rsidRDefault="00BD6D4F" w:rsidP="00BE1B13">
            <w:pPr>
              <w:keepNext/>
              <w:jc w:val="center"/>
              <w:rPr>
                <w:noProof/>
              </w:rPr>
            </w:pPr>
            <w:r>
              <w:rPr>
                <w:noProof/>
              </w:rPr>
              <w:sym w:font="Wingdings 2" w:char="F04F"/>
            </w:r>
          </w:p>
        </w:tc>
        <w:tc>
          <w:tcPr>
            <w:tcW w:w="450" w:type="dxa"/>
          </w:tcPr>
          <w:p w14:paraId="3B036A58" w14:textId="77777777" w:rsidR="00BD6D4F" w:rsidRPr="00F877D4" w:rsidRDefault="00BD6D4F" w:rsidP="00BE1B13">
            <w:pPr>
              <w:keepNext/>
              <w:jc w:val="center"/>
              <w:rPr>
                <w:noProof/>
              </w:rPr>
            </w:pPr>
            <w:r>
              <w:rPr>
                <w:noProof/>
              </w:rPr>
              <w:sym w:font="Wingdings 2" w:char="F04F"/>
            </w:r>
          </w:p>
        </w:tc>
        <w:tc>
          <w:tcPr>
            <w:tcW w:w="450" w:type="dxa"/>
          </w:tcPr>
          <w:p w14:paraId="0D1388D0" w14:textId="77777777" w:rsidR="00BD6D4F" w:rsidRPr="00F877D4" w:rsidRDefault="00BD6D4F" w:rsidP="00BE1B13">
            <w:pPr>
              <w:keepNext/>
              <w:jc w:val="center"/>
              <w:rPr>
                <w:noProof/>
              </w:rPr>
            </w:pPr>
            <w:r>
              <w:rPr>
                <w:noProof/>
              </w:rPr>
              <w:t>P</w:t>
            </w:r>
          </w:p>
        </w:tc>
        <w:tc>
          <w:tcPr>
            <w:tcW w:w="540" w:type="dxa"/>
          </w:tcPr>
          <w:p w14:paraId="41745B0B" w14:textId="77777777" w:rsidR="00BD6D4F" w:rsidRPr="00F877D4" w:rsidRDefault="00BD6D4F" w:rsidP="00BE1B13">
            <w:pPr>
              <w:keepNext/>
              <w:jc w:val="center"/>
              <w:rPr>
                <w:noProof/>
              </w:rPr>
            </w:pPr>
            <w:r w:rsidRPr="00F877D4">
              <w:rPr>
                <w:noProof/>
              </w:rPr>
              <w:sym w:font="Symbol" w:char="F0D6"/>
            </w:r>
          </w:p>
        </w:tc>
        <w:tc>
          <w:tcPr>
            <w:tcW w:w="450" w:type="dxa"/>
          </w:tcPr>
          <w:p w14:paraId="27D599C7" w14:textId="77777777" w:rsidR="00BD6D4F" w:rsidRPr="00F877D4" w:rsidRDefault="00BD6D4F" w:rsidP="00BE1B13">
            <w:pPr>
              <w:keepNext/>
              <w:jc w:val="center"/>
              <w:rPr>
                <w:noProof/>
              </w:rPr>
            </w:pPr>
            <w:r>
              <w:rPr>
                <w:noProof/>
              </w:rPr>
              <w:sym w:font="Wingdings 2" w:char="F04F"/>
            </w:r>
          </w:p>
        </w:tc>
        <w:tc>
          <w:tcPr>
            <w:tcW w:w="450" w:type="dxa"/>
          </w:tcPr>
          <w:p w14:paraId="48792688" w14:textId="77777777" w:rsidR="00BD6D4F" w:rsidRPr="00F877D4" w:rsidRDefault="00BD6D4F" w:rsidP="00BE1B13">
            <w:pPr>
              <w:keepNext/>
              <w:jc w:val="center"/>
              <w:rPr>
                <w:noProof/>
              </w:rPr>
            </w:pPr>
            <w:r>
              <w:rPr>
                <w:noProof/>
              </w:rPr>
              <w:sym w:font="Wingdings 2" w:char="F04F"/>
            </w:r>
          </w:p>
        </w:tc>
        <w:tc>
          <w:tcPr>
            <w:tcW w:w="450" w:type="dxa"/>
          </w:tcPr>
          <w:p w14:paraId="6AC814EF" w14:textId="77777777" w:rsidR="00BD6D4F" w:rsidRPr="00F877D4" w:rsidRDefault="00BD6D4F" w:rsidP="00BE1B13">
            <w:pPr>
              <w:keepNext/>
              <w:jc w:val="center"/>
              <w:rPr>
                <w:noProof/>
              </w:rPr>
            </w:pPr>
            <w:r>
              <w:rPr>
                <w:noProof/>
              </w:rPr>
              <w:t>P</w:t>
            </w:r>
          </w:p>
        </w:tc>
      </w:tr>
      <w:tr w:rsidR="00BD6D4F" w14:paraId="191BAB8C" w14:textId="77777777" w:rsidTr="00BE1B13">
        <w:tc>
          <w:tcPr>
            <w:tcW w:w="923" w:type="dxa"/>
          </w:tcPr>
          <w:p w14:paraId="2FA0D96F" w14:textId="77777777" w:rsidR="00BD6D4F" w:rsidRDefault="00BD6D4F" w:rsidP="00BE1B13">
            <w:pPr>
              <w:jc w:val="center"/>
              <w:rPr>
                <w:noProof/>
              </w:rPr>
            </w:pPr>
            <w:r>
              <w:rPr>
                <w:noProof/>
              </w:rPr>
              <w:t>C</w:t>
            </w:r>
            <w:r>
              <w:rPr>
                <w:noProof/>
                <w:vertAlign w:val="subscript"/>
              </w:rPr>
              <w:t>2</w:t>
            </w:r>
          </w:p>
        </w:tc>
        <w:tc>
          <w:tcPr>
            <w:tcW w:w="451" w:type="dxa"/>
          </w:tcPr>
          <w:p w14:paraId="48C24134" w14:textId="77777777" w:rsidR="00BD6D4F" w:rsidRPr="00F877D4" w:rsidRDefault="00BD6D4F" w:rsidP="00BE1B13">
            <w:pPr>
              <w:jc w:val="center"/>
              <w:rPr>
                <w:noProof/>
              </w:rPr>
            </w:pPr>
          </w:p>
        </w:tc>
        <w:tc>
          <w:tcPr>
            <w:tcW w:w="499" w:type="dxa"/>
          </w:tcPr>
          <w:p w14:paraId="5F4C4579" w14:textId="77777777" w:rsidR="00BD6D4F" w:rsidRPr="00F877D4" w:rsidRDefault="00BD6D4F" w:rsidP="00BE1B13">
            <w:pPr>
              <w:jc w:val="center"/>
              <w:rPr>
                <w:noProof/>
              </w:rPr>
            </w:pPr>
          </w:p>
        </w:tc>
        <w:tc>
          <w:tcPr>
            <w:tcW w:w="618" w:type="dxa"/>
          </w:tcPr>
          <w:p w14:paraId="0C122E25" w14:textId="77777777" w:rsidR="00BD6D4F" w:rsidRPr="00F877D4" w:rsidRDefault="00BD6D4F" w:rsidP="00BE1B13">
            <w:pPr>
              <w:jc w:val="center"/>
              <w:rPr>
                <w:noProof/>
              </w:rPr>
            </w:pPr>
          </w:p>
        </w:tc>
        <w:tc>
          <w:tcPr>
            <w:tcW w:w="499" w:type="dxa"/>
          </w:tcPr>
          <w:p w14:paraId="3080E63C" w14:textId="77777777" w:rsidR="00BD6D4F" w:rsidRPr="00F877D4" w:rsidRDefault="00BD6D4F" w:rsidP="00BE1B13">
            <w:pPr>
              <w:jc w:val="center"/>
              <w:rPr>
                <w:noProof/>
              </w:rPr>
            </w:pPr>
          </w:p>
        </w:tc>
        <w:tc>
          <w:tcPr>
            <w:tcW w:w="515" w:type="dxa"/>
          </w:tcPr>
          <w:p w14:paraId="5C0D4664" w14:textId="77777777" w:rsidR="00BD6D4F" w:rsidRPr="00F877D4" w:rsidRDefault="00BD6D4F" w:rsidP="00BE1B13">
            <w:pPr>
              <w:jc w:val="center"/>
              <w:rPr>
                <w:noProof/>
              </w:rPr>
            </w:pPr>
          </w:p>
        </w:tc>
        <w:tc>
          <w:tcPr>
            <w:tcW w:w="450" w:type="dxa"/>
          </w:tcPr>
          <w:p w14:paraId="045245D2" w14:textId="77777777" w:rsidR="00BD6D4F" w:rsidRPr="00F877D4" w:rsidRDefault="00BD6D4F" w:rsidP="00BE1B13">
            <w:pPr>
              <w:jc w:val="center"/>
              <w:rPr>
                <w:noProof/>
              </w:rPr>
            </w:pPr>
          </w:p>
        </w:tc>
        <w:tc>
          <w:tcPr>
            <w:tcW w:w="450" w:type="dxa"/>
          </w:tcPr>
          <w:p w14:paraId="634D3472" w14:textId="77777777" w:rsidR="00BD6D4F" w:rsidRPr="00F877D4" w:rsidRDefault="00BD6D4F" w:rsidP="00BE1B13">
            <w:pPr>
              <w:jc w:val="center"/>
              <w:rPr>
                <w:noProof/>
              </w:rPr>
            </w:pPr>
          </w:p>
        </w:tc>
        <w:tc>
          <w:tcPr>
            <w:tcW w:w="450" w:type="dxa"/>
          </w:tcPr>
          <w:p w14:paraId="23E1EB3B" w14:textId="77777777" w:rsidR="00BD6D4F" w:rsidRPr="00F877D4" w:rsidRDefault="00BD6D4F" w:rsidP="00BE1B13">
            <w:pPr>
              <w:jc w:val="center"/>
              <w:rPr>
                <w:noProof/>
              </w:rPr>
            </w:pPr>
          </w:p>
        </w:tc>
        <w:tc>
          <w:tcPr>
            <w:tcW w:w="450" w:type="dxa"/>
          </w:tcPr>
          <w:p w14:paraId="2D0A0CE7" w14:textId="77777777" w:rsidR="00BD6D4F" w:rsidRPr="00F877D4" w:rsidRDefault="00BD6D4F" w:rsidP="00BE1B13">
            <w:pPr>
              <w:jc w:val="center"/>
              <w:rPr>
                <w:noProof/>
              </w:rPr>
            </w:pPr>
            <w:r w:rsidRPr="00F877D4">
              <w:rPr>
                <w:noProof/>
              </w:rPr>
              <w:sym w:font="Symbol" w:char="F0D6"/>
            </w:r>
          </w:p>
        </w:tc>
        <w:tc>
          <w:tcPr>
            <w:tcW w:w="450" w:type="dxa"/>
          </w:tcPr>
          <w:p w14:paraId="759DC4EB" w14:textId="77777777" w:rsidR="00BD6D4F" w:rsidRPr="00F877D4" w:rsidRDefault="00BD6D4F" w:rsidP="00BE1B13">
            <w:pPr>
              <w:jc w:val="center"/>
              <w:rPr>
                <w:noProof/>
              </w:rPr>
            </w:pPr>
            <w:r>
              <w:rPr>
                <w:noProof/>
              </w:rPr>
              <w:sym w:font="Wingdings 2" w:char="F04F"/>
            </w:r>
          </w:p>
        </w:tc>
        <w:tc>
          <w:tcPr>
            <w:tcW w:w="450" w:type="dxa"/>
          </w:tcPr>
          <w:p w14:paraId="409864C1" w14:textId="77777777" w:rsidR="00BD6D4F" w:rsidRPr="00F877D4" w:rsidRDefault="00BD6D4F" w:rsidP="00BE1B13">
            <w:pPr>
              <w:jc w:val="center"/>
              <w:rPr>
                <w:noProof/>
              </w:rPr>
            </w:pPr>
            <w:r>
              <w:rPr>
                <w:noProof/>
              </w:rPr>
              <w:sym w:font="Wingdings 2" w:char="F04F"/>
            </w:r>
          </w:p>
        </w:tc>
        <w:tc>
          <w:tcPr>
            <w:tcW w:w="450" w:type="dxa"/>
          </w:tcPr>
          <w:p w14:paraId="315E23D8" w14:textId="77777777" w:rsidR="00BD6D4F" w:rsidRPr="00F877D4" w:rsidRDefault="00BD6D4F" w:rsidP="00BE1B13">
            <w:pPr>
              <w:jc w:val="center"/>
              <w:rPr>
                <w:noProof/>
              </w:rPr>
            </w:pPr>
            <w:r>
              <w:rPr>
                <w:noProof/>
              </w:rPr>
              <w:sym w:font="Wingdings 2" w:char="F04F"/>
            </w:r>
          </w:p>
        </w:tc>
        <w:tc>
          <w:tcPr>
            <w:tcW w:w="540" w:type="dxa"/>
          </w:tcPr>
          <w:p w14:paraId="0391E63F" w14:textId="77777777" w:rsidR="00BD6D4F" w:rsidRPr="00F877D4" w:rsidRDefault="00BD6D4F" w:rsidP="00BE1B13">
            <w:pPr>
              <w:jc w:val="center"/>
              <w:rPr>
                <w:noProof/>
              </w:rPr>
            </w:pPr>
            <w:r w:rsidRPr="00F877D4">
              <w:rPr>
                <w:noProof/>
              </w:rPr>
              <w:sym w:font="Symbol" w:char="F0D6"/>
            </w:r>
          </w:p>
        </w:tc>
        <w:tc>
          <w:tcPr>
            <w:tcW w:w="450" w:type="dxa"/>
          </w:tcPr>
          <w:p w14:paraId="0F3AAB06" w14:textId="77777777" w:rsidR="00BD6D4F" w:rsidRPr="00F877D4" w:rsidRDefault="00BD6D4F" w:rsidP="00BE1B13">
            <w:pPr>
              <w:jc w:val="center"/>
              <w:rPr>
                <w:noProof/>
              </w:rPr>
            </w:pPr>
            <w:r>
              <w:rPr>
                <w:noProof/>
              </w:rPr>
              <w:sym w:font="Wingdings 2" w:char="F04F"/>
            </w:r>
          </w:p>
        </w:tc>
        <w:tc>
          <w:tcPr>
            <w:tcW w:w="450" w:type="dxa"/>
          </w:tcPr>
          <w:p w14:paraId="58BFB821" w14:textId="77777777" w:rsidR="00BD6D4F" w:rsidRPr="00F877D4" w:rsidRDefault="00BD6D4F" w:rsidP="00BE1B13">
            <w:pPr>
              <w:jc w:val="center"/>
              <w:rPr>
                <w:noProof/>
              </w:rPr>
            </w:pPr>
            <w:r>
              <w:rPr>
                <w:noProof/>
              </w:rPr>
              <w:sym w:font="Wingdings 2" w:char="F04F"/>
            </w:r>
          </w:p>
        </w:tc>
        <w:tc>
          <w:tcPr>
            <w:tcW w:w="450" w:type="dxa"/>
          </w:tcPr>
          <w:p w14:paraId="4E07B79C" w14:textId="77777777" w:rsidR="00BD6D4F" w:rsidRPr="00F877D4" w:rsidRDefault="00BD6D4F" w:rsidP="00BE1B13">
            <w:pPr>
              <w:jc w:val="center"/>
              <w:rPr>
                <w:noProof/>
              </w:rPr>
            </w:pPr>
            <w:r>
              <w:rPr>
                <w:noProof/>
              </w:rPr>
              <w:sym w:font="Wingdings 2" w:char="F04F"/>
            </w:r>
          </w:p>
        </w:tc>
      </w:tr>
    </w:tbl>
    <w:p w14:paraId="5590E576" w14:textId="77777777" w:rsidR="00BD6D4F" w:rsidRPr="00AB296E" w:rsidRDefault="00BD6D4F" w:rsidP="00875EE6">
      <w:pPr>
        <w:keepNext/>
        <w:rPr>
          <w:b/>
          <w:bCs/>
          <w:noProof/>
        </w:rPr>
      </w:pPr>
      <w:r w:rsidRPr="00AB296E">
        <w:rPr>
          <w:b/>
          <w:bCs/>
          <w:noProof/>
        </w:rPr>
        <w:t xml:space="preserve">Upstream </w:t>
      </w:r>
      <w:r>
        <w:rPr>
          <w:b/>
          <w:bCs/>
          <w:noProof/>
        </w:rPr>
        <w:t xml:space="preserve">example FCs: D-A </w:t>
      </w:r>
      <w:r w:rsidRPr="008C40E2">
        <w:rPr>
          <w:noProof/>
        </w:rPr>
        <w:t>(</w:t>
      </w:r>
      <w:r w:rsidRPr="008C40E2">
        <w:rPr>
          <w:noProof/>
        </w:rPr>
        <w:sym w:font="Symbol" w:char="F06C"/>
      </w:r>
      <w:r>
        <w:rPr>
          <w:noProof/>
          <w:vertAlign w:val="subscript"/>
        </w:rPr>
        <w:t>4</w:t>
      </w:r>
      <w:r w:rsidRPr="008C40E2">
        <w:rPr>
          <w:noProof/>
        </w:rPr>
        <w:t>),</w:t>
      </w:r>
      <w:r>
        <w:rPr>
          <w:noProof/>
        </w:rPr>
        <w:t xml:space="preserve"> C</w:t>
      </w:r>
      <w:r>
        <w:rPr>
          <w:noProof/>
          <w:vertAlign w:val="subscript"/>
        </w:rPr>
        <w:t>1</w:t>
      </w:r>
      <w:r>
        <w:rPr>
          <w:noProof/>
        </w:rPr>
        <w:t xml:space="preserve">-A </w:t>
      </w:r>
      <w:r w:rsidRPr="008C40E2">
        <w:rPr>
          <w:noProof/>
        </w:rPr>
        <w:t>(</w:t>
      </w:r>
      <w:r w:rsidRPr="008C40E2">
        <w:rPr>
          <w:noProof/>
        </w:rPr>
        <w:sym w:font="Symbol" w:char="F06C"/>
      </w:r>
      <w:r>
        <w:rPr>
          <w:noProof/>
          <w:vertAlign w:val="subscript"/>
        </w:rPr>
        <w:t>5</w:t>
      </w:r>
      <w:r w:rsidRPr="008C40E2">
        <w:rPr>
          <w:noProof/>
        </w:rPr>
        <w:t>),</w:t>
      </w:r>
      <w:r>
        <w:rPr>
          <w:noProof/>
        </w:rPr>
        <w:t xml:space="preserve"> C</w:t>
      </w:r>
      <w:r>
        <w:rPr>
          <w:noProof/>
          <w:vertAlign w:val="subscript"/>
        </w:rPr>
        <w:t>1</w:t>
      </w:r>
      <w:r>
        <w:rPr>
          <w:noProof/>
        </w:rPr>
        <w:t>-B</w:t>
      </w:r>
      <w:r w:rsidRPr="007339B9">
        <w:rPr>
          <w:noProof/>
          <w:vertAlign w:val="subscript"/>
        </w:rPr>
        <w:t>2</w:t>
      </w:r>
      <w:r>
        <w:rPr>
          <w:noProof/>
        </w:rPr>
        <w:t xml:space="preserve"> </w:t>
      </w:r>
      <w:r w:rsidRPr="008C40E2">
        <w:rPr>
          <w:noProof/>
        </w:rPr>
        <w:t>(</w:t>
      </w:r>
      <w:r w:rsidRPr="008C40E2">
        <w:rPr>
          <w:noProof/>
        </w:rPr>
        <w:sym w:font="Symbol" w:char="F06C"/>
      </w:r>
      <w:r>
        <w:rPr>
          <w:noProof/>
          <w:vertAlign w:val="subscript"/>
        </w:rPr>
        <w:t>6</w:t>
      </w:r>
      <w:r w:rsidRPr="008C40E2">
        <w:rPr>
          <w:noProof/>
        </w:rPr>
        <w:t>),</w:t>
      </w:r>
    </w:p>
    <w:tbl>
      <w:tblPr>
        <w:tblStyle w:val="TableGrid"/>
        <w:tblW w:w="0" w:type="auto"/>
        <w:tblLayout w:type="fixed"/>
        <w:tblLook w:val="04A0" w:firstRow="1" w:lastRow="0" w:firstColumn="1" w:lastColumn="0" w:noHBand="0" w:noVBand="1"/>
      </w:tblPr>
      <w:tblGrid>
        <w:gridCol w:w="1009"/>
        <w:gridCol w:w="696"/>
        <w:gridCol w:w="630"/>
        <w:gridCol w:w="630"/>
        <w:gridCol w:w="630"/>
        <w:gridCol w:w="630"/>
        <w:gridCol w:w="540"/>
        <w:gridCol w:w="540"/>
        <w:gridCol w:w="540"/>
        <w:gridCol w:w="540"/>
        <w:gridCol w:w="540"/>
        <w:gridCol w:w="540"/>
        <w:gridCol w:w="540"/>
      </w:tblGrid>
      <w:tr w:rsidR="00BD6D4F" w14:paraId="0E4B4F93" w14:textId="77777777" w:rsidTr="00BE1B13">
        <w:tc>
          <w:tcPr>
            <w:tcW w:w="1009" w:type="dxa"/>
            <w:vMerge w:val="restart"/>
          </w:tcPr>
          <w:p w14:paraId="32BFC446" w14:textId="77777777" w:rsidR="00BD6D4F" w:rsidRPr="0084640C" w:rsidRDefault="00BD6D4F" w:rsidP="00875EE6">
            <w:pPr>
              <w:keepNext/>
              <w:jc w:val="center"/>
              <w:rPr>
                <w:b/>
                <w:bCs/>
                <w:noProof/>
              </w:rPr>
            </w:pPr>
            <w:r w:rsidRPr="0084640C">
              <w:rPr>
                <w:b/>
                <w:bCs/>
                <w:noProof/>
              </w:rPr>
              <w:t>Source</w:t>
            </w:r>
            <w:r w:rsidRPr="0084640C">
              <w:rPr>
                <w:b/>
                <w:bCs/>
                <w:noProof/>
              </w:rPr>
              <w:br/>
              <w:t>Node</w:t>
            </w:r>
          </w:p>
        </w:tc>
        <w:tc>
          <w:tcPr>
            <w:tcW w:w="6996" w:type="dxa"/>
            <w:gridSpan w:val="12"/>
          </w:tcPr>
          <w:p w14:paraId="01D97432" w14:textId="77777777" w:rsidR="00BD6D4F" w:rsidRPr="0084640C" w:rsidRDefault="00BD6D4F" w:rsidP="00875EE6">
            <w:pPr>
              <w:keepNext/>
              <w:jc w:val="center"/>
              <w:rPr>
                <w:b/>
                <w:bCs/>
                <w:noProof/>
              </w:rPr>
            </w:pPr>
            <w:r w:rsidRPr="0084640C">
              <w:rPr>
                <w:b/>
                <w:bCs/>
                <w:noProof/>
              </w:rPr>
              <w:t>Destination node</w:t>
            </w:r>
          </w:p>
        </w:tc>
      </w:tr>
      <w:tr w:rsidR="00BD6D4F" w:rsidRPr="007339B9" w14:paraId="3FE61A8D" w14:textId="77777777" w:rsidTr="00BE1B13">
        <w:tc>
          <w:tcPr>
            <w:tcW w:w="1009" w:type="dxa"/>
            <w:vMerge/>
          </w:tcPr>
          <w:p w14:paraId="7A3870B9" w14:textId="77777777" w:rsidR="00BD6D4F" w:rsidRDefault="00BD6D4F" w:rsidP="00875EE6">
            <w:pPr>
              <w:keepNext/>
              <w:jc w:val="center"/>
              <w:rPr>
                <w:noProof/>
              </w:rPr>
            </w:pPr>
          </w:p>
        </w:tc>
        <w:tc>
          <w:tcPr>
            <w:tcW w:w="2586" w:type="dxa"/>
            <w:gridSpan w:val="4"/>
          </w:tcPr>
          <w:p w14:paraId="6249747F" w14:textId="77777777" w:rsidR="00BD6D4F" w:rsidRPr="007339B9" w:rsidRDefault="00BD6D4F" w:rsidP="00875EE6">
            <w:pPr>
              <w:keepNext/>
              <w:jc w:val="center"/>
              <w:rPr>
                <w:noProof/>
              </w:rPr>
            </w:pPr>
            <w:r w:rsidRPr="007339B9">
              <w:rPr>
                <w:noProof/>
              </w:rPr>
              <w:t>A</w:t>
            </w:r>
          </w:p>
        </w:tc>
        <w:tc>
          <w:tcPr>
            <w:tcW w:w="2250" w:type="dxa"/>
            <w:gridSpan w:val="4"/>
          </w:tcPr>
          <w:p w14:paraId="37071FC0" w14:textId="77777777" w:rsidR="00BD6D4F" w:rsidRPr="007339B9" w:rsidRDefault="00BD6D4F" w:rsidP="00875EE6">
            <w:pPr>
              <w:keepNext/>
              <w:jc w:val="center"/>
              <w:rPr>
                <w:noProof/>
              </w:rPr>
            </w:pPr>
            <w:r w:rsidRPr="007339B9">
              <w:rPr>
                <w:noProof/>
              </w:rPr>
              <w:t>B</w:t>
            </w:r>
            <w:r w:rsidRPr="007339B9">
              <w:rPr>
                <w:noProof/>
                <w:vertAlign w:val="subscript"/>
              </w:rPr>
              <w:t>2</w:t>
            </w:r>
          </w:p>
        </w:tc>
        <w:tc>
          <w:tcPr>
            <w:tcW w:w="2160" w:type="dxa"/>
            <w:gridSpan w:val="4"/>
          </w:tcPr>
          <w:p w14:paraId="2759ED02" w14:textId="77777777" w:rsidR="00BD6D4F" w:rsidRPr="007339B9" w:rsidRDefault="00BD6D4F" w:rsidP="00875EE6">
            <w:pPr>
              <w:keepNext/>
              <w:jc w:val="center"/>
              <w:rPr>
                <w:noProof/>
              </w:rPr>
            </w:pPr>
            <w:r w:rsidRPr="007339B9">
              <w:rPr>
                <w:noProof/>
              </w:rPr>
              <w:t>C</w:t>
            </w:r>
            <w:r w:rsidRPr="007339B9">
              <w:rPr>
                <w:noProof/>
                <w:vertAlign w:val="subscript"/>
              </w:rPr>
              <w:t>2</w:t>
            </w:r>
          </w:p>
        </w:tc>
      </w:tr>
      <w:tr w:rsidR="00BD6D4F" w:rsidRPr="007339B9" w14:paraId="343494B2" w14:textId="77777777" w:rsidTr="00BE1B13">
        <w:tc>
          <w:tcPr>
            <w:tcW w:w="1009" w:type="dxa"/>
            <w:vMerge/>
          </w:tcPr>
          <w:p w14:paraId="79956F3B" w14:textId="77777777" w:rsidR="00BD6D4F" w:rsidRDefault="00BD6D4F" w:rsidP="00875EE6">
            <w:pPr>
              <w:keepNext/>
              <w:jc w:val="center"/>
              <w:rPr>
                <w:noProof/>
              </w:rPr>
            </w:pPr>
          </w:p>
        </w:tc>
        <w:tc>
          <w:tcPr>
            <w:tcW w:w="696" w:type="dxa"/>
            <w:vMerge w:val="restart"/>
          </w:tcPr>
          <w:p w14:paraId="74D92CBB" w14:textId="77777777" w:rsidR="00BD6D4F" w:rsidRPr="007339B9" w:rsidRDefault="00BD6D4F" w:rsidP="00875EE6">
            <w:pPr>
              <w:keepNext/>
              <w:jc w:val="center"/>
              <w:rPr>
                <w:noProof/>
              </w:rPr>
            </w:pPr>
            <w:r w:rsidRPr="007339B9">
              <w:rPr>
                <w:noProof/>
              </w:rPr>
              <w:t>T</w:t>
            </w:r>
          </w:p>
        </w:tc>
        <w:tc>
          <w:tcPr>
            <w:tcW w:w="1890" w:type="dxa"/>
            <w:gridSpan w:val="3"/>
          </w:tcPr>
          <w:p w14:paraId="4A95FD57" w14:textId="77777777" w:rsidR="00BD6D4F" w:rsidRPr="007339B9" w:rsidRDefault="00BD6D4F" w:rsidP="00875EE6">
            <w:pPr>
              <w:keepNext/>
              <w:jc w:val="center"/>
              <w:rPr>
                <w:noProof/>
              </w:rPr>
            </w:pPr>
            <w:r w:rsidRPr="007339B9">
              <w:rPr>
                <w:noProof/>
              </w:rPr>
              <w:t xml:space="preserve">FC </w:t>
            </w:r>
            <w:r w:rsidRPr="00E751FB">
              <w:rPr>
                <w:noProof/>
              </w:rPr>
              <w:t>(</w:t>
            </w:r>
            <w:r w:rsidRPr="00E751FB">
              <w:rPr>
                <w:noProof/>
              </w:rPr>
              <w:sym w:font="Symbol" w:char="F06C"/>
            </w:r>
            <w:r>
              <w:rPr>
                <w:noProof/>
                <w:vertAlign w:val="subscript"/>
              </w:rPr>
              <w:t>n</w:t>
            </w:r>
            <w:r w:rsidRPr="00E751FB">
              <w:rPr>
                <w:noProof/>
              </w:rPr>
              <w:t>)</w:t>
            </w:r>
          </w:p>
        </w:tc>
        <w:tc>
          <w:tcPr>
            <w:tcW w:w="630" w:type="dxa"/>
            <w:vMerge w:val="restart"/>
          </w:tcPr>
          <w:p w14:paraId="7724D2BC" w14:textId="77777777" w:rsidR="00BD6D4F" w:rsidRPr="007339B9" w:rsidRDefault="00BD6D4F" w:rsidP="00875EE6">
            <w:pPr>
              <w:keepNext/>
              <w:jc w:val="center"/>
              <w:rPr>
                <w:noProof/>
              </w:rPr>
            </w:pPr>
            <w:r>
              <w:rPr>
                <w:noProof/>
              </w:rPr>
              <w:t>T</w:t>
            </w:r>
          </w:p>
        </w:tc>
        <w:tc>
          <w:tcPr>
            <w:tcW w:w="1620" w:type="dxa"/>
            <w:gridSpan w:val="3"/>
          </w:tcPr>
          <w:p w14:paraId="5AB57839" w14:textId="77777777" w:rsidR="00BD6D4F" w:rsidRPr="007339B9" w:rsidRDefault="00BD6D4F" w:rsidP="00875EE6">
            <w:pPr>
              <w:keepNext/>
              <w:jc w:val="center"/>
              <w:rPr>
                <w:noProof/>
              </w:rPr>
            </w:pPr>
            <w:r w:rsidRPr="007339B9">
              <w:rPr>
                <w:noProof/>
              </w:rPr>
              <w:t xml:space="preserve">FC </w:t>
            </w:r>
            <w:r w:rsidRPr="00E751FB">
              <w:rPr>
                <w:noProof/>
              </w:rPr>
              <w:t>(</w:t>
            </w:r>
            <w:r w:rsidRPr="00E751FB">
              <w:rPr>
                <w:noProof/>
              </w:rPr>
              <w:sym w:font="Symbol" w:char="F06C"/>
            </w:r>
            <w:r>
              <w:rPr>
                <w:noProof/>
                <w:vertAlign w:val="subscript"/>
              </w:rPr>
              <w:t>n</w:t>
            </w:r>
            <w:r w:rsidRPr="00E751FB">
              <w:rPr>
                <w:noProof/>
              </w:rPr>
              <w:t>)</w:t>
            </w:r>
          </w:p>
        </w:tc>
        <w:tc>
          <w:tcPr>
            <w:tcW w:w="540" w:type="dxa"/>
            <w:vMerge w:val="restart"/>
          </w:tcPr>
          <w:p w14:paraId="7ED1FB58" w14:textId="77777777" w:rsidR="00BD6D4F" w:rsidRPr="007339B9" w:rsidRDefault="00BD6D4F" w:rsidP="00875EE6">
            <w:pPr>
              <w:keepNext/>
              <w:jc w:val="center"/>
              <w:rPr>
                <w:noProof/>
              </w:rPr>
            </w:pPr>
            <w:r>
              <w:rPr>
                <w:noProof/>
              </w:rPr>
              <w:t>T</w:t>
            </w:r>
          </w:p>
        </w:tc>
        <w:tc>
          <w:tcPr>
            <w:tcW w:w="1620" w:type="dxa"/>
            <w:gridSpan w:val="3"/>
          </w:tcPr>
          <w:p w14:paraId="58A45A99" w14:textId="77777777" w:rsidR="00BD6D4F" w:rsidRPr="007339B9" w:rsidRDefault="00BD6D4F" w:rsidP="00875EE6">
            <w:pPr>
              <w:keepNext/>
              <w:jc w:val="center"/>
              <w:rPr>
                <w:noProof/>
              </w:rPr>
            </w:pPr>
            <w:r w:rsidRPr="007339B9">
              <w:rPr>
                <w:noProof/>
              </w:rPr>
              <w:t xml:space="preserve">FC </w:t>
            </w:r>
            <w:r w:rsidRPr="00E751FB">
              <w:rPr>
                <w:noProof/>
              </w:rPr>
              <w:t>(</w:t>
            </w:r>
            <w:r w:rsidRPr="00E751FB">
              <w:rPr>
                <w:noProof/>
              </w:rPr>
              <w:sym w:font="Symbol" w:char="F06C"/>
            </w:r>
            <w:r>
              <w:rPr>
                <w:noProof/>
                <w:vertAlign w:val="subscript"/>
              </w:rPr>
              <w:t>n</w:t>
            </w:r>
            <w:r w:rsidRPr="00E751FB">
              <w:rPr>
                <w:noProof/>
              </w:rPr>
              <w:t>)</w:t>
            </w:r>
          </w:p>
        </w:tc>
      </w:tr>
      <w:tr w:rsidR="00BD6D4F" w:rsidRPr="007339B9" w14:paraId="1D948B87" w14:textId="77777777" w:rsidTr="00BE1B13">
        <w:tc>
          <w:tcPr>
            <w:tcW w:w="1009" w:type="dxa"/>
            <w:vMerge/>
          </w:tcPr>
          <w:p w14:paraId="603946D4" w14:textId="77777777" w:rsidR="00BD6D4F" w:rsidRDefault="00BD6D4F" w:rsidP="00875EE6">
            <w:pPr>
              <w:keepNext/>
              <w:jc w:val="center"/>
              <w:rPr>
                <w:noProof/>
              </w:rPr>
            </w:pPr>
          </w:p>
        </w:tc>
        <w:tc>
          <w:tcPr>
            <w:tcW w:w="696" w:type="dxa"/>
            <w:vMerge/>
          </w:tcPr>
          <w:p w14:paraId="105F2EE0" w14:textId="77777777" w:rsidR="00BD6D4F" w:rsidRPr="007339B9" w:rsidRDefault="00BD6D4F" w:rsidP="00875EE6">
            <w:pPr>
              <w:keepNext/>
              <w:jc w:val="center"/>
              <w:rPr>
                <w:noProof/>
              </w:rPr>
            </w:pPr>
          </w:p>
        </w:tc>
        <w:tc>
          <w:tcPr>
            <w:tcW w:w="630" w:type="dxa"/>
          </w:tcPr>
          <w:p w14:paraId="2E960485" w14:textId="77777777" w:rsidR="00BD6D4F" w:rsidRPr="007339B9" w:rsidRDefault="00BD6D4F" w:rsidP="00875EE6">
            <w:pPr>
              <w:keepNext/>
              <w:jc w:val="center"/>
              <w:rPr>
                <w:noProof/>
              </w:rPr>
            </w:pPr>
            <w:r>
              <w:rPr>
                <w:noProof/>
              </w:rPr>
              <w:t>4</w:t>
            </w:r>
          </w:p>
        </w:tc>
        <w:tc>
          <w:tcPr>
            <w:tcW w:w="630" w:type="dxa"/>
          </w:tcPr>
          <w:p w14:paraId="4C381E2F" w14:textId="77777777" w:rsidR="00BD6D4F" w:rsidRPr="007339B9" w:rsidRDefault="00BD6D4F" w:rsidP="00875EE6">
            <w:pPr>
              <w:keepNext/>
              <w:jc w:val="center"/>
              <w:rPr>
                <w:noProof/>
              </w:rPr>
            </w:pPr>
            <w:r>
              <w:rPr>
                <w:noProof/>
              </w:rPr>
              <w:t>5</w:t>
            </w:r>
          </w:p>
        </w:tc>
        <w:tc>
          <w:tcPr>
            <w:tcW w:w="630" w:type="dxa"/>
          </w:tcPr>
          <w:p w14:paraId="1FEACFF0" w14:textId="77777777" w:rsidR="00BD6D4F" w:rsidRPr="007339B9" w:rsidRDefault="00BD6D4F" w:rsidP="00875EE6">
            <w:pPr>
              <w:keepNext/>
              <w:jc w:val="center"/>
              <w:rPr>
                <w:noProof/>
              </w:rPr>
            </w:pPr>
            <w:r>
              <w:rPr>
                <w:noProof/>
              </w:rPr>
              <w:t>6</w:t>
            </w:r>
          </w:p>
        </w:tc>
        <w:tc>
          <w:tcPr>
            <w:tcW w:w="630" w:type="dxa"/>
            <w:vMerge/>
          </w:tcPr>
          <w:p w14:paraId="0E37DC05" w14:textId="77777777" w:rsidR="00BD6D4F" w:rsidRPr="007339B9" w:rsidRDefault="00BD6D4F" w:rsidP="00875EE6">
            <w:pPr>
              <w:keepNext/>
              <w:jc w:val="center"/>
              <w:rPr>
                <w:noProof/>
              </w:rPr>
            </w:pPr>
          </w:p>
        </w:tc>
        <w:tc>
          <w:tcPr>
            <w:tcW w:w="540" w:type="dxa"/>
          </w:tcPr>
          <w:p w14:paraId="10005747" w14:textId="77777777" w:rsidR="00BD6D4F" w:rsidRPr="007339B9" w:rsidRDefault="00BD6D4F" w:rsidP="00875EE6">
            <w:pPr>
              <w:keepNext/>
              <w:jc w:val="center"/>
              <w:rPr>
                <w:noProof/>
              </w:rPr>
            </w:pPr>
            <w:r>
              <w:rPr>
                <w:noProof/>
              </w:rPr>
              <w:t>4</w:t>
            </w:r>
          </w:p>
        </w:tc>
        <w:tc>
          <w:tcPr>
            <w:tcW w:w="540" w:type="dxa"/>
          </w:tcPr>
          <w:p w14:paraId="7820FFC1" w14:textId="77777777" w:rsidR="00BD6D4F" w:rsidRPr="007339B9" w:rsidRDefault="00BD6D4F" w:rsidP="00875EE6">
            <w:pPr>
              <w:keepNext/>
              <w:jc w:val="center"/>
              <w:rPr>
                <w:noProof/>
              </w:rPr>
            </w:pPr>
            <w:r>
              <w:rPr>
                <w:noProof/>
              </w:rPr>
              <w:t>5</w:t>
            </w:r>
          </w:p>
        </w:tc>
        <w:tc>
          <w:tcPr>
            <w:tcW w:w="540" w:type="dxa"/>
          </w:tcPr>
          <w:p w14:paraId="25007B76" w14:textId="77777777" w:rsidR="00BD6D4F" w:rsidRPr="007339B9" w:rsidRDefault="00BD6D4F" w:rsidP="00875EE6">
            <w:pPr>
              <w:keepNext/>
              <w:jc w:val="center"/>
              <w:rPr>
                <w:noProof/>
              </w:rPr>
            </w:pPr>
            <w:r>
              <w:rPr>
                <w:noProof/>
              </w:rPr>
              <w:t>6</w:t>
            </w:r>
          </w:p>
        </w:tc>
        <w:tc>
          <w:tcPr>
            <w:tcW w:w="540" w:type="dxa"/>
            <w:vMerge/>
          </w:tcPr>
          <w:p w14:paraId="1E8D2A85" w14:textId="77777777" w:rsidR="00BD6D4F" w:rsidRPr="007339B9" w:rsidRDefault="00BD6D4F" w:rsidP="00875EE6">
            <w:pPr>
              <w:keepNext/>
              <w:jc w:val="center"/>
              <w:rPr>
                <w:noProof/>
              </w:rPr>
            </w:pPr>
          </w:p>
        </w:tc>
        <w:tc>
          <w:tcPr>
            <w:tcW w:w="540" w:type="dxa"/>
          </w:tcPr>
          <w:p w14:paraId="28A50330" w14:textId="77777777" w:rsidR="00BD6D4F" w:rsidRPr="007339B9" w:rsidRDefault="00BD6D4F" w:rsidP="00875EE6">
            <w:pPr>
              <w:keepNext/>
              <w:jc w:val="center"/>
              <w:rPr>
                <w:noProof/>
              </w:rPr>
            </w:pPr>
            <w:r>
              <w:rPr>
                <w:noProof/>
              </w:rPr>
              <w:t>4</w:t>
            </w:r>
          </w:p>
        </w:tc>
        <w:tc>
          <w:tcPr>
            <w:tcW w:w="540" w:type="dxa"/>
          </w:tcPr>
          <w:p w14:paraId="5D781E3B" w14:textId="77777777" w:rsidR="00BD6D4F" w:rsidRPr="007339B9" w:rsidRDefault="00BD6D4F" w:rsidP="00875EE6">
            <w:pPr>
              <w:keepNext/>
              <w:jc w:val="center"/>
              <w:rPr>
                <w:noProof/>
              </w:rPr>
            </w:pPr>
            <w:r>
              <w:rPr>
                <w:noProof/>
              </w:rPr>
              <w:t>5</w:t>
            </w:r>
          </w:p>
        </w:tc>
        <w:tc>
          <w:tcPr>
            <w:tcW w:w="540" w:type="dxa"/>
          </w:tcPr>
          <w:p w14:paraId="642C9672" w14:textId="77777777" w:rsidR="00BD6D4F" w:rsidRPr="007339B9" w:rsidRDefault="00BD6D4F" w:rsidP="00875EE6">
            <w:pPr>
              <w:keepNext/>
              <w:jc w:val="center"/>
              <w:rPr>
                <w:noProof/>
              </w:rPr>
            </w:pPr>
            <w:r>
              <w:rPr>
                <w:noProof/>
              </w:rPr>
              <w:t>6</w:t>
            </w:r>
          </w:p>
        </w:tc>
      </w:tr>
      <w:tr w:rsidR="00BD6D4F" w:rsidRPr="007339B9" w14:paraId="2EDC4DFF" w14:textId="77777777" w:rsidTr="00BE1B13">
        <w:tc>
          <w:tcPr>
            <w:tcW w:w="1009" w:type="dxa"/>
          </w:tcPr>
          <w:p w14:paraId="66B97409" w14:textId="77777777" w:rsidR="00BD6D4F" w:rsidRDefault="00BD6D4F" w:rsidP="00875EE6">
            <w:pPr>
              <w:keepNext/>
              <w:jc w:val="center"/>
              <w:rPr>
                <w:noProof/>
              </w:rPr>
            </w:pPr>
            <w:r>
              <w:rPr>
                <w:noProof/>
              </w:rPr>
              <w:t>B</w:t>
            </w:r>
            <w:r>
              <w:rPr>
                <w:noProof/>
                <w:vertAlign w:val="subscript"/>
              </w:rPr>
              <w:t>1</w:t>
            </w:r>
          </w:p>
        </w:tc>
        <w:tc>
          <w:tcPr>
            <w:tcW w:w="696" w:type="dxa"/>
          </w:tcPr>
          <w:p w14:paraId="73A56DBC" w14:textId="77777777" w:rsidR="00BD6D4F" w:rsidRPr="007339B9" w:rsidRDefault="00BD6D4F" w:rsidP="00875EE6">
            <w:pPr>
              <w:keepNext/>
              <w:jc w:val="center"/>
              <w:rPr>
                <w:noProof/>
              </w:rPr>
            </w:pPr>
            <w:r w:rsidRPr="007339B9">
              <w:rPr>
                <w:noProof/>
              </w:rPr>
              <w:sym w:font="Symbol" w:char="F0D6"/>
            </w:r>
          </w:p>
        </w:tc>
        <w:tc>
          <w:tcPr>
            <w:tcW w:w="630" w:type="dxa"/>
          </w:tcPr>
          <w:p w14:paraId="2C6FB7CA" w14:textId="77777777" w:rsidR="00BD6D4F" w:rsidRPr="007339B9" w:rsidRDefault="00BD6D4F" w:rsidP="00875EE6">
            <w:pPr>
              <w:keepNext/>
              <w:jc w:val="center"/>
              <w:rPr>
                <w:noProof/>
              </w:rPr>
            </w:pPr>
            <w:r>
              <w:rPr>
                <w:noProof/>
              </w:rPr>
              <w:sym w:font="Wingdings 2" w:char="F04F"/>
            </w:r>
          </w:p>
        </w:tc>
        <w:tc>
          <w:tcPr>
            <w:tcW w:w="630" w:type="dxa"/>
          </w:tcPr>
          <w:p w14:paraId="54EA88D6" w14:textId="77777777" w:rsidR="00BD6D4F" w:rsidRPr="007339B9" w:rsidRDefault="00BD6D4F" w:rsidP="00875EE6">
            <w:pPr>
              <w:keepNext/>
              <w:jc w:val="center"/>
              <w:rPr>
                <w:noProof/>
              </w:rPr>
            </w:pPr>
            <w:r>
              <w:rPr>
                <w:noProof/>
              </w:rPr>
              <w:sym w:font="Wingdings 2" w:char="F04F"/>
            </w:r>
          </w:p>
        </w:tc>
        <w:tc>
          <w:tcPr>
            <w:tcW w:w="630" w:type="dxa"/>
          </w:tcPr>
          <w:p w14:paraId="44906C62" w14:textId="77777777" w:rsidR="00BD6D4F" w:rsidRPr="007339B9" w:rsidRDefault="00BD6D4F" w:rsidP="00875EE6">
            <w:pPr>
              <w:keepNext/>
              <w:jc w:val="center"/>
              <w:rPr>
                <w:noProof/>
              </w:rPr>
            </w:pPr>
            <w:r>
              <w:rPr>
                <w:noProof/>
              </w:rPr>
              <w:sym w:font="Wingdings 2" w:char="F04F"/>
            </w:r>
          </w:p>
        </w:tc>
        <w:tc>
          <w:tcPr>
            <w:tcW w:w="630" w:type="dxa"/>
          </w:tcPr>
          <w:p w14:paraId="739AC1FE" w14:textId="77777777" w:rsidR="00BD6D4F" w:rsidRPr="007339B9" w:rsidRDefault="00BD6D4F" w:rsidP="00875EE6">
            <w:pPr>
              <w:keepNext/>
              <w:jc w:val="center"/>
              <w:rPr>
                <w:noProof/>
              </w:rPr>
            </w:pPr>
          </w:p>
        </w:tc>
        <w:tc>
          <w:tcPr>
            <w:tcW w:w="540" w:type="dxa"/>
          </w:tcPr>
          <w:p w14:paraId="131117AD" w14:textId="77777777" w:rsidR="00BD6D4F" w:rsidRPr="007339B9" w:rsidRDefault="00BD6D4F" w:rsidP="00875EE6">
            <w:pPr>
              <w:keepNext/>
              <w:jc w:val="center"/>
              <w:rPr>
                <w:noProof/>
              </w:rPr>
            </w:pPr>
          </w:p>
        </w:tc>
        <w:tc>
          <w:tcPr>
            <w:tcW w:w="540" w:type="dxa"/>
          </w:tcPr>
          <w:p w14:paraId="11C5F8A1" w14:textId="77777777" w:rsidR="00BD6D4F" w:rsidRPr="007339B9" w:rsidRDefault="00BD6D4F" w:rsidP="00875EE6">
            <w:pPr>
              <w:keepNext/>
              <w:jc w:val="center"/>
              <w:rPr>
                <w:noProof/>
              </w:rPr>
            </w:pPr>
          </w:p>
        </w:tc>
        <w:tc>
          <w:tcPr>
            <w:tcW w:w="540" w:type="dxa"/>
          </w:tcPr>
          <w:p w14:paraId="72DFF57A" w14:textId="77777777" w:rsidR="00BD6D4F" w:rsidRPr="007339B9" w:rsidRDefault="00BD6D4F" w:rsidP="00875EE6">
            <w:pPr>
              <w:keepNext/>
              <w:jc w:val="center"/>
              <w:rPr>
                <w:noProof/>
              </w:rPr>
            </w:pPr>
            <w:r>
              <w:rPr>
                <w:noProof/>
              </w:rPr>
              <w:sym w:font="Wingdings 2" w:char="F04F"/>
            </w:r>
          </w:p>
        </w:tc>
        <w:tc>
          <w:tcPr>
            <w:tcW w:w="540" w:type="dxa"/>
          </w:tcPr>
          <w:p w14:paraId="14D943FB" w14:textId="77777777" w:rsidR="00BD6D4F" w:rsidRPr="007339B9" w:rsidRDefault="00BD6D4F" w:rsidP="00875EE6">
            <w:pPr>
              <w:keepNext/>
              <w:jc w:val="center"/>
              <w:rPr>
                <w:noProof/>
              </w:rPr>
            </w:pPr>
          </w:p>
        </w:tc>
        <w:tc>
          <w:tcPr>
            <w:tcW w:w="540" w:type="dxa"/>
          </w:tcPr>
          <w:p w14:paraId="6E11B4FE" w14:textId="77777777" w:rsidR="00BD6D4F" w:rsidRPr="007339B9" w:rsidRDefault="00BD6D4F" w:rsidP="00875EE6">
            <w:pPr>
              <w:keepNext/>
              <w:jc w:val="center"/>
              <w:rPr>
                <w:noProof/>
              </w:rPr>
            </w:pPr>
          </w:p>
        </w:tc>
        <w:tc>
          <w:tcPr>
            <w:tcW w:w="540" w:type="dxa"/>
          </w:tcPr>
          <w:p w14:paraId="3859790C" w14:textId="77777777" w:rsidR="00BD6D4F" w:rsidRPr="007339B9" w:rsidRDefault="00BD6D4F" w:rsidP="00875EE6">
            <w:pPr>
              <w:keepNext/>
              <w:jc w:val="center"/>
              <w:rPr>
                <w:noProof/>
              </w:rPr>
            </w:pPr>
          </w:p>
        </w:tc>
        <w:tc>
          <w:tcPr>
            <w:tcW w:w="540" w:type="dxa"/>
          </w:tcPr>
          <w:p w14:paraId="5B85961A" w14:textId="77777777" w:rsidR="00BD6D4F" w:rsidRPr="007339B9" w:rsidRDefault="00BD6D4F" w:rsidP="00875EE6">
            <w:pPr>
              <w:keepNext/>
              <w:jc w:val="center"/>
              <w:rPr>
                <w:noProof/>
              </w:rPr>
            </w:pPr>
          </w:p>
        </w:tc>
      </w:tr>
      <w:tr w:rsidR="00BD6D4F" w:rsidRPr="007339B9" w14:paraId="1E52AF80" w14:textId="77777777" w:rsidTr="00BE1B13">
        <w:tc>
          <w:tcPr>
            <w:tcW w:w="1009" w:type="dxa"/>
          </w:tcPr>
          <w:p w14:paraId="54A8EE5A" w14:textId="77777777" w:rsidR="00BD6D4F" w:rsidRDefault="00BD6D4F" w:rsidP="00875EE6">
            <w:pPr>
              <w:keepNext/>
              <w:jc w:val="center"/>
              <w:rPr>
                <w:noProof/>
              </w:rPr>
            </w:pPr>
            <w:r>
              <w:rPr>
                <w:noProof/>
              </w:rPr>
              <w:t>C</w:t>
            </w:r>
            <w:r>
              <w:rPr>
                <w:noProof/>
                <w:vertAlign w:val="subscript"/>
              </w:rPr>
              <w:t>1</w:t>
            </w:r>
          </w:p>
        </w:tc>
        <w:tc>
          <w:tcPr>
            <w:tcW w:w="696" w:type="dxa"/>
          </w:tcPr>
          <w:p w14:paraId="6FCCCDCE" w14:textId="77777777" w:rsidR="00BD6D4F" w:rsidRPr="007339B9" w:rsidRDefault="00BD6D4F" w:rsidP="00875EE6">
            <w:pPr>
              <w:keepNext/>
              <w:jc w:val="center"/>
              <w:rPr>
                <w:noProof/>
              </w:rPr>
            </w:pPr>
            <w:r w:rsidRPr="007339B9">
              <w:rPr>
                <w:noProof/>
              </w:rPr>
              <w:sym w:font="Symbol" w:char="F0D6"/>
            </w:r>
          </w:p>
        </w:tc>
        <w:tc>
          <w:tcPr>
            <w:tcW w:w="630" w:type="dxa"/>
          </w:tcPr>
          <w:p w14:paraId="1F00533F" w14:textId="77777777" w:rsidR="00BD6D4F" w:rsidRDefault="00BD6D4F" w:rsidP="00875EE6">
            <w:pPr>
              <w:keepNext/>
              <w:jc w:val="center"/>
              <w:rPr>
                <w:noProof/>
              </w:rPr>
            </w:pPr>
            <w:r>
              <w:rPr>
                <w:noProof/>
              </w:rPr>
              <w:sym w:font="Wingdings 2" w:char="F04F"/>
            </w:r>
          </w:p>
        </w:tc>
        <w:tc>
          <w:tcPr>
            <w:tcW w:w="630" w:type="dxa"/>
          </w:tcPr>
          <w:p w14:paraId="6A8651A7" w14:textId="77777777" w:rsidR="00BD6D4F" w:rsidRDefault="00BD6D4F" w:rsidP="00875EE6">
            <w:pPr>
              <w:keepNext/>
              <w:jc w:val="center"/>
              <w:rPr>
                <w:noProof/>
              </w:rPr>
            </w:pPr>
            <w:r>
              <w:rPr>
                <w:noProof/>
              </w:rPr>
              <w:t>S</w:t>
            </w:r>
          </w:p>
        </w:tc>
        <w:tc>
          <w:tcPr>
            <w:tcW w:w="630" w:type="dxa"/>
          </w:tcPr>
          <w:p w14:paraId="3DF77598" w14:textId="77777777" w:rsidR="00BD6D4F" w:rsidRDefault="00BD6D4F" w:rsidP="00875EE6">
            <w:pPr>
              <w:keepNext/>
              <w:jc w:val="center"/>
              <w:rPr>
                <w:noProof/>
              </w:rPr>
            </w:pPr>
            <w:r>
              <w:rPr>
                <w:noProof/>
              </w:rPr>
              <w:t>P</w:t>
            </w:r>
          </w:p>
        </w:tc>
        <w:tc>
          <w:tcPr>
            <w:tcW w:w="630" w:type="dxa"/>
          </w:tcPr>
          <w:p w14:paraId="596720B5" w14:textId="77777777" w:rsidR="00BD6D4F" w:rsidRPr="007339B9" w:rsidRDefault="00BD6D4F" w:rsidP="00875EE6">
            <w:pPr>
              <w:keepNext/>
              <w:jc w:val="center"/>
              <w:rPr>
                <w:noProof/>
              </w:rPr>
            </w:pPr>
            <w:r w:rsidRPr="007339B9">
              <w:rPr>
                <w:noProof/>
              </w:rPr>
              <w:sym w:font="Symbol" w:char="F0D6"/>
            </w:r>
          </w:p>
        </w:tc>
        <w:tc>
          <w:tcPr>
            <w:tcW w:w="540" w:type="dxa"/>
          </w:tcPr>
          <w:p w14:paraId="645EAD72" w14:textId="77777777" w:rsidR="00BD6D4F" w:rsidRDefault="00BD6D4F" w:rsidP="00875EE6">
            <w:pPr>
              <w:keepNext/>
              <w:jc w:val="center"/>
              <w:rPr>
                <w:noProof/>
              </w:rPr>
            </w:pPr>
            <w:r>
              <w:rPr>
                <w:noProof/>
              </w:rPr>
              <w:sym w:font="Wingdings 2" w:char="F04F"/>
            </w:r>
          </w:p>
        </w:tc>
        <w:tc>
          <w:tcPr>
            <w:tcW w:w="540" w:type="dxa"/>
          </w:tcPr>
          <w:p w14:paraId="1F30EB9F" w14:textId="77777777" w:rsidR="00BD6D4F" w:rsidRDefault="00BD6D4F" w:rsidP="00875EE6">
            <w:pPr>
              <w:keepNext/>
              <w:jc w:val="center"/>
              <w:rPr>
                <w:noProof/>
              </w:rPr>
            </w:pPr>
            <w:r>
              <w:rPr>
                <w:noProof/>
              </w:rPr>
              <w:t>P</w:t>
            </w:r>
          </w:p>
        </w:tc>
        <w:tc>
          <w:tcPr>
            <w:tcW w:w="540" w:type="dxa"/>
          </w:tcPr>
          <w:p w14:paraId="32CBFA3F" w14:textId="77777777" w:rsidR="00BD6D4F" w:rsidRDefault="00BD6D4F" w:rsidP="00875EE6">
            <w:pPr>
              <w:keepNext/>
              <w:jc w:val="center"/>
              <w:rPr>
                <w:noProof/>
              </w:rPr>
            </w:pPr>
            <w:r>
              <w:rPr>
                <w:noProof/>
              </w:rPr>
              <w:t>S</w:t>
            </w:r>
          </w:p>
        </w:tc>
        <w:tc>
          <w:tcPr>
            <w:tcW w:w="540" w:type="dxa"/>
          </w:tcPr>
          <w:p w14:paraId="564C014D" w14:textId="77777777" w:rsidR="00BD6D4F" w:rsidRPr="007339B9" w:rsidRDefault="00BD6D4F" w:rsidP="00875EE6">
            <w:pPr>
              <w:keepNext/>
              <w:jc w:val="center"/>
              <w:rPr>
                <w:noProof/>
              </w:rPr>
            </w:pPr>
          </w:p>
        </w:tc>
        <w:tc>
          <w:tcPr>
            <w:tcW w:w="540" w:type="dxa"/>
          </w:tcPr>
          <w:p w14:paraId="3CDACC93" w14:textId="77777777" w:rsidR="00BD6D4F" w:rsidRDefault="00BD6D4F" w:rsidP="00875EE6">
            <w:pPr>
              <w:keepNext/>
              <w:jc w:val="center"/>
              <w:rPr>
                <w:noProof/>
              </w:rPr>
            </w:pPr>
          </w:p>
        </w:tc>
        <w:tc>
          <w:tcPr>
            <w:tcW w:w="540" w:type="dxa"/>
          </w:tcPr>
          <w:p w14:paraId="30E708EE" w14:textId="77777777" w:rsidR="00BD6D4F" w:rsidRPr="007339B9" w:rsidRDefault="00BD6D4F" w:rsidP="00875EE6">
            <w:pPr>
              <w:keepNext/>
              <w:jc w:val="center"/>
              <w:rPr>
                <w:noProof/>
              </w:rPr>
            </w:pPr>
          </w:p>
        </w:tc>
        <w:tc>
          <w:tcPr>
            <w:tcW w:w="540" w:type="dxa"/>
          </w:tcPr>
          <w:p w14:paraId="2A4E7106" w14:textId="77777777" w:rsidR="00BD6D4F" w:rsidRPr="007339B9" w:rsidRDefault="00BD6D4F" w:rsidP="00875EE6">
            <w:pPr>
              <w:keepNext/>
              <w:jc w:val="center"/>
              <w:rPr>
                <w:noProof/>
              </w:rPr>
            </w:pPr>
          </w:p>
        </w:tc>
      </w:tr>
      <w:tr w:rsidR="00BD6D4F" w:rsidRPr="007339B9" w14:paraId="6E975564" w14:textId="77777777" w:rsidTr="00BE1B13">
        <w:tc>
          <w:tcPr>
            <w:tcW w:w="1009" w:type="dxa"/>
          </w:tcPr>
          <w:p w14:paraId="65237D71" w14:textId="77777777" w:rsidR="00BD6D4F" w:rsidRDefault="00BD6D4F" w:rsidP="00875EE6">
            <w:pPr>
              <w:keepNext/>
              <w:jc w:val="center"/>
              <w:rPr>
                <w:noProof/>
              </w:rPr>
            </w:pPr>
            <w:r>
              <w:rPr>
                <w:noProof/>
              </w:rPr>
              <w:t>D</w:t>
            </w:r>
          </w:p>
        </w:tc>
        <w:tc>
          <w:tcPr>
            <w:tcW w:w="696" w:type="dxa"/>
          </w:tcPr>
          <w:p w14:paraId="1D903DE1" w14:textId="77777777" w:rsidR="00BD6D4F" w:rsidRPr="007339B9" w:rsidRDefault="00BD6D4F" w:rsidP="00875EE6">
            <w:pPr>
              <w:keepNext/>
              <w:jc w:val="center"/>
              <w:rPr>
                <w:noProof/>
              </w:rPr>
            </w:pPr>
            <w:r w:rsidRPr="007339B9">
              <w:rPr>
                <w:noProof/>
              </w:rPr>
              <w:sym w:font="Symbol" w:char="F0D6"/>
            </w:r>
          </w:p>
        </w:tc>
        <w:tc>
          <w:tcPr>
            <w:tcW w:w="630" w:type="dxa"/>
          </w:tcPr>
          <w:p w14:paraId="41A2B4CF" w14:textId="77777777" w:rsidR="00BD6D4F" w:rsidRPr="007339B9" w:rsidRDefault="00BD6D4F" w:rsidP="00875EE6">
            <w:pPr>
              <w:keepNext/>
              <w:jc w:val="center"/>
              <w:rPr>
                <w:noProof/>
              </w:rPr>
            </w:pPr>
            <w:r>
              <w:rPr>
                <w:noProof/>
              </w:rPr>
              <w:t>S</w:t>
            </w:r>
          </w:p>
        </w:tc>
        <w:tc>
          <w:tcPr>
            <w:tcW w:w="630" w:type="dxa"/>
          </w:tcPr>
          <w:p w14:paraId="19FF3B66" w14:textId="77777777" w:rsidR="00BD6D4F" w:rsidRPr="007339B9" w:rsidRDefault="00BD6D4F" w:rsidP="00875EE6">
            <w:pPr>
              <w:keepNext/>
              <w:jc w:val="center"/>
              <w:rPr>
                <w:noProof/>
              </w:rPr>
            </w:pPr>
            <w:r>
              <w:rPr>
                <w:noProof/>
              </w:rPr>
              <w:sym w:font="Wingdings 2" w:char="F04F"/>
            </w:r>
          </w:p>
        </w:tc>
        <w:tc>
          <w:tcPr>
            <w:tcW w:w="630" w:type="dxa"/>
          </w:tcPr>
          <w:p w14:paraId="6F96757E" w14:textId="77777777" w:rsidR="00BD6D4F" w:rsidRPr="007339B9" w:rsidRDefault="00BD6D4F" w:rsidP="00875EE6">
            <w:pPr>
              <w:keepNext/>
              <w:jc w:val="center"/>
              <w:rPr>
                <w:noProof/>
              </w:rPr>
            </w:pPr>
            <w:r>
              <w:rPr>
                <w:noProof/>
              </w:rPr>
              <w:sym w:font="Wingdings 2" w:char="F04F"/>
            </w:r>
          </w:p>
        </w:tc>
        <w:tc>
          <w:tcPr>
            <w:tcW w:w="630" w:type="dxa"/>
          </w:tcPr>
          <w:p w14:paraId="7A2660E0" w14:textId="77777777" w:rsidR="00BD6D4F" w:rsidRPr="007339B9" w:rsidRDefault="00BD6D4F" w:rsidP="00875EE6">
            <w:pPr>
              <w:keepNext/>
              <w:jc w:val="center"/>
              <w:rPr>
                <w:noProof/>
              </w:rPr>
            </w:pPr>
            <w:r w:rsidRPr="007339B9">
              <w:rPr>
                <w:noProof/>
              </w:rPr>
              <w:sym w:font="Symbol" w:char="F0D6"/>
            </w:r>
          </w:p>
        </w:tc>
        <w:tc>
          <w:tcPr>
            <w:tcW w:w="540" w:type="dxa"/>
          </w:tcPr>
          <w:p w14:paraId="2D5F6631" w14:textId="77777777" w:rsidR="00BD6D4F" w:rsidRPr="007339B9" w:rsidRDefault="00BD6D4F" w:rsidP="00875EE6">
            <w:pPr>
              <w:keepNext/>
              <w:jc w:val="center"/>
              <w:rPr>
                <w:noProof/>
              </w:rPr>
            </w:pPr>
            <w:r>
              <w:rPr>
                <w:noProof/>
              </w:rPr>
              <w:t>P</w:t>
            </w:r>
          </w:p>
        </w:tc>
        <w:tc>
          <w:tcPr>
            <w:tcW w:w="540" w:type="dxa"/>
          </w:tcPr>
          <w:p w14:paraId="3FE0202C" w14:textId="77777777" w:rsidR="00BD6D4F" w:rsidRPr="007339B9" w:rsidRDefault="00BD6D4F" w:rsidP="00875EE6">
            <w:pPr>
              <w:keepNext/>
              <w:jc w:val="center"/>
              <w:rPr>
                <w:noProof/>
              </w:rPr>
            </w:pPr>
            <w:r>
              <w:rPr>
                <w:noProof/>
              </w:rPr>
              <w:sym w:font="Wingdings 2" w:char="F04F"/>
            </w:r>
          </w:p>
        </w:tc>
        <w:tc>
          <w:tcPr>
            <w:tcW w:w="540" w:type="dxa"/>
          </w:tcPr>
          <w:p w14:paraId="143EFE92" w14:textId="77777777" w:rsidR="00BD6D4F" w:rsidRPr="007339B9" w:rsidRDefault="00BD6D4F" w:rsidP="00875EE6">
            <w:pPr>
              <w:keepNext/>
              <w:jc w:val="center"/>
              <w:rPr>
                <w:noProof/>
              </w:rPr>
            </w:pPr>
            <w:r>
              <w:rPr>
                <w:noProof/>
              </w:rPr>
              <w:sym w:font="Wingdings 2" w:char="F04F"/>
            </w:r>
          </w:p>
        </w:tc>
        <w:tc>
          <w:tcPr>
            <w:tcW w:w="540" w:type="dxa"/>
          </w:tcPr>
          <w:p w14:paraId="4FB8DE8F" w14:textId="77777777" w:rsidR="00BD6D4F" w:rsidRPr="007339B9" w:rsidRDefault="00BD6D4F" w:rsidP="00875EE6">
            <w:pPr>
              <w:keepNext/>
              <w:jc w:val="center"/>
              <w:rPr>
                <w:noProof/>
              </w:rPr>
            </w:pPr>
            <w:r w:rsidRPr="007339B9">
              <w:rPr>
                <w:noProof/>
              </w:rPr>
              <w:sym w:font="Symbol" w:char="F0D6"/>
            </w:r>
          </w:p>
        </w:tc>
        <w:tc>
          <w:tcPr>
            <w:tcW w:w="540" w:type="dxa"/>
          </w:tcPr>
          <w:p w14:paraId="023F04A5" w14:textId="77777777" w:rsidR="00BD6D4F" w:rsidRPr="007339B9" w:rsidRDefault="00BD6D4F" w:rsidP="00875EE6">
            <w:pPr>
              <w:keepNext/>
              <w:jc w:val="center"/>
              <w:rPr>
                <w:noProof/>
              </w:rPr>
            </w:pPr>
            <w:r>
              <w:rPr>
                <w:noProof/>
              </w:rPr>
              <w:t>P</w:t>
            </w:r>
          </w:p>
        </w:tc>
        <w:tc>
          <w:tcPr>
            <w:tcW w:w="540" w:type="dxa"/>
          </w:tcPr>
          <w:p w14:paraId="46A1E89C" w14:textId="77777777" w:rsidR="00BD6D4F" w:rsidRPr="007339B9" w:rsidRDefault="00BD6D4F" w:rsidP="00875EE6">
            <w:pPr>
              <w:keepNext/>
              <w:jc w:val="center"/>
              <w:rPr>
                <w:noProof/>
              </w:rPr>
            </w:pPr>
          </w:p>
        </w:tc>
        <w:tc>
          <w:tcPr>
            <w:tcW w:w="540" w:type="dxa"/>
          </w:tcPr>
          <w:p w14:paraId="4C658B21" w14:textId="77777777" w:rsidR="00BD6D4F" w:rsidRPr="007339B9" w:rsidRDefault="00BD6D4F" w:rsidP="00875EE6">
            <w:pPr>
              <w:keepNext/>
              <w:jc w:val="center"/>
              <w:rPr>
                <w:noProof/>
              </w:rPr>
            </w:pPr>
          </w:p>
        </w:tc>
      </w:tr>
      <w:tr w:rsidR="00BD6D4F" w:rsidRPr="007339B9" w14:paraId="39673460" w14:textId="77777777" w:rsidTr="00BE1B13">
        <w:tc>
          <w:tcPr>
            <w:tcW w:w="1009" w:type="dxa"/>
          </w:tcPr>
          <w:p w14:paraId="3EB3C674" w14:textId="77777777" w:rsidR="00BD6D4F" w:rsidRDefault="00BD6D4F" w:rsidP="00BE1B13">
            <w:pPr>
              <w:jc w:val="center"/>
              <w:rPr>
                <w:noProof/>
              </w:rPr>
            </w:pPr>
            <w:r>
              <w:rPr>
                <w:noProof/>
              </w:rPr>
              <w:t>E</w:t>
            </w:r>
          </w:p>
        </w:tc>
        <w:tc>
          <w:tcPr>
            <w:tcW w:w="696" w:type="dxa"/>
          </w:tcPr>
          <w:p w14:paraId="11D123FD" w14:textId="77777777" w:rsidR="00BD6D4F" w:rsidRPr="007339B9" w:rsidRDefault="00BD6D4F" w:rsidP="00BE1B13">
            <w:pPr>
              <w:jc w:val="center"/>
              <w:rPr>
                <w:noProof/>
              </w:rPr>
            </w:pPr>
            <w:r w:rsidRPr="007339B9">
              <w:rPr>
                <w:noProof/>
              </w:rPr>
              <w:sym w:font="Symbol" w:char="F0D6"/>
            </w:r>
          </w:p>
        </w:tc>
        <w:tc>
          <w:tcPr>
            <w:tcW w:w="630" w:type="dxa"/>
          </w:tcPr>
          <w:p w14:paraId="1F5E5E34" w14:textId="77777777" w:rsidR="00BD6D4F" w:rsidRPr="007339B9" w:rsidRDefault="00BD6D4F" w:rsidP="00BE1B13">
            <w:pPr>
              <w:jc w:val="center"/>
              <w:rPr>
                <w:noProof/>
              </w:rPr>
            </w:pPr>
            <w:r>
              <w:rPr>
                <w:noProof/>
              </w:rPr>
              <w:sym w:font="Wingdings 2" w:char="F04F"/>
            </w:r>
          </w:p>
        </w:tc>
        <w:tc>
          <w:tcPr>
            <w:tcW w:w="630" w:type="dxa"/>
          </w:tcPr>
          <w:p w14:paraId="0250BAB3" w14:textId="77777777" w:rsidR="00BD6D4F" w:rsidRPr="007339B9" w:rsidRDefault="00BD6D4F" w:rsidP="00BE1B13">
            <w:pPr>
              <w:jc w:val="center"/>
              <w:rPr>
                <w:noProof/>
              </w:rPr>
            </w:pPr>
            <w:r>
              <w:rPr>
                <w:noProof/>
              </w:rPr>
              <w:sym w:font="Wingdings 2" w:char="F04F"/>
            </w:r>
          </w:p>
        </w:tc>
        <w:tc>
          <w:tcPr>
            <w:tcW w:w="630" w:type="dxa"/>
          </w:tcPr>
          <w:p w14:paraId="6E171547" w14:textId="77777777" w:rsidR="00BD6D4F" w:rsidRPr="007339B9" w:rsidRDefault="00BD6D4F" w:rsidP="00BE1B13">
            <w:pPr>
              <w:jc w:val="center"/>
              <w:rPr>
                <w:noProof/>
              </w:rPr>
            </w:pPr>
            <w:r>
              <w:rPr>
                <w:noProof/>
              </w:rPr>
              <w:sym w:font="Wingdings 2" w:char="F04F"/>
            </w:r>
          </w:p>
        </w:tc>
        <w:tc>
          <w:tcPr>
            <w:tcW w:w="630" w:type="dxa"/>
          </w:tcPr>
          <w:p w14:paraId="0698441A" w14:textId="77777777" w:rsidR="00BD6D4F" w:rsidRPr="007339B9" w:rsidRDefault="00BD6D4F" w:rsidP="00BE1B13">
            <w:pPr>
              <w:jc w:val="center"/>
              <w:rPr>
                <w:noProof/>
              </w:rPr>
            </w:pPr>
            <w:r w:rsidRPr="007339B9">
              <w:rPr>
                <w:noProof/>
              </w:rPr>
              <w:sym w:font="Symbol" w:char="F0D6"/>
            </w:r>
          </w:p>
        </w:tc>
        <w:tc>
          <w:tcPr>
            <w:tcW w:w="540" w:type="dxa"/>
          </w:tcPr>
          <w:p w14:paraId="1A7954DE" w14:textId="77777777" w:rsidR="00BD6D4F" w:rsidRPr="007339B9" w:rsidRDefault="00BD6D4F" w:rsidP="00BE1B13">
            <w:pPr>
              <w:jc w:val="center"/>
              <w:rPr>
                <w:noProof/>
              </w:rPr>
            </w:pPr>
            <w:r>
              <w:rPr>
                <w:noProof/>
              </w:rPr>
              <w:sym w:font="Wingdings 2" w:char="F04F"/>
            </w:r>
          </w:p>
        </w:tc>
        <w:tc>
          <w:tcPr>
            <w:tcW w:w="540" w:type="dxa"/>
          </w:tcPr>
          <w:p w14:paraId="3BB97DB3" w14:textId="77777777" w:rsidR="00BD6D4F" w:rsidRPr="007339B9" w:rsidRDefault="00BD6D4F" w:rsidP="00BE1B13">
            <w:pPr>
              <w:jc w:val="center"/>
              <w:rPr>
                <w:noProof/>
              </w:rPr>
            </w:pPr>
            <w:r>
              <w:rPr>
                <w:noProof/>
              </w:rPr>
              <w:sym w:font="Wingdings 2" w:char="F04F"/>
            </w:r>
          </w:p>
        </w:tc>
        <w:tc>
          <w:tcPr>
            <w:tcW w:w="540" w:type="dxa"/>
          </w:tcPr>
          <w:p w14:paraId="56180694" w14:textId="77777777" w:rsidR="00BD6D4F" w:rsidRPr="007339B9" w:rsidRDefault="00BD6D4F" w:rsidP="00BE1B13">
            <w:pPr>
              <w:jc w:val="center"/>
              <w:rPr>
                <w:noProof/>
              </w:rPr>
            </w:pPr>
            <w:r>
              <w:rPr>
                <w:noProof/>
              </w:rPr>
              <w:sym w:font="Wingdings 2" w:char="F04F"/>
            </w:r>
          </w:p>
        </w:tc>
        <w:tc>
          <w:tcPr>
            <w:tcW w:w="540" w:type="dxa"/>
          </w:tcPr>
          <w:p w14:paraId="72C151B3" w14:textId="77777777" w:rsidR="00BD6D4F" w:rsidRPr="007339B9" w:rsidRDefault="00BD6D4F" w:rsidP="00BE1B13">
            <w:pPr>
              <w:jc w:val="center"/>
              <w:rPr>
                <w:noProof/>
              </w:rPr>
            </w:pPr>
            <w:r w:rsidRPr="007339B9">
              <w:rPr>
                <w:noProof/>
              </w:rPr>
              <w:sym w:font="Symbol" w:char="F0D6"/>
            </w:r>
          </w:p>
        </w:tc>
        <w:tc>
          <w:tcPr>
            <w:tcW w:w="540" w:type="dxa"/>
          </w:tcPr>
          <w:p w14:paraId="7D683C7B" w14:textId="77777777" w:rsidR="00BD6D4F" w:rsidRPr="007339B9" w:rsidRDefault="00BD6D4F" w:rsidP="00BE1B13">
            <w:pPr>
              <w:jc w:val="center"/>
              <w:rPr>
                <w:noProof/>
              </w:rPr>
            </w:pPr>
            <w:r>
              <w:rPr>
                <w:noProof/>
              </w:rPr>
              <w:sym w:font="Wingdings 2" w:char="F04F"/>
            </w:r>
          </w:p>
        </w:tc>
        <w:tc>
          <w:tcPr>
            <w:tcW w:w="540" w:type="dxa"/>
          </w:tcPr>
          <w:p w14:paraId="22E52FA6" w14:textId="77777777" w:rsidR="00BD6D4F" w:rsidRPr="007339B9" w:rsidRDefault="00BD6D4F" w:rsidP="00BE1B13">
            <w:pPr>
              <w:jc w:val="center"/>
              <w:rPr>
                <w:noProof/>
              </w:rPr>
            </w:pPr>
          </w:p>
        </w:tc>
        <w:tc>
          <w:tcPr>
            <w:tcW w:w="540" w:type="dxa"/>
          </w:tcPr>
          <w:p w14:paraId="4D61BB9C" w14:textId="77777777" w:rsidR="00BD6D4F" w:rsidRPr="007339B9" w:rsidRDefault="00BD6D4F" w:rsidP="00BE1B13">
            <w:pPr>
              <w:jc w:val="center"/>
              <w:rPr>
                <w:noProof/>
              </w:rPr>
            </w:pPr>
          </w:p>
        </w:tc>
      </w:tr>
    </w:tbl>
    <w:p w14:paraId="47512582" w14:textId="77777777" w:rsidR="00BD6D4F" w:rsidRDefault="00BD6D4F" w:rsidP="00BD6D4F">
      <w:pPr>
        <w:rPr>
          <w:noProof/>
        </w:rPr>
      </w:pPr>
    </w:p>
    <w:p w14:paraId="0F18D5E1" w14:textId="77777777" w:rsidR="00BD6D4F" w:rsidRDefault="00BD6D4F" w:rsidP="00BD6D4F">
      <w:pPr>
        <w:rPr>
          <w:noProof/>
        </w:rPr>
      </w:pPr>
      <w:r>
        <w:rPr>
          <w:noProof/>
        </w:rPr>
        <w:t>Note: If two fibers are used the wavelenghts used in the downstream direction can be reused in the upstream direction.</w:t>
      </w:r>
    </w:p>
    <w:p w14:paraId="46D1D08F" w14:textId="77777777" w:rsidR="00BD6D4F" w:rsidRDefault="00BD6D4F" w:rsidP="00BD6D4F">
      <w:pPr>
        <w:rPr>
          <w:noProof/>
        </w:rPr>
      </w:pPr>
      <w:r>
        <w:rPr>
          <w:noProof/>
        </w:rPr>
        <w:t xml:space="preserve">When a wavelength is activated to provide a point-to-point connection i.e. a forwarding construct (FC) to a particular destination the signal is present (P) at all destination nodes on that tree and cannot be reused to communicate to any other destination on the tree. Also the presence of the signal on a destination node blocks another source (on the same tree) from using the same </w:t>
      </w:r>
      <w:r>
        <w:rPr>
          <w:noProof/>
        </w:rPr>
        <w:lastRenderedPageBreak/>
        <w:t xml:space="preserve">wavelength to communicate with that a node on that tree (indicated by </w:t>
      </w:r>
      <w:r>
        <w:rPr>
          <w:noProof/>
        </w:rPr>
        <w:sym w:font="Wingdings 2" w:char="F04F"/>
      </w:r>
      <w:r>
        <w:rPr>
          <w:noProof/>
        </w:rPr>
        <w:t xml:space="preserve"> in the </w:t>
      </w:r>
      <w:r>
        <w:rPr>
          <w:noProof/>
        </w:rPr>
        <w:sym w:font="Symbol" w:char="F06C"/>
      </w:r>
      <w:r>
        <w:rPr>
          <w:noProof/>
        </w:rPr>
        <w:t xml:space="preserve">/destination cell). For example, in the downstream direction if A uses </w:t>
      </w:r>
      <w:r>
        <w:rPr>
          <w:noProof/>
        </w:rPr>
        <w:sym w:font="Symbol" w:char="F06C"/>
      </w:r>
      <w:r>
        <w:rPr>
          <w:noProof/>
          <w:vertAlign w:val="subscript"/>
        </w:rPr>
        <w:t>1</w:t>
      </w:r>
      <w:r>
        <w:rPr>
          <w:noProof/>
        </w:rPr>
        <w:t xml:space="preserve"> to communicate with D source nodes B</w:t>
      </w:r>
      <w:r>
        <w:rPr>
          <w:noProof/>
          <w:vertAlign w:val="subscript"/>
        </w:rPr>
        <w:t>2</w:t>
      </w:r>
      <w:r>
        <w:rPr>
          <w:noProof/>
        </w:rPr>
        <w:t xml:space="preserve"> and C</w:t>
      </w:r>
      <w:r>
        <w:rPr>
          <w:noProof/>
          <w:vertAlign w:val="subscript"/>
        </w:rPr>
        <w:t>2</w:t>
      </w:r>
      <w:r>
        <w:rPr>
          <w:noProof/>
        </w:rPr>
        <w:t xml:space="preserve"> cannot reuse </w:t>
      </w:r>
      <w:r>
        <w:rPr>
          <w:noProof/>
        </w:rPr>
        <w:sym w:font="Symbol" w:char="F06C"/>
      </w:r>
      <w:r>
        <w:rPr>
          <w:noProof/>
          <w:vertAlign w:val="subscript"/>
        </w:rPr>
        <w:t>1</w:t>
      </w:r>
      <w:r>
        <w:rPr>
          <w:noProof/>
        </w:rPr>
        <w:t xml:space="preserve"> to communicate with node E (indicated by a </w:t>
      </w:r>
      <w:r>
        <w:rPr>
          <w:noProof/>
        </w:rPr>
        <w:sym w:font="Wingdings 2" w:char="F04F"/>
      </w:r>
      <w:r>
        <w:rPr>
          <w:noProof/>
        </w:rPr>
        <w:t xml:space="preserve"> in the cell for each </w:t>
      </w:r>
      <w:r>
        <w:rPr>
          <w:noProof/>
        </w:rPr>
        <w:sym w:font="Symbol" w:char="F06C"/>
      </w:r>
      <w:r>
        <w:rPr>
          <w:noProof/>
        </w:rPr>
        <w:t xml:space="preserve">/destination). Simillarly, in the upstream if node D uses </w:t>
      </w:r>
      <w:r>
        <w:rPr>
          <w:noProof/>
        </w:rPr>
        <w:sym w:font="Symbol" w:char="F06C"/>
      </w:r>
      <w:r>
        <w:rPr>
          <w:noProof/>
          <w:vertAlign w:val="subscript"/>
        </w:rPr>
        <w:t>4</w:t>
      </w:r>
      <w:r>
        <w:rPr>
          <w:noProof/>
        </w:rPr>
        <w:t xml:space="preserve"> to communicate with node A, node E cannot use </w:t>
      </w:r>
      <w:r>
        <w:rPr>
          <w:noProof/>
        </w:rPr>
        <w:sym w:font="Symbol" w:char="F06C"/>
      </w:r>
      <w:r>
        <w:rPr>
          <w:noProof/>
          <w:vertAlign w:val="subscript"/>
        </w:rPr>
        <w:t>4</w:t>
      </w:r>
      <w:r>
        <w:rPr>
          <w:noProof/>
        </w:rPr>
        <w:t xml:space="preserve"> to communicate with node C</w:t>
      </w:r>
      <w:r>
        <w:rPr>
          <w:noProof/>
          <w:vertAlign w:val="subscript"/>
        </w:rPr>
        <w:t>2</w:t>
      </w:r>
      <w:r>
        <w:rPr>
          <w:noProof/>
        </w:rPr>
        <w:t>. This results in an inefficient use of the optical spectrum.</w:t>
      </w:r>
    </w:p>
    <w:p w14:paraId="7A3AE426" w14:textId="77777777" w:rsidR="00BD6D4F" w:rsidRPr="00174B0D" w:rsidRDefault="00BD6D4F" w:rsidP="00BD6D4F">
      <w:pPr>
        <w:pStyle w:val="Heading5"/>
      </w:pPr>
      <w:r w:rsidRPr="00174B0D">
        <w:t>Mesh topology implemented with couplers</w:t>
      </w:r>
    </w:p>
    <w:p w14:paraId="404F7CB7" w14:textId="77777777" w:rsidR="00BD6D4F" w:rsidRDefault="00BD6D4F" w:rsidP="00BD6D4F">
      <w:pPr>
        <w:rPr>
          <w:noProof/>
        </w:rPr>
      </w:pPr>
      <w:r>
        <w:rPr>
          <w:noProof/>
        </w:rPr>
        <w:t>It is possible to construct a fully interconnected mesh network with couplers as shown in the figure below.</w:t>
      </w:r>
    </w:p>
    <w:p w14:paraId="44705C83" w14:textId="77777777" w:rsidR="00BD6D4F" w:rsidRDefault="00BD6D4F" w:rsidP="00875EE6">
      <w:pPr>
        <w:keepNext/>
        <w:jc w:val="center"/>
        <w:rPr>
          <w:noProof/>
        </w:rPr>
      </w:pPr>
      <w:r>
        <w:rPr>
          <w:noProof/>
        </w:rPr>
        <w:object w:dxaOrig="1285" w:dyaOrig="722" w14:anchorId="76CA1A47">
          <v:shape id="_x0000_i1082" type="#_x0000_t75" style="width:463.95pt;height:261.1pt" o:ole="">
            <v:imagedata r:id="rId143" o:title=""/>
          </v:shape>
          <o:OLEObject Type="Embed" ProgID="PowerPoint.Slide.12" ShapeID="_x0000_i1082" DrawAspect="Content" ObjectID="_1734166871" r:id="rId144"/>
        </w:object>
      </w:r>
    </w:p>
    <w:p w14:paraId="2599D3E0" w14:textId="5BD7CA4C" w:rsidR="00BD6D4F" w:rsidRDefault="00BD6D4F" w:rsidP="00BD6D4F">
      <w:pPr>
        <w:pStyle w:val="FigureCaption"/>
        <w:rPr>
          <w:noProof/>
        </w:rPr>
      </w:pPr>
      <w:bookmarkStart w:id="295" w:name="_Toc123553829"/>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35</w:t>
      </w:r>
      <w:r>
        <w:rPr>
          <w:noProof/>
        </w:rPr>
        <w:fldChar w:fldCharType="end"/>
      </w:r>
      <w:r>
        <w:rPr>
          <w:noProof/>
        </w:rPr>
        <w:t xml:space="preserve"> Fully connected mesh topology</w:t>
      </w:r>
      <w:bookmarkEnd w:id="295"/>
    </w:p>
    <w:p w14:paraId="1961FA64" w14:textId="77777777" w:rsidR="00BD6D4F" w:rsidRPr="002112D5" w:rsidRDefault="00BD6D4F" w:rsidP="00BD6D4F">
      <w:r>
        <w:t>T</w:t>
      </w:r>
      <w:r w:rsidRPr="002112D5">
        <w:t>he topology of the MC from each source node is shown in the four figures below.</w:t>
      </w:r>
    </w:p>
    <w:p w14:paraId="5ECF82C7" w14:textId="77777777" w:rsidR="00BD6D4F" w:rsidRDefault="00BD6D4F" w:rsidP="00875EE6">
      <w:pPr>
        <w:keepNext/>
        <w:jc w:val="center"/>
        <w:rPr>
          <w:noProof/>
        </w:rPr>
      </w:pPr>
      <w:r>
        <w:rPr>
          <w:noProof/>
        </w:rPr>
        <w:object w:dxaOrig="579" w:dyaOrig="324" w14:anchorId="425F02D0">
          <v:shape id="_x0000_i1083" type="#_x0000_t75" style="width:458.3pt;height:256.7pt" o:ole="">
            <v:imagedata r:id="rId145" o:title=""/>
          </v:shape>
          <o:OLEObject Type="Embed" ProgID="PowerPoint.Slide.12" ShapeID="_x0000_i1083" DrawAspect="Content" ObjectID="_1734166872" r:id="rId146"/>
        </w:object>
      </w:r>
    </w:p>
    <w:p w14:paraId="59D8EBD3" w14:textId="4EF067BD" w:rsidR="00BD6D4F" w:rsidRDefault="00BD6D4F" w:rsidP="00BD6D4F">
      <w:pPr>
        <w:pStyle w:val="FigureCaption"/>
        <w:rPr>
          <w:noProof/>
        </w:rPr>
      </w:pPr>
      <w:bookmarkStart w:id="296" w:name="_Toc123553830"/>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36</w:t>
      </w:r>
      <w:r>
        <w:rPr>
          <w:noProof/>
        </w:rPr>
        <w:fldChar w:fldCharType="end"/>
      </w:r>
      <w:r>
        <w:rPr>
          <w:noProof/>
        </w:rPr>
        <w:t xml:space="preserve"> MC originating from node A</w:t>
      </w:r>
      <w:bookmarkEnd w:id="296"/>
    </w:p>
    <w:p w14:paraId="71DBEE31" w14:textId="77777777" w:rsidR="00BD6D4F" w:rsidRDefault="00BD6D4F" w:rsidP="00BD6D4F">
      <w:pPr>
        <w:rPr>
          <w:noProof/>
        </w:rPr>
      </w:pPr>
    </w:p>
    <w:p w14:paraId="1D4DC743" w14:textId="77777777" w:rsidR="00BD6D4F" w:rsidRDefault="00BD6D4F" w:rsidP="00875EE6">
      <w:pPr>
        <w:keepNext/>
        <w:jc w:val="center"/>
        <w:rPr>
          <w:noProof/>
        </w:rPr>
      </w:pPr>
      <w:r>
        <w:rPr>
          <w:noProof/>
        </w:rPr>
        <w:object w:dxaOrig="579" w:dyaOrig="324" w14:anchorId="51FBCA7D">
          <v:shape id="_x0000_i1084" type="#_x0000_t75" style="width:509pt;height:284.85pt" o:ole="">
            <v:imagedata r:id="rId147" o:title=""/>
          </v:shape>
          <o:OLEObject Type="Embed" ProgID="PowerPoint.Slide.12" ShapeID="_x0000_i1084" DrawAspect="Content" ObjectID="_1734166873" r:id="rId148"/>
        </w:object>
      </w:r>
    </w:p>
    <w:p w14:paraId="4BE219C0" w14:textId="3305C67E" w:rsidR="00BD6D4F" w:rsidRDefault="00BD6D4F" w:rsidP="00BD6D4F">
      <w:pPr>
        <w:pStyle w:val="FigureCaption"/>
        <w:rPr>
          <w:noProof/>
        </w:rPr>
      </w:pPr>
      <w:bookmarkStart w:id="297" w:name="_Toc123553831"/>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37</w:t>
      </w:r>
      <w:r>
        <w:rPr>
          <w:noProof/>
        </w:rPr>
        <w:fldChar w:fldCharType="end"/>
      </w:r>
      <w:r>
        <w:rPr>
          <w:noProof/>
        </w:rPr>
        <w:t xml:space="preserve"> MC originating from node B</w:t>
      </w:r>
      <w:bookmarkEnd w:id="297"/>
    </w:p>
    <w:p w14:paraId="3C02AE5F" w14:textId="77777777" w:rsidR="00BD6D4F" w:rsidRDefault="00BD6D4F" w:rsidP="00BD6D4F">
      <w:pPr>
        <w:rPr>
          <w:noProof/>
        </w:rPr>
      </w:pPr>
    </w:p>
    <w:p w14:paraId="4DE84143" w14:textId="77777777" w:rsidR="00BD6D4F" w:rsidRDefault="00BD6D4F" w:rsidP="00875EE6">
      <w:pPr>
        <w:keepNext/>
        <w:jc w:val="center"/>
        <w:rPr>
          <w:noProof/>
        </w:rPr>
      </w:pPr>
      <w:r>
        <w:rPr>
          <w:noProof/>
        </w:rPr>
        <w:object w:dxaOrig="1285" w:dyaOrig="722" w14:anchorId="439410F3">
          <v:shape id="_x0000_i1085" type="#_x0000_t75" style="width:463.3pt;height:259.85pt" o:ole="">
            <v:imagedata r:id="rId149" o:title=""/>
          </v:shape>
          <o:OLEObject Type="Embed" ProgID="PowerPoint.Slide.12" ShapeID="_x0000_i1085" DrawAspect="Content" ObjectID="_1734166874" r:id="rId150"/>
        </w:object>
      </w:r>
    </w:p>
    <w:p w14:paraId="621C7D81" w14:textId="60C85CCA" w:rsidR="00BD6D4F" w:rsidRDefault="00BD6D4F" w:rsidP="00BD6D4F">
      <w:pPr>
        <w:pStyle w:val="FigureCaption"/>
        <w:rPr>
          <w:noProof/>
        </w:rPr>
      </w:pPr>
      <w:bookmarkStart w:id="298" w:name="_Toc123553832"/>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38</w:t>
      </w:r>
      <w:r>
        <w:rPr>
          <w:noProof/>
        </w:rPr>
        <w:fldChar w:fldCharType="end"/>
      </w:r>
      <w:r>
        <w:rPr>
          <w:noProof/>
        </w:rPr>
        <w:t xml:space="preserve"> MC originating from node C</w:t>
      </w:r>
      <w:bookmarkEnd w:id="298"/>
    </w:p>
    <w:p w14:paraId="7A07B9B7" w14:textId="77777777" w:rsidR="00BD6D4F" w:rsidRDefault="00BD6D4F" w:rsidP="00BD6D4F">
      <w:pPr>
        <w:rPr>
          <w:noProof/>
        </w:rPr>
      </w:pPr>
    </w:p>
    <w:p w14:paraId="156CAB5A" w14:textId="77777777" w:rsidR="00BD6D4F" w:rsidRDefault="00BD6D4F" w:rsidP="00875EE6">
      <w:pPr>
        <w:keepNext/>
        <w:jc w:val="center"/>
        <w:rPr>
          <w:noProof/>
        </w:rPr>
      </w:pPr>
      <w:r>
        <w:rPr>
          <w:noProof/>
        </w:rPr>
        <w:object w:dxaOrig="872" w:dyaOrig="489" w14:anchorId="225B1791">
          <v:shape id="_x0000_i1086" type="#_x0000_t75" style="width:462.05pt;height:260.45pt" o:ole="">
            <v:imagedata r:id="rId151" o:title=""/>
          </v:shape>
          <o:OLEObject Type="Embed" ProgID="PowerPoint.Slide.12" ShapeID="_x0000_i1086" DrawAspect="Content" ObjectID="_1734166875" r:id="rId152"/>
        </w:object>
      </w:r>
    </w:p>
    <w:p w14:paraId="04F65791" w14:textId="1B8F1EBF" w:rsidR="00BD6D4F" w:rsidRDefault="00BD6D4F" w:rsidP="00BD6D4F">
      <w:pPr>
        <w:pStyle w:val="FigureCaption"/>
        <w:rPr>
          <w:noProof/>
        </w:rPr>
      </w:pPr>
      <w:bookmarkStart w:id="299" w:name="_Toc123553833"/>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39</w:t>
      </w:r>
      <w:r>
        <w:rPr>
          <w:noProof/>
        </w:rPr>
        <w:fldChar w:fldCharType="end"/>
      </w:r>
      <w:r>
        <w:rPr>
          <w:noProof/>
        </w:rPr>
        <w:t xml:space="preserve"> MC originating from node D</w:t>
      </w:r>
      <w:bookmarkEnd w:id="299"/>
    </w:p>
    <w:p w14:paraId="798A0E2B" w14:textId="77777777" w:rsidR="00BD6D4F" w:rsidRDefault="00BD6D4F" w:rsidP="00BD6D4F">
      <w:pPr>
        <w:keepNext/>
        <w:rPr>
          <w:noProof/>
        </w:rPr>
      </w:pPr>
      <w:r>
        <w:rPr>
          <w:noProof/>
        </w:rPr>
        <w:lastRenderedPageBreak/>
        <w:t>The connectivity provided by this topology is summarized in the tables below.</w:t>
      </w:r>
    </w:p>
    <w:tbl>
      <w:tblPr>
        <w:tblStyle w:val="TableGrid"/>
        <w:tblW w:w="0" w:type="auto"/>
        <w:tblLook w:val="04A0" w:firstRow="1" w:lastRow="0" w:firstColumn="1" w:lastColumn="0" w:noHBand="0" w:noVBand="1"/>
      </w:tblPr>
      <w:tblGrid>
        <w:gridCol w:w="1009"/>
        <w:gridCol w:w="786"/>
        <w:gridCol w:w="630"/>
        <w:gridCol w:w="547"/>
        <w:gridCol w:w="623"/>
      </w:tblGrid>
      <w:tr w:rsidR="00BD6D4F" w14:paraId="4926BED1" w14:textId="77777777" w:rsidTr="00BE1B13">
        <w:tc>
          <w:tcPr>
            <w:tcW w:w="1009" w:type="dxa"/>
            <w:vMerge w:val="restart"/>
          </w:tcPr>
          <w:p w14:paraId="404E862D" w14:textId="77777777" w:rsidR="00BD6D4F" w:rsidRPr="0084640C" w:rsidRDefault="00BD6D4F" w:rsidP="00875EE6">
            <w:pPr>
              <w:keepNext/>
              <w:jc w:val="center"/>
              <w:rPr>
                <w:b/>
                <w:bCs/>
                <w:noProof/>
              </w:rPr>
            </w:pPr>
            <w:r w:rsidRPr="0084640C">
              <w:rPr>
                <w:b/>
                <w:bCs/>
                <w:noProof/>
              </w:rPr>
              <w:t>Source</w:t>
            </w:r>
            <w:r w:rsidRPr="0084640C">
              <w:rPr>
                <w:b/>
                <w:bCs/>
                <w:noProof/>
              </w:rPr>
              <w:br/>
              <w:t>Node</w:t>
            </w:r>
          </w:p>
        </w:tc>
        <w:tc>
          <w:tcPr>
            <w:tcW w:w="2586" w:type="dxa"/>
            <w:gridSpan w:val="4"/>
          </w:tcPr>
          <w:p w14:paraId="1F7E3E3F" w14:textId="77777777" w:rsidR="00BD6D4F" w:rsidRPr="0084640C" w:rsidRDefault="00BD6D4F" w:rsidP="00875EE6">
            <w:pPr>
              <w:keepNext/>
              <w:jc w:val="center"/>
              <w:rPr>
                <w:b/>
                <w:bCs/>
                <w:noProof/>
              </w:rPr>
            </w:pPr>
            <w:r w:rsidRPr="0084640C">
              <w:rPr>
                <w:b/>
                <w:bCs/>
                <w:noProof/>
              </w:rPr>
              <w:t>Destination node</w:t>
            </w:r>
          </w:p>
        </w:tc>
      </w:tr>
      <w:tr w:rsidR="00BD6D4F" w14:paraId="210FC5E7" w14:textId="77777777" w:rsidTr="00BE1B13">
        <w:tc>
          <w:tcPr>
            <w:tcW w:w="1009" w:type="dxa"/>
            <w:vMerge/>
          </w:tcPr>
          <w:p w14:paraId="6E734026" w14:textId="77777777" w:rsidR="00BD6D4F" w:rsidRDefault="00BD6D4F" w:rsidP="00875EE6">
            <w:pPr>
              <w:keepNext/>
              <w:jc w:val="center"/>
              <w:rPr>
                <w:noProof/>
              </w:rPr>
            </w:pPr>
          </w:p>
        </w:tc>
        <w:tc>
          <w:tcPr>
            <w:tcW w:w="786" w:type="dxa"/>
          </w:tcPr>
          <w:p w14:paraId="5670E50B" w14:textId="77777777" w:rsidR="00BD6D4F" w:rsidRDefault="00BD6D4F" w:rsidP="00875EE6">
            <w:pPr>
              <w:keepNext/>
              <w:jc w:val="center"/>
              <w:rPr>
                <w:noProof/>
              </w:rPr>
            </w:pPr>
            <w:r>
              <w:rPr>
                <w:noProof/>
              </w:rPr>
              <w:t>A</w:t>
            </w:r>
          </w:p>
        </w:tc>
        <w:tc>
          <w:tcPr>
            <w:tcW w:w="630" w:type="dxa"/>
          </w:tcPr>
          <w:p w14:paraId="440FBEEC" w14:textId="77777777" w:rsidR="00BD6D4F" w:rsidRDefault="00BD6D4F" w:rsidP="00875EE6">
            <w:pPr>
              <w:keepNext/>
              <w:jc w:val="center"/>
              <w:rPr>
                <w:noProof/>
              </w:rPr>
            </w:pPr>
            <w:r>
              <w:rPr>
                <w:noProof/>
              </w:rPr>
              <w:t>B</w:t>
            </w:r>
          </w:p>
        </w:tc>
        <w:tc>
          <w:tcPr>
            <w:tcW w:w="547" w:type="dxa"/>
          </w:tcPr>
          <w:p w14:paraId="2B1C3B1A" w14:textId="77777777" w:rsidR="00BD6D4F" w:rsidRDefault="00BD6D4F" w:rsidP="00875EE6">
            <w:pPr>
              <w:keepNext/>
              <w:jc w:val="center"/>
              <w:rPr>
                <w:noProof/>
              </w:rPr>
            </w:pPr>
            <w:r>
              <w:rPr>
                <w:noProof/>
              </w:rPr>
              <w:t>C</w:t>
            </w:r>
          </w:p>
        </w:tc>
        <w:tc>
          <w:tcPr>
            <w:tcW w:w="623" w:type="dxa"/>
          </w:tcPr>
          <w:p w14:paraId="75142657" w14:textId="77777777" w:rsidR="00BD6D4F" w:rsidRDefault="00BD6D4F" w:rsidP="00875EE6">
            <w:pPr>
              <w:keepNext/>
              <w:jc w:val="center"/>
              <w:rPr>
                <w:noProof/>
              </w:rPr>
            </w:pPr>
            <w:r>
              <w:rPr>
                <w:noProof/>
              </w:rPr>
              <w:t>D</w:t>
            </w:r>
          </w:p>
        </w:tc>
      </w:tr>
      <w:tr w:rsidR="00BD6D4F" w14:paraId="767B86F3" w14:textId="77777777" w:rsidTr="00BE1B13">
        <w:tc>
          <w:tcPr>
            <w:tcW w:w="1009" w:type="dxa"/>
          </w:tcPr>
          <w:p w14:paraId="7527F0C7" w14:textId="77777777" w:rsidR="00BD6D4F" w:rsidRDefault="00BD6D4F" w:rsidP="00875EE6">
            <w:pPr>
              <w:keepNext/>
              <w:jc w:val="center"/>
              <w:rPr>
                <w:noProof/>
              </w:rPr>
            </w:pPr>
            <w:r>
              <w:rPr>
                <w:noProof/>
              </w:rPr>
              <w:t>A</w:t>
            </w:r>
          </w:p>
        </w:tc>
        <w:tc>
          <w:tcPr>
            <w:tcW w:w="786" w:type="dxa"/>
          </w:tcPr>
          <w:p w14:paraId="184CF589" w14:textId="77777777" w:rsidR="00BD6D4F" w:rsidRDefault="00BD6D4F" w:rsidP="00875EE6">
            <w:pPr>
              <w:keepNext/>
              <w:jc w:val="center"/>
              <w:rPr>
                <w:noProof/>
              </w:rPr>
            </w:pPr>
          </w:p>
        </w:tc>
        <w:tc>
          <w:tcPr>
            <w:tcW w:w="630" w:type="dxa"/>
          </w:tcPr>
          <w:p w14:paraId="5B744A55" w14:textId="77777777" w:rsidR="00BD6D4F" w:rsidRDefault="00BD6D4F" w:rsidP="00875EE6">
            <w:pPr>
              <w:keepNext/>
              <w:jc w:val="center"/>
              <w:rPr>
                <w:noProof/>
              </w:rPr>
            </w:pPr>
            <w:r w:rsidRPr="00B15BC7">
              <w:rPr>
                <w:b/>
                <w:bCs/>
                <w:noProof/>
              </w:rPr>
              <w:sym w:font="Symbol" w:char="F0D6"/>
            </w:r>
          </w:p>
        </w:tc>
        <w:tc>
          <w:tcPr>
            <w:tcW w:w="547" w:type="dxa"/>
          </w:tcPr>
          <w:p w14:paraId="17547640" w14:textId="77777777" w:rsidR="00BD6D4F" w:rsidRDefault="00BD6D4F" w:rsidP="00875EE6">
            <w:pPr>
              <w:keepNext/>
              <w:jc w:val="center"/>
              <w:rPr>
                <w:noProof/>
              </w:rPr>
            </w:pPr>
            <w:r w:rsidRPr="00B15BC7">
              <w:rPr>
                <w:b/>
                <w:bCs/>
                <w:noProof/>
              </w:rPr>
              <w:sym w:font="Symbol" w:char="F0D6"/>
            </w:r>
          </w:p>
        </w:tc>
        <w:tc>
          <w:tcPr>
            <w:tcW w:w="623" w:type="dxa"/>
          </w:tcPr>
          <w:p w14:paraId="1E4920C9" w14:textId="77777777" w:rsidR="00BD6D4F" w:rsidRDefault="00BD6D4F" w:rsidP="00875EE6">
            <w:pPr>
              <w:keepNext/>
              <w:jc w:val="center"/>
              <w:rPr>
                <w:noProof/>
              </w:rPr>
            </w:pPr>
            <w:r w:rsidRPr="00B15BC7">
              <w:rPr>
                <w:b/>
                <w:bCs/>
                <w:noProof/>
              </w:rPr>
              <w:sym w:font="Symbol" w:char="F0D6"/>
            </w:r>
          </w:p>
        </w:tc>
      </w:tr>
      <w:tr w:rsidR="00BD6D4F" w14:paraId="07AC248D" w14:textId="77777777" w:rsidTr="00BE1B13">
        <w:tc>
          <w:tcPr>
            <w:tcW w:w="1009" w:type="dxa"/>
          </w:tcPr>
          <w:p w14:paraId="7BF50080" w14:textId="77777777" w:rsidR="00BD6D4F" w:rsidRDefault="00BD6D4F" w:rsidP="00875EE6">
            <w:pPr>
              <w:keepNext/>
              <w:jc w:val="center"/>
              <w:rPr>
                <w:noProof/>
              </w:rPr>
            </w:pPr>
            <w:r>
              <w:rPr>
                <w:noProof/>
              </w:rPr>
              <w:t>B</w:t>
            </w:r>
          </w:p>
        </w:tc>
        <w:tc>
          <w:tcPr>
            <w:tcW w:w="786" w:type="dxa"/>
          </w:tcPr>
          <w:p w14:paraId="012121D2" w14:textId="77777777" w:rsidR="00BD6D4F" w:rsidRDefault="00BD6D4F" w:rsidP="00875EE6">
            <w:pPr>
              <w:keepNext/>
              <w:jc w:val="center"/>
              <w:rPr>
                <w:noProof/>
              </w:rPr>
            </w:pPr>
            <w:r w:rsidRPr="00B15BC7">
              <w:rPr>
                <w:b/>
                <w:bCs/>
                <w:noProof/>
              </w:rPr>
              <w:sym w:font="Symbol" w:char="F0D6"/>
            </w:r>
          </w:p>
        </w:tc>
        <w:tc>
          <w:tcPr>
            <w:tcW w:w="630" w:type="dxa"/>
          </w:tcPr>
          <w:p w14:paraId="6F1B1761" w14:textId="77777777" w:rsidR="00BD6D4F" w:rsidRDefault="00BD6D4F" w:rsidP="00875EE6">
            <w:pPr>
              <w:keepNext/>
              <w:jc w:val="center"/>
              <w:rPr>
                <w:noProof/>
              </w:rPr>
            </w:pPr>
          </w:p>
        </w:tc>
        <w:tc>
          <w:tcPr>
            <w:tcW w:w="547" w:type="dxa"/>
          </w:tcPr>
          <w:p w14:paraId="7D5CD6E0" w14:textId="77777777" w:rsidR="00BD6D4F" w:rsidRDefault="00BD6D4F" w:rsidP="00875EE6">
            <w:pPr>
              <w:keepNext/>
              <w:jc w:val="center"/>
              <w:rPr>
                <w:noProof/>
              </w:rPr>
            </w:pPr>
            <w:r w:rsidRPr="00B15BC7">
              <w:rPr>
                <w:b/>
                <w:bCs/>
                <w:noProof/>
              </w:rPr>
              <w:sym w:font="Symbol" w:char="F0D6"/>
            </w:r>
          </w:p>
        </w:tc>
        <w:tc>
          <w:tcPr>
            <w:tcW w:w="623" w:type="dxa"/>
          </w:tcPr>
          <w:p w14:paraId="6DAC57AB" w14:textId="77777777" w:rsidR="00BD6D4F" w:rsidRDefault="00BD6D4F" w:rsidP="00875EE6">
            <w:pPr>
              <w:keepNext/>
              <w:jc w:val="center"/>
              <w:rPr>
                <w:noProof/>
              </w:rPr>
            </w:pPr>
            <w:r w:rsidRPr="00B15BC7">
              <w:rPr>
                <w:b/>
                <w:bCs/>
                <w:noProof/>
              </w:rPr>
              <w:sym w:font="Symbol" w:char="F0D6"/>
            </w:r>
          </w:p>
        </w:tc>
      </w:tr>
      <w:tr w:rsidR="00BD6D4F" w14:paraId="66986199" w14:textId="77777777" w:rsidTr="00BE1B13">
        <w:tc>
          <w:tcPr>
            <w:tcW w:w="1009" w:type="dxa"/>
          </w:tcPr>
          <w:p w14:paraId="7202D836" w14:textId="77777777" w:rsidR="00BD6D4F" w:rsidRDefault="00BD6D4F" w:rsidP="00875EE6">
            <w:pPr>
              <w:keepNext/>
              <w:jc w:val="center"/>
              <w:rPr>
                <w:noProof/>
              </w:rPr>
            </w:pPr>
            <w:r>
              <w:rPr>
                <w:noProof/>
              </w:rPr>
              <w:t>C</w:t>
            </w:r>
          </w:p>
        </w:tc>
        <w:tc>
          <w:tcPr>
            <w:tcW w:w="786" w:type="dxa"/>
          </w:tcPr>
          <w:p w14:paraId="722D8926" w14:textId="77777777" w:rsidR="00BD6D4F" w:rsidRDefault="00BD6D4F" w:rsidP="00875EE6">
            <w:pPr>
              <w:keepNext/>
              <w:jc w:val="center"/>
              <w:rPr>
                <w:noProof/>
              </w:rPr>
            </w:pPr>
            <w:r w:rsidRPr="00B15BC7">
              <w:rPr>
                <w:b/>
                <w:bCs/>
                <w:noProof/>
              </w:rPr>
              <w:sym w:font="Symbol" w:char="F0D6"/>
            </w:r>
          </w:p>
        </w:tc>
        <w:tc>
          <w:tcPr>
            <w:tcW w:w="630" w:type="dxa"/>
          </w:tcPr>
          <w:p w14:paraId="57F3689F" w14:textId="77777777" w:rsidR="00BD6D4F" w:rsidRDefault="00BD6D4F" w:rsidP="00875EE6">
            <w:pPr>
              <w:keepNext/>
              <w:jc w:val="center"/>
              <w:rPr>
                <w:noProof/>
              </w:rPr>
            </w:pPr>
            <w:r w:rsidRPr="00B15BC7">
              <w:rPr>
                <w:b/>
                <w:bCs/>
                <w:noProof/>
              </w:rPr>
              <w:sym w:font="Symbol" w:char="F0D6"/>
            </w:r>
          </w:p>
        </w:tc>
        <w:tc>
          <w:tcPr>
            <w:tcW w:w="547" w:type="dxa"/>
          </w:tcPr>
          <w:p w14:paraId="3001724E" w14:textId="77777777" w:rsidR="00BD6D4F" w:rsidRDefault="00BD6D4F" w:rsidP="00875EE6">
            <w:pPr>
              <w:keepNext/>
              <w:jc w:val="center"/>
              <w:rPr>
                <w:noProof/>
              </w:rPr>
            </w:pPr>
          </w:p>
        </w:tc>
        <w:tc>
          <w:tcPr>
            <w:tcW w:w="623" w:type="dxa"/>
          </w:tcPr>
          <w:p w14:paraId="428AEC4F" w14:textId="77777777" w:rsidR="00BD6D4F" w:rsidRPr="00B15BC7" w:rsidRDefault="00BD6D4F" w:rsidP="00875EE6">
            <w:pPr>
              <w:keepNext/>
              <w:jc w:val="center"/>
              <w:rPr>
                <w:b/>
                <w:bCs/>
                <w:noProof/>
              </w:rPr>
            </w:pPr>
            <w:r w:rsidRPr="00B15BC7">
              <w:rPr>
                <w:b/>
                <w:bCs/>
                <w:noProof/>
              </w:rPr>
              <w:sym w:font="Symbol" w:char="F0D6"/>
            </w:r>
          </w:p>
        </w:tc>
      </w:tr>
      <w:tr w:rsidR="00BD6D4F" w14:paraId="36143B1E" w14:textId="77777777" w:rsidTr="00BE1B13">
        <w:tc>
          <w:tcPr>
            <w:tcW w:w="1009" w:type="dxa"/>
          </w:tcPr>
          <w:p w14:paraId="7EE50EAF" w14:textId="77777777" w:rsidR="00BD6D4F" w:rsidRDefault="00BD6D4F" w:rsidP="00BE1B13">
            <w:pPr>
              <w:jc w:val="center"/>
              <w:rPr>
                <w:noProof/>
              </w:rPr>
            </w:pPr>
            <w:r>
              <w:rPr>
                <w:noProof/>
              </w:rPr>
              <w:t>D</w:t>
            </w:r>
          </w:p>
        </w:tc>
        <w:tc>
          <w:tcPr>
            <w:tcW w:w="786" w:type="dxa"/>
          </w:tcPr>
          <w:p w14:paraId="34714331" w14:textId="77777777" w:rsidR="00BD6D4F" w:rsidRDefault="00BD6D4F" w:rsidP="00BE1B13">
            <w:pPr>
              <w:jc w:val="center"/>
              <w:rPr>
                <w:noProof/>
              </w:rPr>
            </w:pPr>
            <w:r w:rsidRPr="00B15BC7">
              <w:rPr>
                <w:b/>
                <w:bCs/>
                <w:noProof/>
              </w:rPr>
              <w:sym w:font="Symbol" w:char="F0D6"/>
            </w:r>
          </w:p>
        </w:tc>
        <w:tc>
          <w:tcPr>
            <w:tcW w:w="630" w:type="dxa"/>
          </w:tcPr>
          <w:p w14:paraId="782B6CC3" w14:textId="77777777" w:rsidR="00BD6D4F" w:rsidRDefault="00BD6D4F" w:rsidP="00BE1B13">
            <w:pPr>
              <w:jc w:val="center"/>
              <w:rPr>
                <w:noProof/>
              </w:rPr>
            </w:pPr>
            <w:r w:rsidRPr="00B15BC7">
              <w:rPr>
                <w:b/>
                <w:bCs/>
                <w:noProof/>
              </w:rPr>
              <w:sym w:font="Symbol" w:char="F0D6"/>
            </w:r>
          </w:p>
        </w:tc>
        <w:tc>
          <w:tcPr>
            <w:tcW w:w="547" w:type="dxa"/>
          </w:tcPr>
          <w:p w14:paraId="34F87D5C" w14:textId="77777777" w:rsidR="00BD6D4F" w:rsidRDefault="00BD6D4F" w:rsidP="00BE1B13">
            <w:pPr>
              <w:jc w:val="center"/>
              <w:rPr>
                <w:noProof/>
              </w:rPr>
            </w:pPr>
            <w:r w:rsidRPr="00B15BC7">
              <w:rPr>
                <w:b/>
                <w:bCs/>
                <w:noProof/>
              </w:rPr>
              <w:sym w:font="Symbol" w:char="F0D6"/>
            </w:r>
          </w:p>
        </w:tc>
        <w:tc>
          <w:tcPr>
            <w:tcW w:w="623" w:type="dxa"/>
          </w:tcPr>
          <w:p w14:paraId="3BEE0A77" w14:textId="77777777" w:rsidR="00BD6D4F" w:rsidRPr="00B15BC7" w:rsidRDefault="00BD6D4F" w:rsidP="00BE1B13">
            <w:pPr>
              <w:jc w:val="center"/>
              <w:rPr>
                <w:b/>
                <w:bCs/>
                <w:noProof/>
              </w:rPr>
            </w:pPr>
          </w:p>
        </w:tc>
      </w:tr>
    </w:tbl>
    <w:p w14:paraId="412CB71B" w14:textId="77777777" w:rsidR="00BD6D4F" w:rsidRDefault="00BD6D4F" w:rsidP="00BD6D4F">
      <w:r>
        <w:t xml:space="preserve">Each source uses one wavelength to establish a point-to-point FC to each of the three destinations (i.e., a total of three wavelengths). Since source nodes are connected to all of the destination nodes, none of the wavelengths can be reused, this consumes 12 wavelengths. A </w:t>
      </w:r>
      <w:proofErr w:type="spellStart"/>
      <w:r>
        <w:t>WDM</w:t>
      </w:r>
      <w:proofErr w:type="spellEnd"/>
      <w:r>
        <w:t xml:space="preserve"> implementation would only require 6 wavelengths.</w:t>
      </w:r>
    </w:p>
    <w:p w14:paraId="6B794C0A" w14:textId="77777777" w:rsidR="00BD6D4F" w:rsidRDefault="00BD6D4F" w:rsidP="00BD6D4F">
      <w:r>
        <w:t>Single fiber operation is difficult to support since the spectrum used for the transmitters at a node cannot be segregated from the spectrum used for receivers.</w:t>
      </w:r>
    </w:p>
    <w:p w14:paraId="71931CC7" w14:textId="77777777" w:rsidR="00D7333F" w:rsidRDefault="00D7333F" w:rsidP="000C34A3"/>
    <w:p w14:paraId="33C3EF36" w14:textId="77777777" w:rsidR="00D7333F" w:rsidRDefault="00D7333F" w:rsidP="00D7333F">
      <w:pPr>
        <w:pStyle w:val="Heading3"/>
      </w:pPr>
      <w:bookmarkStart w:id="300" w:name="_Ref518633013"/>
      <w:bookmarkStart w:id="301" w:name="_Toc123553657"/>
      <w:r>
        <w:t>Planning channels</w:t>
      </w:r>
      <w:bookmarkEnd w:id="300"/>
      <w:bookmarkEnd w:id="301"/>
    </w:p>
    <w:p w14:paraId="7EBCBA43" w14:textId="77777777" w:rsidR="00D7333F" w:rsidRDefault="00D7333F" w:rsidP="00D7333F">
      <w:r>
        <w:t xml:space="preserve">Clearly, MCs will need to be constructed that will support the necessary flows (Information Transfer Channels (ITCs)) across the network. </w:t>
      </w:r>
    </w:p>
    <w:p w14:paraId="29429FC4" w14:textId="77777777" w:rsidR="00D7333F" w:rsidRDefault="00D7333F" w:rsidP="00D7333F">
      <w:pPr>
        <w:pStyle w:val="Heading4"/>
      </w:pPr>
      <w:bookmarkStart w:id="302" w:name="_Ref517880041"/>
      <w:bookmarkStart w:id="303" w:name="_Toc123553658"/>
      <w:r>
        <w:t>Planning approaches</w:t>
      </w:r>
      <w:bookmarkEnd w:id="302"/>
      <w:bookmarkEnd w:id="303"/>
    </w:p>
    <w:p w14:paraId="7BF7ECC1" w14:textId="77777777" w:rsidR="00D7333F" w:rsidRDefault="00D7333F" w:rsidP="00D7333F">
      <w:r>
        <w:t>There are several distinct approaches to operation which can be used in any mix:</w:t>
      </w:r>
    </w:p>
    <w:p w14:paraId="71429E0C" w14:textId="77777777" w:rsidR="00D7333F" w:rsidRDefault="00D7333F" w:rsidP="00D7333F">
      <w:pPr>
        <w:pStyle w:val="ListParagraph"/>
        <w:numPr>
          <w:ilvl w:val="0"/>
          <w:numId w:val="23"/>
        </w:numPr>
      </w:pPr>
      <w:r w:rsidRPr="00994E65">
        <w:rPr>
          <w:b/>
        </w:rPr>
        <w:t>“Just in time” set up of MCs</w:t>
      </w:r>
      <w:r>
        <w:t xml:space="preserve"> as services are requested to simply support each requested service between its endpoints where the MC </w:t>
      </w:r>
      <w:proofErr w:type="gramStart"/>
      <w:r>
        <w:t>support</w:t>
      </w:r>
      <w:proofErr w:type="gramEnd"/>
      <w:r>
        <w:t xml:space="preserve"> only the capacity of the service. In some cases:</w:t>
      </w:r>
    </w:p>
    <w:p w14:paraId="23B62EF8" w14:textId="4C59CA13" w:rsidR="00D7333F" w:rsidRDefault="00D7333F" w:rsidP="00D7333F">
      <w:pPr>
        <w:pStyle w:val="ListParagraph"/>
        <w:numPr>
          <w:ilvl w:val="1"/>
          <w:numId w:val="23"/>
        </w:numPr>
      </w:pPr>
      <w:r>
        <w:t xml:space="preserve">A single MC may be sufficient to support the total capacity of a service (this is a sub-case of </w:t>
      </w:r>
      <w:r>
        <w:fldChar w:fldCharType="begin"/>
      </w:r>
      <w:r>
        <w:instrText xml:space="preserve"> REF _Ref517873035 \r \h </w:instrText>
      </w:r>
      <w:r>
        <w:fldChar w:fldCharType="separate"/>
      </w:r>
      <w:ins w:id="304" w:author="Malcolm Betts" w:date="2023-01-02T11:41:00Z">
        <w:r w:rsidR="00ED6D95">
          <w:t>4.4.9.1</w:t>
        </w:r>
      </w:ins>
      <w:del w:id="305" w:author="Malcolm Betts" w:date="2023-01-02T11:41:00Z">
        <w:r w:rsidDel="00ED6D95">
          <w:delText>4.4.10.1</w:delText>
        </w:r>
      </w:del>
      <w:r>
        <w:fldChar w:fldCharType="end"/>
      </w:r>
      <w:r>
        <w:t xml:space="preserve"> </w:t>
      </w:r>
      <w:r>
        <w:fldChar w:fldCharType="begin"/>
      </w:r>
      <w:r>
        <w:instrText xml:space="preserve"> REF _Ref517873035 \h </w:instrText>
      </w:r>
      <w:r>
        <w:fldChar w:fldCharType="separate"/>
      </w:r>
      <w:r>
        <w:t>Point to point Media Channels</w:t>
      </w:r>
      <w:r>
        <w:fldChar w:fldCharType="end"/>
      </w:r>
      <w:r>
        <w:t xml:space="preserve"> on page </w:t>
      </w:r>
      <w:r>
        <w:fldChar w:fldCharType="begin"/>
      </w:r>
      <w:r>
        <w:instrText xml:space="preserve"> PAGEREF _Ref517873035 \h </w:instrText>
      </w:r>
      <w:r>
        <w:fldChar w:fldCharType="separate"/>
      </w:r>
      <w:ins w:id="306" w:author="Malcolm Betts" w:date="2023-01-02T11:40:00Z">
        <w:r w:rsidR="00ED6D95">
          <w:rPr>
            <w:noProof/>
          </w:rPr>
          <w:t>57</w:t>
        </w:r>
      </w:ins>
      <w:del w:id="307" w:author="Malcolm Betts" w:date="2023-01-02T11:40:00Z">
        <w:r w:rsidDel="00ED6D95">
          <w:rPr>
            <w:noProof/>
          </w:rPr>
          <w:delText>43</w:delText>
        </w:r>
      </w:del>
      <w:r>
        <w:fldChar w:fldCharType="end"/>
      </w:r>
      <w:r>
        <w:t>)</w:t>
      </w:r>
    </w:p>
    <w:p w14:paraId="1F349645" w14:textId="77777777" w:rsidR="00D7333F" w:rsidRDefault="00D7333F" w:rsidP="00D7333F">
      <w:pPr>
        <w:pStyle w:val="ListParagraph"/>
        <w:numPr>
          <w:ilvl w:val="1"/>
          <w:numId w:val="23"/>
        </w:numPr>
      </w:pPr>
      <w:r>
        <w:t>The service may be several MCs and those MCs will usually have stringent constraints, such as same OTS for all MCs supporting the service</w:t>
      </w:r>
    </w:p>
    <w:p w14:paraId="3F75950E" w14:textId="77777777" w:rsidR="00D7333F" w:rsidRDefault="00D7333F" w:rsidP="00D7333F">
      <w:pPr>
        <w:pStyle w:val="ListParagraph"/>
      </w:pPr>
      <w:r>
        <w:t xml:space="preserve">Note that as a part of the MC set up the compatibility of the MC with the </w:t>
      </w:r>
      <w:proofErr w:type="spellStart"/>
      <w:r>
        <w:t>OTSi</w:t>
      </w:r>
      <w:proofErr w:type="spellEnd"/>
      <w:r>
        <w:t xml:space="preserve"> must be verified.</w:t>
      </w:r>
    </w:p>
    <w:p w14:paraId="1CE41893" w14:textId="77777777" w:rsidR="00D7333F" w:rsidRDefault="00D7333F" w:rsidP="00D7333F">
      <w:pPr>
        <w:pStyle w:val="ListParagraph"/>
        <w:numPr>
          <w:ilvl w:val="0"/>
          <w:numId w:val="23"/>
        </w:numPr>
      </w:pPr>
      <w:r w:rsidRPr="00994E65">
        <w:rPr>
          <w:b/>
        </w:rPr>
        <w:t>Preplan point to point MCs</w:t>
      </w:r>
      <w:r>
        <w:t xml:space="preserve"> for subsequent use when service requests are made, where MCs are allocated between points that are not necessarily the endpoints of the service and where the capacity of the preplanned MCs is significantly greater than the normal service request. With this approach the compatibility of the MC with the intended </w:t>
      </w:r>
      <w:proofErr w:type="spellStart"/>
      <w:r>
        <w:t>OTSi</w:t>
      </w:r>
      <w:proofErr w:type="spellEnd"/>
      <w:r>
        <w:t xml:space="preserve"> can be confirmed in advance.</w:t>
      </w:r>
    </w:p>
    <w:p w14:paraId="758F74C0" w14:textId="77777777" w:rsidR="00D7333F" w:rsidRDefault="00D7333F" w:rsidP="00D7333F">
      <w:pPr>
        <w:pStyle w:val="ListParagraph"/>
        <w:numPr>
          <w:ilvl w:val="1"/>
          <w:numId w:val="23"/>
        </w:numPr>
      </w:pPr>
      <w:r>
        <w:t>There may be a group of co-routed (same OTS) non-contiguous MCs which go between the same points where each MC may be monitored as may the group of MCs be</w:t>
      </w:r>
    </w:p>
    <w:p w14:paraId="1B7ED02E" w14:textId="45F80C62" w:rsidR="00D7333F" w:rsidRDefault="00D7333F" w:rsidP="00D7333F">
      <w:pPr>
        <w:pStyle w:val="ListParagraph"/>
        <w:numPr>
          <w:ilvl w:val="1"/>
          <w:numId w:val="23"/>
        </w:numPr>
      </w:pPr>
      <w:r>
        <w:t xml:space="preserve">The resultant MCA structure is discussed in </w:t>
      </w:r>
      <w:r>
        <w:fldChar w:fldCharType="begin"/>
      </w:r>
      <w:r>
        <w:instrText xml:space="preserve"> REF _Ref517880148 \r \h </w:instrText>
      </w:r>
      <w:r>
        <w:fldChar w:fldCharType="separate"/>
      </w:r>
      <w:r w:rsidR="00ED6D95">
        <w:t>4.4.8.3</w:t>
      </w:r>
      <w:r>
        <w:fldChar w:fldCharType="end"/>
      </w:r>
      <w:r>
        <w:t xml:space="preserve"> </w:t>
      </w:r>
      <w:r>
        <w:fldChar w:fldCharType="begin"/>
      </w:r>
      <w:r>
        <w:instrText xml:space="preserve"> REF _Ref517880148 \h </w:instrText>
      </w:r>
      <w:r>
        <w:fldChar w:fldCharType="separate"/>
      </w:r>
      <w:r>
        <w:t>Multiple levels of subdivision</w:t>
      </w:r>
      <w:r>
        <w:fldChar w:fldCharType="end"/>
      </w:r>
      <w:r>
        <w:t xml:space="preserve"> on page </w:t>
      </w:r>
      <w:r>
        <w:fldChar w:fldCharType="begin"/>
      </w:r>
      <w:r>
        <w:instrText xml:space="preserve"> PAGEREF _Ref517880148 \h </w:instrText>
      </w:r>
      <w:r>
        <w:fldChar w:fldCharType="separate"/>
      </w:r>
      <w:ins w:id="308" w:author="Malcolm Betts" w:date="2023-01-02T11:41:00Z">
        <w:r w:rsidR="00ED6D95">
          <w:rPr>
            <w:noProof/>
          </w:rPr>
          <w:t>55</w:t>
        </w:r>
      </w:ins>
      <w:del w:id="309" w:author="Malcolm Betts" w:date="2023-01-02T11:41:00Z">
        <w:r w:rsidDel="00ED6D95">
          <w:rPr>
            <w:noProof/>
          </w:rPr>
          <w:delText>45</w:delText>
        </w:r>
      </w:del>
      <w:r>
        <w:fldChar w:fldCharType="end"/>
      </w:r>
      <w:r>
        <w:t xml:space="preserve">. </w:t>
      </w:r>
    </w:p>
    <w:p w14:paraId="6B0533E0" w14:textId="77777777" w:rsidR="00D7333F" w:rsidRDefault="00D7333F" w:rsidP="00D7333F">
      <w:pPr>
        <w:pStyle w:val="ListParagraph"/>
        <w:numPr>
          <w:ilvl w:val="2"/>
          <w:numId w:val="23"/>
        </w:numPr>
      </w:pPr>
      <w:r>
        <w:lastRenderedPageBreak/>
        <w:t xml:space="preserve">In </w:t>
      </w:r>
      <w:r>
        <w:fldChar w:fldCharType="begin"/>
      </w:r>
      <w:r>
        <w:instrText xml:space="preserve"> REF _Ref517880275 \h </w:instrText>
      </w:r>
      <w:r>
        <w:fldChar w:fldCharType="separate"/>
      </w:r>
      <w:r>
        <w:t xml:space="preserve">Figure </w:t>
      </w:r>
      <w:r>
        <w:rPr>
          <w:noProof/>
        </w:rPr>
        <w:t>6</w:t>
      </w:r>
      <w:r w:rsidRPr="00502DB7">
        <w:t>-</w:t>
      </w:r>
      <w:r>
        <w:rPr>
          <w:noProof/>
        </w:rPr>
        <w:t>35 Simplified representation of the model of MCA, OMS and OTS LTP</w:t>
      </w:r>
      <w:r>
        <w:fldChar w:fldCharType="end"/>
      </w:r>
      <w:r>
        <w:t xml:space="preserve">, MCA (1) represents an end of the monitored group of MCs that have been preplanned. </w:t>
      </w:r>
    </w:p>
    <w:p w14:paraId="41A3F6EF" w14:textId="77777777" w:rsidR="00D7333F" w:rsidRDefault="00D7333F" w:rsidP="00D7333F">
      <w:pPr>
        <w:pStyle w:val="ListParagraph"/>
        <w:numPr>
          <w:ilvl w:val="2"/>
          <w:numId w:val="23"/>
        </w:numPr>
      </w:pPr>
      <w:r>
        <w:t xml:space="preserve">When some of the MCA (1) capacity is used to convey an </w:t>
      </w:r>
      <w:proofErr w:type="spellStart"/>
      <w:r>
        <w:t>OTSiA</w:t>
      </w:r>
      <w:proofErr w:type="spellEnd"/>
      <w:r>
        <w:t xml:space="preserve">, then the </w:t>
      </w:r>
      <w:proofErr w:type="spellStart"/>
      <w:r>
        <w:t>NMCA</w:t>
      </w:r>
      <w:proofErr w:type="spellEnd"/>
      <w:r>
        <w:t xml:space="preserve"> is represented (MCA (2) on the figure) and can be monitored.</w:t>
      </w:r>
    </w:p>
    <w:p w14:paraId="4A4511A8" w14:textId="77777777" w:rsidR="00D7333F" w:rsidRDefault="00D7333F" w:rsidP="00D7333F">
      <w:pPr>
        <w:pStyle w:val="ListParagraph"/>
        <w:numPr>
          <w:ilvl w:val="2"/>
          <w:numId w:val="23"/>
        </w:numPr>
      </w:pPr>
      <w:r>
        <w:t>Monitoring at any granularity can occur at any point in the network where there is a capable device</w:t>
      </w:r>
    </w:p>
    <w:p w14:paraId="56C323E9" w14:textId="265AC8DB" w:rsidR="00D7333F" w:rsidRDefault="00D7333F" w:rsidP="00D7333F">
      <w:pPr>
        <w:pStyle w:val="ListParagraph"/>
        <w:numPr>
          <w:ilvl w:val="0"/>
          <w:numId w:val="23"/>
        </w:numPr>
      </w:pPr>
      <w:r w:rsidRPr="00994E65">
        <w:rPr>
          <w:b/>
        </w:rPr>
        <w:t>Preplan multi-pointed MCs</w:t>
      </w:r>
      <w:r>
        <w:t xml:space="preserve"> (as discussed in </w:t>
      </w:r>
      <w:r>
        <w:fldChar w:fldCharType="begin"/>
      </w:r>
      <w:r>
        <w:instrText xml:space="preserve"> REF _Ref517873168 \r \h </w:instrText>
      </w:r>
      <w:r>
        <w:fldChar w:fldCharType="separate"/>
      </w:r>
      <w:ins w:id="310" w:author="Malcolm Betts" w:date="2023-01-02T11:41:00Z">
        <w:r w:rsidR="00ED6D95">
          <w:t>4.4.9.2</w:t>
        </w:r>
      </w:ins>
      <w:del w:id="311" w:author="Malcolm Betts" w:date="2023-01-02T11:41:00Z">
        <w:r w:rsidDel="00ED6D95">
          <w:delText>4.4.10.2</w:delText>
        </w:r>
      </w:del>
      <w:r>
        <w:fldChar w:fldCharType="end"/>
      </w:r>
      <w:r>
        <w:t xml:space="preserve"> </w:t>
      </w:r>
      <w:r>
        <w:fldChar w:fldCharType="begin"/>
      </w:r>
      <w:r>
        <w:instrText xml:space="preserve"> REF _Ref517873168 \h </w:instrText>
      </w:r>
      <w:r>
        <w:fldChar w:fldCharType="separate"/>
      </w:r>
      <w:r>
        <w:t>Multi-pointed Media Channels</w:t>
      </w:r>
      <w:r>
        <w:fldChar w:fldCharType="end"/>
      </w:r>
      <w:r>
        <w:t xml:space="preserve"> on page </w:t>
      </w:r>
      <w:r>
        <w:fldChar w:fldCharType="begin"/>
      </w:r>
      <w:r>
        <w:instrText xml:space="preserve"> PAGEREF _Ref517873168 \h </w:instrText>
      </w:r>
      <w:r>
        <w:fldChar w:fldCharType="separate"/>
      </w:r>
      <w:ins w:id="312" w:author="Malcolm Betts" w:date="2023-01-02T11:41:00Z">
        <w:r w:rsidR="00ED6D95">
          <w:rPr>
            <w:noProof/>
          </w:rPr>
          <w:t>58</w:t>
        </w:r>
      </w:ins>
      <w:del w:id="313" w:author="Malcolm Betts" w:date="2023-01-02T11:41:00Z">
        <w:r w:rsidDel="00ED6D95">
          <w:rPr>
            <w:noProof/>
          </w:rPr>
          <w:delText>44</w:delText>
        </w:r>
      </w:del>
      <w:r>
        <w:fldChar w:fldCharType="end"/>
      </w:r>
      <w:r>
        <w:t>) between boundary points on the network prior to any service request so that services can be directed simply by selecting the frequency available in an MC. The capacity of the preplanned MCs is significantly greater than the normal service request.</w:t>
      </w:r>
    </w:p>
    <w:p w14:paraId="17457F3C" w14:textId="77777777" w:rsidR="00D7333F" w:rsidRDefault="00D7333F" w:rsidP="00D7333F">
      <w:pPr>
        <w:pStyle w:val="ListParagraph"/>
        <w:numPr>
          <w:ilvl w:val="0"/>
          <w:numId w:val="23"/>
        </w:numPr>
      </w:pPr>
      <w:r w:rsidRPr="00994E65">
        <w:rPr>
          <w:b/>
        </w:rPr>
        <w:t>Pre-planned edge to edge MC</w:t>
      </w:r>
      <w:r>
        <w:t xml:space="preserve"> with edge fan-out where the MCs do go point to point between the same two nodes but then go to all </w:t>
      </w:r>
      <w:proofErr w:type="spellStart"/>
      <w:r>
        <w:t>Tribs</w:t>
      </w:r>
      <w:proofErr w:type="spellEnd"/>
      <w:r>
        <w:t xml:space="preserve"> on the node. The capacity of the preplanned MC is significantly greater than the normal service request.</w:t>
      </w:r>
    </w:p>
    <w:p w14:paraId="602ECF40" w14:textId="77777777" w:rsidR="00D7333F" w:rsidRDefault="00D7333F" w:rsidP="00D7333F">
      <w:pPr>
        <w:pStyle w:val="Heading4"/>
      </w:pPr>
      <w:bookmarkStart w:id="314" w:name="_Toc123553659"/>
      <w:r>
        <w:t xml:space="preserve">A mixed planning </w:t>
      </w:r>
      <w:proofErr w:type="gramStart"/>
      <w:r>
        <w:t>example</w:t>
      </w:r>
      <w:bookmarkEnd w:id="314"/>
      <w:proofErr w:type="gramEnd"/>
    </w:p>
    <w:p w14:paraId="7ED1BBC3" w14:textId="77777777" w:rsidR="00D7333F" w:rsidRDefault="00D7333F" w:rsidP="00D7333F">
      <w:r>
        <w:t xml:space="preserve">The figure below shows a </w:t>
      </w:r>
      <w:proofErr w:type="spellStart"/>
      <w:r>
        <w:t>ROADM</w:t>
      </w:r>
      <w:proofErr w:type="spellEnd"/>
      <w:r>
        <w:t xml:space="preserve"> network (R1-R5) with transponder disaggregation where there are seven transponders (T1-T7) which are each assumed to be in separate </w:t>
      </w:r>
      <w:proofErr w:type="spellStart"/>
      <w:r>
        <w:t>equipments</w:t>
      </w:r>
      <w:proofErr w:type="spellEnd"/>
      <w:r>
        <w:t xml:space="preserve"> (for simplification of the discussion). Two pre-planned MCs have been set up. In R1 there is no </w:t>
      </w:r>
      <w:proofErr w:type="gramStart"/>
      <w:r>
        <w:t>filtering</w:t>
      </w:r>
      <w:proofErr w:type="gramEnd"/>
      <w:r>
        <w:t xml:space="preserve"> and all channels go to all transponder as there is edge fan-out. T1 has been tuned to red transmit and green receive and T2 to blue transmit and brown receive.</w:t>
      </w:r>
    </w:p>
    <w:p w14:paraId="4F1D2F29" w14:textId="77777777" w:rsidR="00D7333F" w:rsidRDefault="00D7333F" w:rsidP="00D7333F">
      <w:r>
        <w:t xml:space="preserve">At the other end T5 has been tuned to red/green such that T1 and T5 are connected. </w:t>
      </w:r>
      <w:proofErr w:type="gramStart"/>
      <w:r>
        <w:t>Retuning</w:t>
      </w:r>
      <w:proofErr w:type="gramEnd"/>
      <w:r>
        <w:t xml:space="preserve"> T2 and T1 would change the connectivity to T5 with no need for change in the </w:t>
      </w:r>
      <w:proofErr w:type="spellStart"/>
      <w:r>
        <w:t>ROADM</w:t>
      </w:r>
      <w:proofErr w:type="spellEnd"/>
      <w:r>
        <w:t xml:space="preserve"> network as both receive green and brown and both have the opportunity to transmit on red and blue. T2 is currently connected to T6 via blue/brown. </w:t>
      </w:r>
    </w:p>
    <w:p w14:paraId="2DA71389" w14:textId="77777777" w:rsidR="00D7333F" w:rsidRDefault="00D7333F" w:rsidP="00D7333F">
      <w:pPr>
        <w:jc w:val="center"/>
      </w:pPr>
      <w:r>
        <w:object w:dxaOrig="8466" w:dyaOrig="3389" w14:anchorId="3759F1A7">
          <v:shape id="_x0000_i1087" type="#_x0000_t75" style="width:423.25pt;height:169.05pt" o:ole="">
            <v:imagedata r:id="rId153" o:title=""/>
          </v:shape>
          <o:OLEObject Type="Embed" ProgID="PowerPoint.Slide.12" ShapeID="_x0000_i1087" DrawAspect="Content" ObjectID="_1734166876" r:id="rId154"/>
        </w:object>
      </w:r>
    </w:p>
    <w:p w14:paraId="7DA527DD" w14:textId="0E5984D1" w:rsidR="00D7333F" w:rsidRDefault="00D7333F" w:rsidP="00D7333F">
      <w:pPr>
        <w:pStyle w:val="FigureCaption"/>
        <w:rPr>
          <w:noProof/>
        </w:rPr>
      </w:pPr>
      <w:bookmarkStart w:id="315" w:name="_Ref518485761"/>
      <w:bookmarkStart w:id="316" w:name="_Ref518485280"/>
      <w:bookmarkStart w:id="317" w:name="_Toc123553834"/>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40</w:t>
      </w:r>
      <w:r>
        <w:rPr>
          <w:noProof/>
        </w:rPr>
        <w:fldChar w:fldCharType="end"/>
      </w:r>
      <w:bookmarkEnd w:id="315"/>
      <w:r>
        <w:rPr>
          <w:noProof/>
        </w:rPr>
        <w:t xml:space="preserve"> Media Channel with partial split and merge showing filters</w:t>
      </w:r>
      <w:bookmarkEnd w:id="316"/>
      <w:bookmarkEnd w:id="317"/>
    </w:p>
    <w:p w14:paraId="43F732DC" w14:textId="77777777" w:rsidR="00D7333F" w:rsidRDefault="00D7333F" w:rsidP="00D7333F">
      <w:r>
        <w:t xml:space="preserve">The link to T6 is filtered at the R4 at the port facing T6 such that T6 only receives blue (and does not receive red) from MCX. T6 can only </w:t>
      </w:r>
      <w:proofErr w:type="gramStart"/>
      <w:r>
        <w:t>send on</w:t>
      </w:r>
      <w:proofErr w:type="gramEnd"/>
      <w:r>
        <w:t xml:space="preserve"> brown to R4 as R4 filters everything else out including green. On the same OMS (fiber pair), T6 receives red and green from the </w:t>
      </w:r>
      <w:proofErr w:type="spellStart"/>
      <w:r>
        <w:t>MCY</w:t>
      </w:r>
      <w:proofErr w:type="spellEnd"/>
      <w:r>
        <w:t xml:space="preserve"> via filters at the edge of R4. </w:t>
      </w:r>
    </w:p>
    <w:p w14:paraId="7D66F936" w14:textId="77777777" w:rsidR="00D7333F" w:rsidRDefault="00D7333F" w:rsidP="00D7333F">
      <w:r>
        <w:lastRenderedPageBreak/>
        <w:t xml:space="preserve">At the other end of </w:t>
      </w:r>
      <w:proofErr w:type="spellStart"/>
      <w:r>
        <w:t>MCY</w:t>
      </w:r>
      <w:proofErr w:type="spellEnd"/>
      <w:r>
        <w:t xml:space="preserve">, T3 and T4 have per service MCs constructed in R2. These could have been constructed as the service demand was received. At the other end of </w:t>
      </w:r>
      <w:proofErr w:type="spellStart"/>
      <w:r>
        <w:t>MCY</w:t>
      </w:r>
      <w:proofErr w:type="spellEnd"/>
      <w:r>
        <w:t>, which was pre-provisioned in R5, T7 is connected to T4 as a result of a filter at the edge of R4. This could be a preplanned fixed configuration.</w:t>
      </w:r>
    </w:p>
    <w:p w14:paraId="72737DE8" w14:textId="77777777" w:rsidR="00D7333F" w:rsidRDefault="00D7333F" w:rsidP="00D7333F">
      <w:r>
        <w:t>T3 is not connected to a Transponder as whilst the configuration in R4 is such that T6 receives red from T3 and has an opportunity to send green to T3, T6 is currently tuned to connect to T2.</w:t>
      </w:r>
    </w:p>
    <w:p w14:paraId="53B21FB2" w14:textId="77777777" w:rsidR="00D7333F" w:rsidRDefault="00D7333F" w:rsidP="00D7333F">
      <w:pPr>
        <w:pStyle w:val="Heading4"/>
      </w:pPr>
      <w:bookmarkStart w:id="318" w:name="_Toc123553660"/>
      <w:r>
        <w:t>Abstracting the MCs</w:t>
      </w:r>
      <w:bookmarkEnd w:id="318"/>
    </w:p>
    <w:p w14:paraId="7376D796" w14:textId="77777777" w:rsidR="00D7333F" w:rsidRDefault="00D7333F" w:rsidP="00D7333F">
      <w:r>
        <w:t xml:space="preserve">The figure above is a hybrid view of the effects in the network observing some details of implementation technology. </w:t>
      </w:r>
    </w:p>
    <w:p w14:paraId="31399339" w14:textId="77777777" w:rsidR="00D7333F" w:rsidRDefault="00D7333F" w:rsidP="00D7333F">
      <w:r>
        <w:t>The figure below generalizes the representation to focus on the effect at the edge and considers that in the context of each node and each node adjacency</w:t>
      </w:r>
      <w:r>
        <w:rPr>
          <w:rStyle w:val="FootnoteReference"/>
        </w:rPr>
        <w:footnoteReference w:id="29"/>
      </w:r>
      <w:r>
        <w:t>. The figure emphasizes where flexibility is offered to the transponders.</w:t>
      </w:r>
    </w:p>
    <w:p w14:paraId="08D1C3C2" w14:textId="77777777" w:rsidR="00D7333F" w:rsidRDefault="00D7333F" w:rsidP="00D7333F">
      <w:r>
        <w:object w:dxaOrig="8397" w:dyaOrig="3363" w14:anchorId="10986DE3">
          <v:shape id="_x0000_i1088" type="#_x0000_t75" style="width:420.1pt;height:167.8pt" o:ole="">
            <v:imagedata r:id="rId155" o:title=""/>
          </v:shape>
          <o:OLEObject Type="Embed" ProgID="PowerPoint.Slide.12" ShapeID="_x0000_i1088" DrawAspect="Content" ObjectID="_1734166877" r:id="rId156"/>
        </w:object>
      </w:r>
    </w:p>
    <w:p w14:paraId="724F98FA" w14:textId="06F5CF36" w:rsidR="00D7333F" w:rsidRDefault="00D7333F" w:rsidP="00D7333F">
      <w:pPr>
        <w:pStyle w:val="FigureCaption"/>
        <w:rPr>
          <w:noProof/>
        </w:rPr>
      </w:pPr>
      <w:bookmarkStart w:id="319" w:name="_Toc123553835"/>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41</w:t>
      </w:r>
      <w:r>
        <w:rPr>
          <w:noProof/>
        </w:rPr>
        <w:fldChar w:fldCharType="end"/>
      </w:r>
      <w:r>
        <w:rPr>
          <w:noProof/>
        </w:rPr>
        <w:t xml:space="preserve"> Media Channel with partial split and merge showing abstraction of filters</w:t>
      </w:r>
      <w:bookmarkEnd w:id="319"/>
    </w:p>
    <w:p w14:paraId="72ACB52A" w14:textId="77777777" w:rsidR="00D7333F" w:rsidRDefault="00D7333F" w:rsidP="00D7333F">
      <w:r>
        <w:t>The transponders T1, T2, T5 and T6 can be tuned to change the connectivity in the network. Currently T3, whilst on, is not connected.</w:t>
      </w:r>
    </w:p>
    <w:p w14:paraId="66AF0052" w14:textId="77777777" w:rsidR="00D7333F" w:rsidRDefault="00D7333F" w:rsidP="00D7333F">
      <w:r>
        <w:t>Taking the abstraction one step further it is reasonable to consider the effect of the MCs as perceived by the overall controller in terms of FCs.</w:t>
      </w:r>
    </w:p>
    <w:p w14:paraId="62AC3190" w14:textId="77777777" w:rsidR="00D7333F" w:rsidRDefault="00D7333F" w:rsidP="00D7333F">
      <w:r>
        <w:t xml:space="preserve">The figure below shows the end to end </w:t>
      </w:r>
      <w:proofErr w:type="spellStart"/>
      <w:r>
        <w:t>OTSi</w:t>
      </w:r>
      <w:proofErr w:type="spellEnd"/>
      <w:r>
        <w:t xml:space="preserve"> FCs (X1, X2, Y1 and Y2) and the corresponding FCs in the </w:t>
      </w:r>
      <w:proofErr w:type="spellStart"/>
      <w:r>
        <w:t>ROADMs</w:t>
      </w:r>
      <w:proofErr w:type="spellEnd"/>
      <w:r>
        <w:t xml:space="preserve"> (FCX1.1 </w:t>
      </w:r>
      <w:proofErr w:type="spellStart"/>
      <w:r>
        <w:t>etc</w:t>
      </w:r>
      <w:proofErr w:type="spellEnd"/>
      <w:r>
        <w:t xml:space="preserve">). Clearly, FCY1 is not a complete FC as T6 is selecting blue/brown which is from T2. </w:t>
      </w:r>
    </w:p>
    <w:p w14:paraId="02F6511C" w14:textId="77777777" w:rsidR="00D7333F" w:rsidRDefault="00D7333F" w:rsidP="00D7333F">
      <w:r>
        <w:rPr>
          <w:lang w:val="en-GB"/>
        </w:rPr>
        <w:t>These FCs (FCX1 etc.) are abstractions. In a mesh deployment the FCs shown highlight the relevant flow through the network that supports the Information Transfer Channel (other than FCY1 that clearly does not due to the setting at T6).</w:t>
      </w:r>
    </w:p>
    <w:p w14:paraId="3E9252F3" w14:textId="77777777" w:rsidR="00D7333F" w:rsidRDefault="00D7333F" w:rsidP="00D7333F">
      <w:r>
        <w:object w:dxaOrig="8454" w:dyaOrig="3387" w14:anchorId="42BC4540">
          <v:shape id="_x0000_i1089" type="#_x0000_t75" style="width:423.25pt;height:169.65pt" o:ole="">
            <v:imagedata r:id="rId157" o:title=""/>
          </v:shape>
          <o:OLEObject Type="Embed" ProgID="PowerPoint.Slide.12" ShapeID="_x0000_i1089" DrawAspect="Content" ObjectID="_1734166878" r:id="rId158"/>
        </w:object>
      </w:r>
    </w:p>
    <w:p w14:paraId="0E84FB77" w14:textId="20459719" w:rsidR="00D7333F" w:rsidRDefault="00D7333F" w:rsidP="00D7333F">
      <w:pPr>
        <w:pStyle w:val="FigureCaption"/>
        <w:rPr>
          <w:noProof/>
        </w:rPr>
      </w:pPr>
      <w:bookmarkStart w:id="320" w:name="_Toc123553836"/>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42</w:t>
      </w:r>
      <w:r>
        <w:rPr>
          <w:noProof/>
        </w:rPr>
        <w:fldChar w:fldCharType="end"/>
      </w:r>
      <w:r>
        <w:rPr>
          <w:noProof/>
        </w:rPr>
        <w:t xml:space="preserve"> Media Channel represented as FCs showing enabled forwarding</w:t>
      </w:r>
      <w:bookmarkEnd w:id="320"/>
    </w:p>
    <w:p w14:paraId="1EAFBDC7" w14:textId="792AFEC6" w:rsidR="00D7333F" w:rsidRDefault="00D7333F" w:rsidP="00D7333F">
      <w:r>
        <w:t xml:space="preserve">The figure above emphasizes the enabled forwarding (but does not indicate enabled potential or total potential). At each intermediate point, in R1, R2 etc., there may be monitors per </w:t>
      </w:r>
      <w:proofErr w:type="spellStart"/>
      <w:r>
        <w:t>NMC</w:t>
      </w:r>
      <w:proofErr w:type="spellEnd"/>
      <w:r>
        <w:t xml:space="preserve"> (as discussed in </w:t>
      </w:r>
      <w:r>
        <w:fldChar w:fldCharType="begin"/>
      </w:r>
      <w:r>
        <w:instrText xml:space="preserve"> REF _Ref517876974 \r \h </w:instrText>
      </w:r>
      <w:r>
        <w:fldChar w:fldCharType="separate"/>
      </w:r>
      <w:ins w:id="321" w:author="Malcolm Betts" w:date="2023-01-02T11:42:00Z">
        <w:r w:rsidR="00ED6D95">
          <w:t>4.4.8.2</w:t>
        </w:r>
      </w:ins>
      <w:del w:id="322" w:author="Malcolm Betts" w:date="2023-01-02T11:42:00Z">
        <w:r w:rsidDel="00ED6D95">
          <w:delText>4.4.9</w:delText>
        </w:r>
      </w:del>
      <w:r>
        <w:fldChar w:fldCharType="end"/>
      </w:r>
      <w:r>
        <w:t xml:space="preserve"> </w:t>
      </w:r>
      <w:r>
        <w:fldChar w:fldCharType="begin"/>
      </w:r>
      <w:r>
        <w:instrText xml:space="preserve"> REF _Ref517876974 \h </w:instrText>
      </w:r>
      <w:r>
        <w:fldChar w:fldCharType="separate"/>
      </w:r>
      <w:r>
        <w:t xml:space="preserve">The MCA </w:t>
      </w:r>
      <w:proofErr w:type="spellStart"/>
      <w:r>
        <w:t>LTP</w:t>
      </w:r>
      <w:proofErr w:type="spellEnd"/>
      <w:r>
        <w:t xml:space="preserve"> and the </w:t>
      </w:r>
      <w:proofErr w:type="spellStart"/>
      <w:r>
        <w:t>NMC</w:t>
      </w:r>
      <w:proofErr w:type="spellEnd"/>
      <w:r>
        <w:fldChar w:fldCharType="end"/>
      </w:r>
      <w:r>
        <w:t xml:space="preserve"> on page </w:t>
      </w:r>
      <w:r>
        <w:fldChar w:fldCharType="begin"/>
      </w:r>
      <w:r>
        <w:instrText xml:space="preserve"> PAGEREF _Ref517876974 \h </w:instrText>
      </w:r>
      <w:r>
        <w:fldChar w:fldCharType="separate"/>
      </w:r>
      <w:ins w:id="323" w:author="Malcolm Betts" w:date="2023-01-02T11:42:00Z">
        <w:r w:rsidR="00ED6D95">
          <w:rPr>
            <w:noProof/>
          </w:rPr>
          <w:t>53</w:t>
        </w:r>
      </w:ins>
      <w:del w:id="324" w:author="Malcolm Betts" w:date="2023-01-02T11:42:00Z">
        <w:r w:rsidDel="00ED6D95">
          <w:rPr>
            <w:noProof/>
          </w:rPr>
          <w:delText>42</w:delText>
        </w:r>
      </w:del>
      <w:r>
        <w:fldChar w:fldCharType="end"/>
      </w:r>
      <w:r>
        <w:t xml:space="preserve">). In the more general case the </w:t>
      </w:r>
      <w:proofErr w:type="spellStart"/>
      <w:r>
        <w:t>NMCA</w:t>
      </w:r>
      <w:proofErr w:type="spellEnd"/>
      <w:r>
        <w:t xml:space="preserve"> will be monitored (as discussed in </w:t>
      </w:r>
      <w:r>
        <w:fldChar w:fldCharType="begin"/>
      </w:r>
      <w:r>
        <w:instrText xml:space="preserve"> REF _Ref517878361 \r \h </w:instrText>
      </w:r>
      <w:r>
        <w:fldChar w:fldCharType="separate"/>
      </w:r>
      <w:ins w:id="325" w:author="Malcolm Betts" w:date="2023-01-02T11:42:00Z">
        <w:r w:rsidR="00ED6D95">
          <w:t>4.4.8.2</w:t>
        </w:r>
      </w:ins>
      <w:del w:id="326" w:author="Malcolm Betts" w:date="2023-01-02T11:42:00Z">
        <w:r w:rsidDel="00ED6D95">
          <w:delText>4.4.9</w:delText>
        </w:r>
      </w:del>
      <w:r>
        <w:fldChar w:fldCharType="end"/>
      </w:r>
      <w:r>
        <w:t xml:space="preserve"> </w:t>
      </w:r>
      <w:r>
        <w:fldChar w:fldCharType="begin"/>
      </w:r>
      <w:r>
        <w:instrText xml:space="preserve"> REF _Ref517878361 \h </w:instrText>
      </w:r>
      <w:r>
        <w:fldChar w:fldCharType="separate"/>
      </w:r>
      <w:r>
        <w:t xml:space="preserve">The MCA </w:t>
      </w:r>
      <w:proofErr w:type="spellStart"/>
      <w:r>
        <w:t>LTP</w:t>
      </w:r>
      <w:proofErr w:type="spellEnd"/>
      <w:r>
        <w:t xml:space="preserve"> and the </w:t>
      </w:r>
      <w:proofErr w:type="spellStart"/>
      <w:r>
        <w:t>NMCA</w:t>
      </w:r>
      <w:proofErr w:type="spellEnd"/>
      <w:r>
        <w:fldChar w:fldCharType="end"/>
      </w:r>
      <w:r>
        <w:t xml:space="preserve"> on page </w:t>
      </w:r>
      <w:r>
        <w:fldChar w:fldCharType="begin"/>
      </w:r>
      <w:r>
        <w:instrText xml:space="preserve"> PAGEREF _Ref517878361 \h </w:instrText>
      </w:r>
      <w:r>
        <w:fldChar w:fldCharType="separate"/>
      </w:r>
      <w:ins w:id="327" w:author="Malcolm Betts" w:date="2023-01-02T11:42:00Z">
        <w:r w:rsidR="00ED6D95">
          <w:rPr>
            <w:noProof/>
          </w:rPr>
          <w:t>53</w:t>
        </w:r>
      </w:ins>
      <w:del w:id="328" w:author="Malcolm Betts" w:date="2023-01-02T11:42:00Z">
        <w:r w:rsidDel="00ED6D95">
          <w:rPr>
            <w:noProof/>
          </w:rPr>
          <w:delText>43</w:delText>
        </w:r>
      </w:del>
      <w:r>
        <w:fldChar w:fldCharType="end"/>
      </w:r>
      <w:r>
        <w:t>).</w:t>
      </w:r>
    </w:p>
    <w:p w14:paraId="571041F3" w14:textId="77777777" w:rsidR="00D7333F" w:rsidRDefault="00D7333F" w:rsidP="00D7333F">
      <w:r>
        <w:t xml:space="preserve">To ensure appropriate operation the </w:t>
      </w:r>
      <w:proofErr w:type="spellStart"/>
      <w:r>
        <w:t>ROADM</w:t>
      </w:r>
      <w:proofErr w:type="spellEnd"/>
      <w:r>
        <w:t xml:space="preserve"> Core will need to be aware of the spectral power at all points for each channel:</w:t>
      </w:r>
    </w:p>
    <w:p w14:paraId="25BEEC22" w14:textId="77777777" w:rsidR="00D7333F" w:rsidRDefault="00D7333F" w:rsidP="00D7333F">
      <w:pPr>
        <w:pStyle w:val="ListParagraph"/>
        <w:numPr>
          <w:ilvl w:val="0"/>
          <w:numId w:val="47"/>
        </w:numPr>
      </w:pPr>
      <w:r>
        <w:t>To determine appropriate amplifier settings</w:t>
      </w:r>
    </w:p>
    <w:p w14:paraId="28759A90" w14:textId="77777777" w:rsidR="00D7333F" w:rsidRDefault="00D7333F" w:rsidP="00D7333F">
      <w:pPr>
        <w:pStyle w:val="ListParagraph"/>
        <w:numPr>
          <w:ilvl w:val="0"/>
          <w:numId w:val="47"/>
        </w:numPr>
      </w:pPr>
      <w:r>
        <w:t>To determine what spectrum to monitor for:</w:t>
      </w:r>
    </w:p>
    <w:p w14:paraId="42B7415B" w14:textId="77777777" w:rsidR="00D7333F" w:rsidRDefault="00D7333F" w:rsidP="00D7333F">
      <w:pPr>
        <w:pStyle w:val="ListParagraph"/>
        <w:numPr>
          <w:ilvl w:val="1"/>
          <w:numId w:val="47"/>
        </w:numPr>
      </w:pPr>
      <w:r>
        <w:t>Absence of light, especially where presence of light would cause disruption to other signals</w:t>
      </w:r>
    </w:p>
    <w:p w14:paraId="0B531EFF" w14:textId="77777777" w:rsidR="00D7333F" w:rsidRDefault="00D7333F" w:rsidP="00D7333F">
      <w:pPr>
        <w:pStyle w:val="ListParagraph"/>
        <w:numPr>
          <w:ilvl w:val="1"/>
          <w:numId w:val="47"/>
        </w:numPr>
      </w:pPr>
      <w:r>
        <w:t>Presence of light</w:t>
      </w:r>
    </w:p>
    <w:p w14:paraId="0ED8D570" w14:textId="77777777" w:rsidR="00D7333F" w:rsidRDefault="00D7333F" w:rsidP="00D7333F">
      <w:pPr>
        <w:pStyle w:val="ListParagraph"/>
        <w:numPr>
          <w:ilvl w:val="2"/>
          <w:numId w:val="47"/>
        </w:numPr>
      </w:pPr>
      <w:r>
        <w:t>On the path supporting the Information Transfer Channel</w:t>
      </w:r>
    </w:p>
    <w:p w14:paraId="2F80D107" w14:textId="77777777" w:rsidR="00D7333F" w:rsidRDefault="00D7333F" w:rsidP="00D7333F">
      <w:pPr>
        <w:pStyle w:val="ListParagraph"/>
        <w:numPr>
          <w:ilvl w:val="2"/>
          <w:numId w:val="47"/>
        </w:numPr>
      </w:pPr>
      <w:r>
        <w:t>Where there is waste light</w:t>
      </w:r>
    </w:p>
    <w:p w14:paraId="7BDFBAE1" w14:textId="75F9532B" w:rsidR="00D7333F" w:rsidRDefault="00D7333F" w:rsidP="00D7333F">
      <w:r>
        <w:t xml:space="preserve">The monitoring aspect is dealt with in section </w:t>
      </w:r>
      <w:r>
        <w:fldChar w:fldCharType="begin"/>
      </w:r>
      <w:r>
        <w:instrText xml:space="preserve"> REF _Ref518634531 \r \h </w:instrText>
      </w:r>
      <w:r>
        <w:fldChar w:fldCharType="separate"/>
      </w:r>
      <w:ins w:id="329" w:author="Malcolm Betts" w:date="2023-01-02T11:42:00Z">
        <w:r w:rsidR="00ED6D95">
          <w:t>4.5.2.5</w:t>
        </w:r>
      </w:ins>
      <w:del w:id="330" w:author="Malcolm Betts" w:date="2023-01-02T11:42:00Z">
        <w:r w:rsidDel="00ED6D95">
          <w:delText>4.5.3</w:delText>
        </w:r>
      </w:del>
      <w:r>
        <w:fldChar w:fldCharType="end"/>
      </w:r>
      <w:r>
        <w:t xml:space="preserve"> </w:t>
      </w:r>
      <w:r>
        <w:fldChar w:fldCharType="begin"/>
      </w:r>
      <w:r>
        <w:instrText xml:space="preserve"> REF _Ref518634531 \h </w:instrText>
      </w:r>
      <w:r>
        <w:fldChar w:fldCharType="separate"/>
      </w:r>
      <w:r>
        <w:t>Mapping to OAM (</w:t>
      </w:r>
      <w:proofErr w:type="spellStart"/>
      <w:r>
        <w:t>MEP</w:t>
      </w:r>
      <w:proofErr w:type="spellEnd"/>
      <w:r>
        <w:t xml:space="preserve">/MIP </w:t>
      </w:r>
      <w:proofErr w:type="spellStart"/>
      <w:r>
        <w:t>etc</w:t>
      </w:r>
      <w:proofErr w:type="spellEnd"/>
      <w:r>
        <w:t>) pattern</w:t>
      </w:r>
      <w:r>
        <w:fldChar w:fldCharType="end"/>
      </w:r>
      <w:r>
        <w:t xml:space="preserve"> on page </w:t>
      </w:r>
      <w:r>
        <w:fldChar w:fldCharType="begin"/>
      </w:r>
      <w:r>
        <w:instrText xml:space="preserve"> PAGEREF _Ref518634531 \h </w:instrText>
      </w:r>
      <w:r>
        <w:fldChar w:fldCharType="separate"/>
      </w:r>
      <w:ins w:id="331" w:author="Malcolm Betts" w:date="2023-01-02T11:42:00Z">
        <w:r w:rsidR="00ED6D95">
          <w:rPr>
            <w:noProof/>
          </w:rPr>
          <w:t>92</w:t>
        </w:r>
      </w:ins>
      <w:del w:id="332" w:author="Malcolm Betts" w:date="2023-01-02T11:42:00Z">
        <w:r w:rsidDel="00ED6D95">
          <w:rPr>
            <w:noProof/>
          </w:rPr>
          <w:delText>74</w:delText>
        </w:r>
      </w:del>
      <w:r>
        <w:fldChar w:fldCharType="end"/>
      </w:r>
      <w:r>
        <w:t>.</w:t>
      </w:r>
    </w:p>
    <w:p w14:paraId="51113290" w14:textId="77777777" w:rsidR="00D7333F" w:rsidRDefault="00D7333F" w:rsidP="00D7333F">
      <w:pPr>
        <w:pStyle w:val="Heading4"/>
      </w:pPr>
      <w:bookmarkStart w:id="333" w:name="_Ref518506109"/>
      <w:bookmarkStart w:id="334" w:name="_Toc123553661"/>
      <w:r>
        <w:t>Dealing with the route through the MC mesh</w:t>
      </w:r>
      <w:bookmarkEnd w:id="333"/>
      <w:bookmarkEnd w:id="334"/>
    </w:p>
    <w:p w14:paraId="1BCD9CA6" w14:textId="391B3B0D" w:rsidR="00D7333F" w:rsidRDefault="00D7333F" w:rsidP="00D7333F">
      <w:r>
        <w:t xml:space="preserve">Returning to the essence of </w:t>
      </w:r>
      <w:r>
        <w:fldChar w:fldCharType="begin"/>
      </w:r>
      <w:r>
        <w:instrText xml:space="preserve"> REF _Ref518485280 \h </w:instrText>
      </w:r>
      <w:r>
        <w:fldChar w:fldCharType="separate"/>
      </w:r>
      <w:ins w:id="335" w:author="Malcolm Betts" w:date="2023-01-02T11:43:00Z">
        <w:r w:rsidR="00ED6D95">
          <w:t xml:space="preserve">Figure </w:t>
        </w:r>
        <w:r w:rsidR="00ED6D95">
          <w:rPr>
            <w:noProof/>
          </w:rPr>
          <w:t>4</w:t>
        </w:r>
        <w:r w:rsidR="00ED6D95" w:rsidRPr="00502DB7">
          <w:t>-</w:t>
        </w:r>
        <w:r w:rsidR="00ED6D95">
          <w:rPr>
            <w:noProof/>
          </w:rPr>
          <w:t>40 Media Channel with partial split and merge showing filters</w:t>
        </w:r>
      </w:ins>
      <w:del w:id="336" w:author="Malcolm Betts" w:date="2023-01-02T11:43:00Z">
        <w:r w:rsidDel="00ED6D95">
          <w:delText xml:space="preserve">Figure </w:delText>
        </w:r>
        <w:r w:rsidDel="00ED6D95">
          <w:rPr>
            <w:noProof/>
          </w:rPr>
          <w:delText>6</w:delText>
        </w:r>
        <w:r w:rsidRPr="00502DB7" w:rsidDel="00ED6D95">
          <w:delText>-</w:delText>
        </w:r>
        <w:r w:rsidDel="00ED6D95">
          <w:rPr>
            <w:noProof/>
          </w:rPr>
          <w:delText>35 Media Channel with partial split and merge showing filters</w:delText>
        </w:r>
      </w:del>
      <w:r>
        <w:fldChar w:fldCharType="end"/>
      </w:r>
      <w:r>
        <w:t xml:space="preserve"> on page </w:t>
      </w:r>
      <w:r>
        <w:fldChar w:fldCharType="begin"/>
      </w:r>
      <w:r>
        <w:instrText xml:space="preserve"> PAGEREF _Ref518485280 \h </w:instrText>
      </w:r>
      <w:r>
        <w:fldChar w:fldCharType="separate"/>
      </w:r>
      <w:ins w:id="337" w:author="Malcolm Betts" w:date="2023-01-02T11:43:00Z">
        <w:r w:rsidR="00ED6D95">
          <w:rPr>
            <w:noProof/>
          </w:rPr>
          <w:t>69</w:t>
        </w:r>
      </w:ins>
      <w:del w:id="338" w:author="Malcolm Betts" w:date="2023-01-02T11:43:00Z">
        <w:r w:rsidDel="00ED6D95">
          <w:rPr>
            <w:noProof/>
          </w:rPr>
          <w:delText>53</w:delText>
        </w:r>
      </w:del>
      <w:r>
        <w:fldChar w:fldCharType="end"/>
      </w:r>
      <w:r>
        <w:t xml:space="preserve">, the figure below focusses on the effect of the brown/blue spectrum in MCX from </w:t>
      </w:r>
      <w:r>
        <w:fldChar w:fldCharType="begin"/>
      </w:r>
      <w:r>
        <w:instrText xml:space="preserve"> REF _Ref518485761 \h </w:instrText>
      </w:r>
      <w:r>
        <w:fldChar w:fldCharType="separate"/>
      </w:r>
      <w:ins w:id="339" w:author="Malcolm Betts" w:date="2023-01-02T11:43:00Z">
        <w:r w:rsidR="00ED6D95">
          <w:t xml:space="preserve">Figure </w:t>
        </w:r>
        <w:r w:rsidR="00ED6D95">
          <w:rPr>
            <w:noProof/>
          </w:rPr>
          <w:t>4</w:t>
        </w:r>
        <w:r w:rsidR="00ED6D95" w:rsidRPr="00502DB7">
          <w:t>-</w:t>
        </w:r>
        <w:r w:rsidR="00ED6D95">
          <w:rPr>
            <w:noProof/>
          </w:rPr>
          <w:t>40</w:t>
        </w:r>
      </w:ins>
      <w:del w:id="340" w:author="Malcolm Betts" w:date="2023-01-02T11:43:00Z">
        <w:r w:rsidDel="00ED6D95">
          <w:delText xml:space="preserve">Figure </w:delText>
        </w:r>
        <w:r w:rsidDel="00ED6D95">
          <w:rPr>
            <w:noProof/>
          </w:rPr>
          <w:delText>6</w:delText>
        </w:r>
        <w:r w:rsidRPr="00502DB7" w:rsidDel="00ED6D95">
          <w:delText>-</w:delText>
        </w:r>
        <w:r w:rsidDel="00ED6D95">
          <w:rPr>
            <w:noProof/>
          </w:rPr>
          <w:delText>35</w:delText>
        </w:r>
      </w:del>
      <w:r>
        <w:fldChar w:fldCharType="end"/>
      </w:r>
      <w:r>
        <w:t xml:space="preserve">. The lasers and receivers in T2 and T6 are set to enable forwarding whereas those in T1 and T5 are set to not handle blue/brown. </w:t>
      </w:r>
    </w:p>
    <w:p w14:paraId="39FF5A15" w14:textId="77777777" w:rsidR="00D7333F" w:rsidRDefault="00D7333F" w:rsidP="00D7333F">
      <w:r>
        <w:t>The following FCs are shown:</w:t>
      </w:r>
    </w:p>
    <w:p w14:paraId="142F9FF0" w14:textId="77777777" w:rsidR="00D7333F" w:rsidRDefault="00D7333F" w:rsidP="00D7333F">
      <w:pPr>
        <w:pStyle w:val="ListParagraph"/>
        <w:numPr>
          <w:ilvl w:val="0"/>
          <w:numId w:val="36"/>
        </w:numPr>
      </w:pPr>
      <w:r>
        <w:t xml:space="preserve">FC CC1 – the effect of the </w:t>
      </w:r>
      <w:proofErr w:type="spellStart"/>
      <w:r>
        <w:t>ROADM</w:t>
      </w:r>
      <w:proofErr w:type="spellEnd"/>
      <w:r>
        <w:t xml:space="preserve"> network configuration showing the enabled potential for forwarding in the </w:t>
      </w:r>
      <w:proofErr w:type="spellStart"/>
      <w:r>
        <w:t>ROADM</w:t>
      </w:r>
      <w:proofErr w:type="spellEnd"/>
      <w:r>
        <w:t xml:space="preserve"> network and understood by the Core Controller</w:t>
      </w:r>
    </w:p>
    <w:p w14:paraId="02177888" w14:textId="77777777" w:rsidR="00D7333F" w:rsidRDefault="00D7333F" w:rsidP="00D7333F">
      <w:pPr>
        <w:pStyle w:val="ListParagraph"/>
        <w:numPr>
          <w:ilvl w:val="0"/>
          <w:numId w:val="36"/>
        </w:numPr>
      </w:pPr>
      <w:r>
        <w:t xml:space="preserve">FC OC1 – the effect of the </w:t>
      </w:r>
      <w:proofErr w:type="spellStart"/>
      <w:r>
        <w:t>ROADM</w:t>
      </w:r>
      <w:proofErr w:type="spellEnd"/>
      <w:r>
        <w:t xml:space="preserve"> network configuration extended to the Transponders as understood by the Overall Controller</w:t>
      </w:r>
    </w:p>
    <w:p w14:paraId="5977B1AD" w14:textId="77777777" w:rsidR="00D7333F" w:rsidRDefault="00D7333F" w:rsidP="00D7333F">
      <w:pPr>
        <w:pStyle w:val="ListParagraph"/>
        <w:numPr>
          <w:ilvl w:val="0"/>
          <w:numId w:val="36"/>
        </w:numPr>
      </w:pPr>
      <w:r>
        <w:lastRenderedPageBreak/>
        <w:t>FC OC2 – the intended Information Transfer Channel effective at the transponders as understood by the Overall Controller</w:t>
      </w:r>
    </w:p>
    <w:p w14:paraId="5FE8237F" w14:textId="77777777" w:rsidR="00D7333F" w:rsidRDefault="00D7333F" w:rsidP="00D7333F">
      <w:pPr>
        <w:pStyle w:val="ListParagraph"/>
        <w:numPr>
          <w:ilvl w:val="0"/>
          <w:numId w:val="36"/>
        </w:numPr>
      </w:pPr>
      <w:r>
        <w:t xml:space="preserve">FC CC2 – the intended Information Transfer Channel across the </w:t>
      </w:r>
      <w:proofErr w:type="spellStart"/>
      <w:r>
        <w:t>ROADM</w:t>
      </w:r>
      <w:proofErr w:type="spellEnd"/>
      <w:r>
        <w:t xml:space="preserve"> Core as understood by the Core Controller</w:t>
      </w:r>
    </w:p>
    <w:p w14:paraId="67A6B453" w14:textId="77777777" w:rsidR="00D7333F" w:rsidRDefault="00D7333F" w:rsidP="00D7333F">
      <w:pPr>
        <w:pStyle w:val="ListParagraph"/>
        <w:numPr>
          <w:ilvl w:val="0"/>
          <w:numId w:val="36"/>
        </w:numPr>
      </w:pPr>
      <w:bookmarkStart w:id="341" w:name="_Hlk529656059"/>
      <w:r>
        <w:t xml:space="preserve">FC T21 – the effect of the </w:t>
      </w:r>
      <w:proofErr w:type="spellStart"/>
      <w:r>
        <w:t>ROADM</w:t>
      </w:r>
      <w:proofErr w:type="spellEnd"/>
      <w:r>
        <w:t xml:space="preserve"> network focusing on only T2 on the left side.</w:t>
      </w:r>
      <w:bookmarkEnd w:id="341"/>
      <w:r>
        <w:t xml:space="preserve"> </w:t>
      </w:r>
    </w:p>
    <w:p w14:paraId="0160B14B" w14:textId="77777777" w:rsidR="00D7333F" w:rsidRDefault="00D7333F" w:rsidP="00D7333F">
      <w:r>
        <w:t xml:space="preserve">All FCs highlighted above represent channels as they can be configured in the network in preparation for a signal. It is clear from the figure that CC2 is a route through CC1 and that OC2 is a route through OC1. </w:t>
      </w:r>
    </w:p>
    <w:p w14:paraId="757E3541" w14:textId="77777777" w:rsidR="00D7333F" w:rsidRDefault="00D7333F" w:rsidP="00D7333F">
      <w:r>
        <w:t xml:space="preserve">As the blue light from T1 and T2 is merged in R1, T1 must not send blue light as it will clash with the intended blue light from T2. As a consequence, it would be expected that the Access Port on R1 towards T1 would be monitored for absence of blue light. </w:t>
      </w:r>
    </w:p>
    <w:p w14:paraId="05CDE27F" w14:textId="77777777" w:rsidR="00D7333F" w:rsidRPr="0044254C" w:rsidRDefault="00D7333F" w:rsidP="00D7333F">
      <w:r>
        <w:t>On this basis, in general, the FCs that correspond to CC2 highlight what from FC CC1 should be monitored for presence and what should be monitored for absence.</w:t>
      </w:r>
    </w:p>
    <w:p w14:paraId="4676E619" w14:textId="77777777" w:rsidR="00D7333F" w:rsidRDefault="00D7333F" w:rsidP="00D7333F">
      <w:pPr>
        <w:jc w:val="center"/>
      </w:pPr>
      <w:r>
        <w:object w:dxaOrig="8466" w:dyaOrig="3389" w14:anchorId="4BB99366">
          <v:shape id="_x0000_i1090" type="#_x0000_t75" style="width:423.25pt;height:169.05pt" o:ole="">
            <v:imagedata r:id="rId159" o:title=""/>
          </v:shape>
          <o:OLEObject Type="Embed" ProgID="PowerPoint.Slide.12" ShapeID="_x0000_i1090" DrawAspect="Content" ObjectID="_1734166879" r:id="rId160"/>
        </w:object>
      </w:r>
    </w:p>
    <w:p w14:paraId="5A661D41" w14:textId="5B89005C" w:rsidR="00D7333F" w:rsidRDefault="00D7333F" w:rsidP="00D7333F">
      <w:pPr>
        <w:pStyle w:val="FigureCaption"/>
        <w:rPr>
          <w:noProof/>
        </w:rPr>
      </w:pPr>
      <w:bookmarkStart w:id="342" w:name="_Toc123553837"/>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43</w:t>
      </w:r>
      <w:r>
        <w:rPr>
          <w:noProof/>
        </w:rPr>
        <w:fldChar w:fldCharType="end"/>
      </w:r>
      <w:r>
        <w:rPr>
          <w:noProof/>
        </w:rPr>
        <w:t xml:space="preserve"> Media Channel focussing on brown/blue spectrum in MCX</w:t>
      </w:r>
      <w:bookmarkEnd w:id="342"/>
    </w:p>
    <w:p w14:paraId="1A7D2E18" w14:textId="77777777" w:rsidR="00D7333F" w:rsidRPr="0044254C" w:rsidRDefault="00D7333F" w:rsidP="00D7333F"/>
    <w:p w14:paraId="4F5DFC46" w14:textId="77777777" w:rsidR="00D7333F" w:rsidRDefault="00D7333F" w:rsidP="00D7333F">
      <w:pPr>
        <w:pStyle w:val="Heading3"/>
      </w:pPr>
      <w:bookmarkStart w:id="343" w:name="_Ref517940453"/>
      <w:bookmarkStart w:id="344" w:name="_Toc123553662"/>
      <w:proofErr w:type="spellStart"/>
      <w:r>
        <w:t>NMCA</w:t>
      </w:r>
      <w:proofErr w:type="spellEnd"/>
      <w:r>
        <w:t xml:space="preserve"> FC and dealing with the “</w:t>
      </w:r>
      <w:proofErr w:type="spellStart"/>
      <w:r>
        <w:t>OTSiA</w:t>
      </w:r>
      <w:proofErr w:type="spellEnd"/>
      <w:r>
        <w:t xml:space="preserve"> coordination”</w:t>
      </w:r>
      <w:bookmarkEnd w:id="343"/>
      <w:bookmarkEnd w:id="344"/>
    </w:p>
    <w:p w14:paraId="63A3F40D" w14:textId="12C8EADE" w:rsidR="00D7333F" w:rsidRDefault="00D7333F" w:rsidP="00D7333F">
      <w:r>
        <w:t xml:space="preserve">The following figure is extracted from {{ITU-T G.872}} highlights the need for coordination of the </w:t>
      </w:r>
      <w:proofErr w:type="spellStart"/>
      <w:r>
        <w:t>OTSiG</w:t>
      </w:r>
      <w:proofErr w:type="spellEnd"/>
      <w:r>
        <w:t xml:space="preserve">-O connection with the connections of the corresponding </w:t>
      </w:r>
      <w:proofErr w:type="spellStart"/>
      <w:r>
        <w:t>OTSis</w:t>
      </w:r>
      <w:proofErr w:type="spellEnd"/>
      <w:r>
        <w:t xml:space="preserve"> in the </w:t>
      </w:r>
      <w:proofErr w:type="spellStart"/>
      <w:r>
        <w:t>OTSiA</w:t>
      </w:r>
      <w:proofErr w:type="spellEnd"/>
      <w:r>
        <w:t xml:space="preserve"> and coordination of the </w:t>
      </w:r>
      <w:proofErr w:type="spellStart"/>
      <w:r>
        <w:t>adaptater</w:t>
      </w:r>
      <w:proofErr w:type="spellEnd"/>
      <w:r>
        <w:t>/modulator and the tunable filter characteristics. The latter has been dealt with by encapsulating the coupler/splitter function (abstract) and the OMS-O/</w:t>
      </w:r>
      <w:proofErr w:type="spellStart"/>
      <w:r>
        <w:t>OTSiG</w:t>
      </w:r>
      <w:proofErr w:type="spellEnd"/>
      <w:r>
        <w:t xml:space="preserve">-O overhead within a combination of the OMS and </w:t>
      </w:r>
      <w:proofErr w:type="spellStart"/>
      <w:r>
        <w:t>NMCA</w:t>
      </w:r>
      <w:proofErr w:type="spellEnd"/>
      <w:r>
        <w:t xml:space="preserve"> </w:t>
      </w:r>
      <w:proofErr w:type="spellStart"/>
      <w:r>
        <w:t>LTPs</w:t>
      </w:r>
      <w:proofErr w:type="spellEnd"/>
      <w:r>
        <w:t xml:space="preserve"> (see </w:t>
      </w:r>
      <w:r>
        <w:fldChar w:fldCharType="begin"/>
      </w:r>
      <w:r>
        <w:instrText xml:space="preserve"> REF _Ref517939682 \r \h </w:instrText>
      </w:r>
      <w:r>
        <w:fldChar w:fldCharType="separate"/>
      </w:r>
      <w:r w:rsidR="00ED6D95">
        <w:t>4.4.8</w:t>
      </w:r>
      <w:r>
        <w:fldChar w:fldCharType="end"/>
      </w:r>
      <w:r>
        <w:t xml:space="preserve"> </w:t>
      </w:r>
      <w:r>
        <w:fldChar w:fldCharType="begin"/>
      </w:r>
      <w:r>
        <w:instrText xml:space="preserve"> REF _Ref517939682 \h </w:instrText>
      </w:r>
      <w:r>
        <w:fldChar w:fldCharType="separate"/>
      </w:r>
      <w:r>
        <w:t>Subdividing the Media Channel</w:t>
      </w:r>
      <w:r>
        <w:fldChar w:fldCharType="end"/>
      </w:r>
      <w:r>
        <w:t xml:space="preserve"> on page </w:t>
      </w:r>
      <w:r>
        <w:fldChar w:fldCharType="begin"/>
      </w:r>
      <w:r>
        <w:instrText xml:space="preserve"> PAGEREF _Ref517939682 \h </w:instrText>
      </w:r>
      <w:r>
        <w:fldChar w:fldCharType="separate"/>
      </w:r>
      <w:ins w:id="345" w:author="Malcolm Betts" w:date="2023-01-02T11:43:00Z">
        <w:r w:rsidR="00ED6D95">
          <w:rPr>
            <w:noProof/>
          </w:rPr>
          <w:t>50</w:t>
        </w:r>
      </w:ins>
      <w:del w:id="346" w:author="Malcolm Betts" w:date="2023-01-02T11:43:00Z">
        <w:r w:rsidDel="00ED6D95">
          <w:rPr>
            <w:noProof/>
          </w:rPr>
          <w:delText>40</w:delText>
        </w:r>
      </w:del>
      <w:r>
        <w:fldChar w:fldCharType="end"/>
      </w:r>
      <w:r>
        <w:t>).</w:t>
      </w:r>
    </w:p>
    <w:p w14:paraId="23D682C5" w14:textId="77777777" w:rsidR="00D7333F" w:rsidRPr="007361BA" w:rsidRDefault="00D7333F" w:rsidP="00D7333F">
      <w:pPr>
        <w:jc w:val="center"/>
      </w:pPr>
      <w:r w:rsidRPr="007361BA">
        <w:rPr>
          <w:noProof/>
        </w:rPr>
        <w:lastRenderedPageBreak/>
        <w:drawing>
          <wp:inline distT="0" distB="0" distL="0" distR="0" wp14:anchorId="4F316F5A" wp14:editId="3689BA78">
            <wp:extent cx="2973081" cy="3345227"/>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80356" cy="3353412"/>
                    </a:xfrm>
                    <a:prstGeom prst="rect">
                      <a:avLst/>
                    </a:prstGeom>
                    <a:noFill/>
                    <a:ln>
                      <a:noFill/>
                    </a:ln>
                  </pic:spPr>
                </pic:pic>
              </a:graphicData>
            </a:graphic>
          </wp:inline>
        </w:drawing>
      </w:r>
    </w:p>
    <w:p w14:paraId="7763968E" w14:textId="3A74C497" w:rsidR="00D7333F" w:rsidRDefault="00D7333F" w:rsidP="00D7333F">
      <w:pPr>
        <w:pStyle w:val="FigureCaption"/>
      </w:pPr>
      <w:bookmarkStart w:id="347" w:name="_Toc123553838"/>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44</w:t>
      </w:r>
      <w:r>
        <w:rPr>
          <w:noProof/>
        </w:rPr>
        <w:fldChar w:fldCharType="end"/>
      </w:r>
      <w:r>
        <w:rPr>
          <w:noProof/>
        </w:rPr>
        <w:t xml:space="preserve"> {{ITU-T G.872}} Figure 8-15 showing OTSi and OTSiG-O connection coordination</w:t>
      </w:r>
      <w:bookmarkEnd w:id="347"/>
    </w:p>
    <w:p w14:paraId="4293C15E" w14:textId="77777777" w:rsidR="00D7333F" w:rsidRDefault="00D7333F" w:rsidP="00D7333F">
      <w:r>
        <w:t xml:space="preserve">The main aspect of this coordination, </w:t>
      </w:r>
      <w:proofErr w:type="gramStart"/>
      <w:r>
        <w:t>i.e.</w:t>
      </w:r>
      <w:proofErr w:type="gramEnd"/>
      <w:r>
        <w:t xml:space="preserve"> that of the actual connection, is dealt with by simply encapsulating the connections of the </w:t>
      </w:r>
      <w:proofErr w:type="spellStart"/>
      <w:r>
        <w:t>NMCs</w:t>
      </w:r>
      <w:proofErr w:type="spellEnd"/>
      <w:r>
        <w:t xml:space="preserve"> and of the </w:t>
      </w:r>
      <w:proofErr w:type="spellStart"/>
      <w:r>
        <w:t>OTSiG</w:t>
      </w:r>
      <w:proofErr w:type="spellEnd"/>
      <w:r>
        <w:t xml:space="preserve">-O in a single </w:t>
      </w:r>
      <w:proofErr w:type="spellStart"/>
      <w:r>
        <w:t>NMCA</w:t>
      </w:r>
      <w:proofErr w:type="spellEnd"/>
      <w:r>
        <w:t xml:space="preserve"> FC. Whilst the FC is mixed </w:t>
      </w:r>
      <w:proofErr w:type="spellStart"/>
      <w:r>
        <w:t>layerProtocol</w:t>
      </w:r>
      <w:proofErr w:type="spellEnd"/>
      <w:r>
        <w:t xml:space="preserve">, the main </w:t>
      </w:r>
      <w:proofErr w:type="spellStart"/>
      <w:r>
        <w:t>layerProtocol</w:t>
      </w:r>
      <w:proofErr w:type="spellEnd"/>
      <w:r>
        <w:t xml:space="preserve"> is </w:t>
      </w:r>
      <w:proofErr w:type="spellStart"/>
      <w:r>
        <w:t>PHOTONIC_MEDIA</w:t>
      </w:r>
      <w:proofErr w:type="spellEnd"/>
      <w:r>
        <w:t xml:space="preserve"> and hence that is the </w:t>
      </w:r>
      <w:proofErr w:type="spellStart"/>
      <w:r>
        <w:t>layerProtocol</w:t>
      </w:r>
      <w:proofErr w:type="spellEnd"/>
      <w:r>
        <w:t xml:space="preserve"> of the FC</w:t>
      </w:r>
      <w:r>
        <w:rPr>
          <w:rStyle w:val="FootnoteReference"/>
        </w:rPr>
        <w:footnoteReference w:id="30"/>
      </w:r>
      <w:r>
        <w:t xml:space="preserve">. The underlying spec detail will explain the mix. It is assumed that the “NE” carries out the coordination identified </w:t>
      </w:r>
      <w:proofErr w:type="gramStart"/>
      <w:r>
        <w:t>e.g.</w:t>
      </w:r>
      <w:proofErr w:type="gramEnd"/>
      <w:r>
        <w:t xml:space="preserve"> for managing an </w:t>
      </w:r>
      <w:proofErr w:type="spellStart"/>
      <w:r>
        <w:t>OTU</w:t>
      </w:r>
      <w:proofErr w:type="spellEnd"/>
      <w:r>
        <w:t xml:space="preserve"> connection.</w:t>
      </w:r>
    </w:p>
    <w:p w14:paraId="396E0FB0" w14:textId="715BE874" w:rsidR="00D7333F" w:rsidRDefault="00D7333F" w:rsidP="00D7333F">
      <w:r>
        <w:t xml:space="preserve">The following figure covers the basic case discussed above, in the context of the “just in time” planning approach detailed in </w:t>
      </w:r>
      <w:r>
        <w:fldChar w:fldCharType="begin"/>
      </w:r>
      <w:r>
        <w:instrText xml:space="preserve"> REF _Ref517880041 \r \h </w:instrText>
      </w:r>
      <w:r>
        <w:fldChar w:fldCharType="separate"/>
      </w:r>
      <w:r w:rsidR="00ED6D95">
        <w:t>4.4.10.1</w:t>
      </w:r>
      <w:r>
        <w:fldChar w:fldCharType="end"/>
      </w:r>
      <w:r>
        <w:t xml:space="preserve"> </w:t>
      </w:r>
      <w:r>
        <w:fldChar w:fldCharType="begin"/>
      </w:r>
      <w:r>
        <w:instrText xml:space="preserve"> REF _Ref517880041 \h </w:instrText>
      </w:r>
      <w:r>
        <w:fldChar w:fldCharType="separate"/>
      </w:r>
      <w:r>
        <w:t>Planning approaches</w:t>
      </w:r>
      <w:r>
        <w:fldChar w:fldCharType="end"/>
      </w:r>
      <w:r>
        <w:t xml:space="preserve"> on page </w:t>
      </w:r>
      <w:r>
        <w:fldChar w:fldCharType="begin"/>
      </w:r>
      <w:r>
        <w:instrText xml:space="preserve"> PAGEREF _Ref517880041 \h </w:instrText>
      </w:r>
      <w:r>
        <w:fldChar w:fldCharType="separate"/>
      </w:r>
      <w:ins w:id="348" w:author="Malcolm Betts" w:date="2023-01-02T11:44:00Z">
        <w:r w:rsidR="00ED6D95">
          <w:rPr>
            <w:noProof/>
          </w:rPr>
          <w:t>68</w:t>
        </w:r>
      </w:ins>
      <w:del w:id="349" w:author="Malcolm Betts" w:date="2023-01-02T11:44:00Z">
        <w:r w:rsidDel="00ED6D95">
          <w:rPr>
            <w:noProof/>
          </w:rPr>
          <w:delText>49</w:delText>
        </w:r>
      </w:del>
      <w:r>
        <w:fldChar w:fldCharType="end"/>
      </w:r>
      <w:r>
        <w:t xml:space="preserve">, assuming just one level of MC at the granularity of the </w:t>
      </w:r>
      <w:proofErr w:type="spellStart"/>
      <w:r>
        <w:t>OTSi</w:t>
      </w:r>
      <w:proofErr w:type="spellEnd"/>
      <w:r>
        <w:t xml:space="preserve"> and hence the </w:t>
      </w:r>
      <w:proofErr w:type="spellStart"/>
      <w:r>
        <w:t>NMCA</w:t>
      </w:r>
      <w:proofErr w:type="spellEnd"/>
      <w:r>
        <w:t xml:space="preserve">. </w:t>
      </w:r>
    </w:p>
    <w:p w14:paraId="4E5C92ED" w14:textId="7175F59F" w:rsidR="00D7333F" w:rsidRDefault="00D7333F" w:rsidP="00D7333F">
      <w:r>
        <w:t xml:space="preserve">In the figure below, the MCA </w:t>
      </w:r>
      <w:proofErr w:type="spellStart"/>
      <w:r>
        <w:t>LTP</w:t>
      </w:r>
      <w:proofErr w:type="spellEnd"/>
      <w:r>
        <w:t xml:space="preserve"> shown in earlier figures (see </w:t>
      </w:r>
      <w:r>
        <w:fldChar w:fldCharType="begin"/>
      </w:r>
      <w:r>
        <w:instrText xml:space="preserve"> REF _Ref517869297 \h </w:instrText>
      </w:r>
      <w:r>
        <w:fldChar w:fldCharType="separate"/>
      </w:r>
      <w:ins w:id="350" w:author="Malcolm Betts" w:date="2023-01-02T11:44:00Z">
        <w:r w:rsidR="00ED6D95">
          <w:t xml:space="preserve">Figure </w:t>
        </w:r>
        <w:r w:rsidR="00ED6D95">
          <w:rPr>
            <w:noProof/>
          </w:rPr>
          <w:t>4</w:t>
        </w:r>
        <w:r w:rsidR="00ED6D95" w:rsidRPr="00502DB7">
          <w:t>-</w:t>
        </w:r>
        <w:r w:rsidR="00ED6D95">
          <w:rPr>
            <w:noProof/>
          </w:rPr>
          <w:t>24 The MCA LTP with multiple monitors</w:t>
        </w:r>
      </w:ins>
      <w:del w:id="351" w:author="Malcolm Betts" w:date="2023-01-02T11:44:00Z">
        <w:r w:rsidDel="00ED6D95">
          <w:delText xml:space="preserve">Figure </w:delText>
        </w:r>
        <w:r w:rsidDel="00ED6D95">
          <w:rPr>
            <w:noProof/>
          </w:rPr>
          <w:delText>6</w:delText>
        </w:r>
        <w:r w:rsidRPr="00502DB7" w:rsidDel="00ED6D95">
          <w:delText>-</w:delText>
        </w:r>
        <w:r w:rsidDel="00ED6D95">
          <w:rPr>
            <w:noProof/>
          </w:rPr>
          <w:delText>35 The MCA LTP with multiple monitors</w:delText>
        </w:r>
      </w:del>
      <w:r>
        <w:fldChar w:fldCharType="end"/>
      </w:r>
      <w:r>
        <w:t xml:space="preserve"> on page </w:t>
      </w:r>
      <w:r>
        <w:fldChar w:fldCharType="begin"/>
      </w:r>
      <w:r>
        <w:instrText xml:space="preserve"> PAGEREF _Ref517869297 \h </w:instrText>
      </w:r>
      <w:r>
        <w:fldChar w:fldCharType="separate"/>
      </w:r>
      <w:ins w:id="352" w:author="Malcolm Betts" w:date="2023-01-02T11:44:00Z">
        <w:r w:rsidR="00ED6D95">
          <w:rPr>
            <w:noProof/>
          </w:rPr>
          <w:t>54</w:t>
        </w:r>
      </w:ins>
      <w:del w:id="353" w:author="Malcolm Betts" w:date="2023-01-02T11:44:00Z">
        <w:r w:rsidDel="00ED6D95">
          <w:rPr>
            <w:noProof/>
          </w:rPr>
          <w:delText>44</w:delText>
        </w:r>
      </w:del>
      <w:r>
        <w:fldChar w:fldCharType="end"/>
      </w:r>
      <w:r>
        <w:t xml:space="preserve">) is shown as an </w:t>
      </w:r>
      <w:proofErr w:type="spellStart"/>
      <w:r>
        <w:t>NMCA</w:t>
      </w:r>
      <w:proofErr w:type="spellEnd"/>
      <w:r>
        <w:t xml:space="preserve"> </w:t>
      </w:r>
      <w:proofErr w:type="spellStart"/>
      <w:r>
        <w:t>LTP</w:t>
      </w:r>
      <w:proofErr w:type="spellEnd"/>
      <w:r>
        <w:t xml:space="preserve">. The </w:t>
      </w:r>
      <w:proofErr w:type="spellStart"/>
      <w:r>
        <w:t>NMCA</w:t>
      </w:r>
      <w:proofErr w:type="spellEnd"/>
      <w:r>
        <w:t xml:space="preserve"> </w:t>
      </w:r>
      <w:proofErr w:type="spellStart"/>
      <w:r>
        <w:t>LTP</w:t>
      </w:r>
      <w:proofErr w:type="spellEnd"/>
      <w:r>
        <w:t xml:space="preserve"> is shown with the associated FC which is expanded to expose the internal detail of each </w:t>
      </w:r>
      <w:proofErr w:type="spellStart"/>
      <w:r>
        <w:t>NMC</w:t>
      </w:r>
      <w:proofErr w:type="spellEnd"/>
      <w:r>
        <w:t xml:space="preserve"> and the overhead. The formation of the </w:t>
      </w:r>
      <w:proofErr w:type="spellStart"/>
      <w:r>
        <w:t>NMCA</w:t>
      </w:r>
      <w:proofErr w:type="spellEnd"/>
      <w:r>
        <w:t xml:space="preserve"> FC provides the instructions for coordination as the FC has a spec that expands the internal structure as shown.</w:t>
      </w:r>
    </w:p>
    <w:p w14:paraId="507D6C95" w14:textId="77777777" w:rsidR="00D7333F" w:rsidRDefault="00D7333F" w:rsidP="00D7333F">
      <w:pPr>
        <w:jc w:val="center"/>
      </w:pPr>
      <w:r w:rsidRPr="00947B16">
        <w:rPr>
          <w:lang w:val="en-GB"/>
        </w:rPr>
        <w:object w:dxaOrig="15693" w:dyaOrig="4825" w14:anchorId="29588028">
          <v:shape id="_x0000_i1091" type="#_x0000_t75" style="width:423.25pt;height:129.6pt" o:ole="">
            <v:imagedata r:id="rId162" o:title=""/>
          </v:shape>
          <o:OLEObject Type="Embed" ProgID="PowerPoint.Slide.12" ShapeID="_x0000_i1091" DrawAspect="Content" ObjectID="_1734166880" r:id="rId163"/>
        </w:object>
      </w:r>
    </w:p>
    <w:p w14:paraId="76BB6BD7" w14:textId="1F7B6B18" w:rsidR="00D7333F" w:rsidRDefault="00D7333F" w:rsidP="00D7333F">
      <w:pPr>
        <w:pStyle w:val="FigureCaption"/>
        <w:rPr>
          <w:noProof/>
        </w:rPr>
      </w:pPr>
      <w:bookmarkStart w:id="354" w:name="_Toc123553839"/>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45</w:t>
      </w:r>
      <w:r>
        <w:rPr>
          <w:noProof/>
        </w:rPr>
        <w:fldChar w:fldCharType="end"/>
      </w:r>
      <w:r>
        <w:rPr>
          <w:noProof/>
        </w:rPr>
        <w:t xml:space="preserve"> Adding NMCA FC</w:t>
      </w:r>
      <w:bookmarkEnd w:id="354"/>
    </w:p>
    <w:p w14:paraId="0F24FD89" w14:textId="77777777" w:rsidR="00D7333F" w:rsidRDefault="00D7333F" w:rsidP="00D7333F">
      <w:r>
        <w:t xml:space="preserve">Clearly the FC shown will connect to at </w:t>
      </w:r>
      <w:proofErr w:type="gramStart"/>
      <w:r>
        <w:t>least on</w:t>
      </w:r>
      <w:proofErr w:type="gramEnd"/>
      <w:r>
        <w:t xml:space="preserve"> other </w:t>
      </w:r>
      <w:proofErr w:type="spellStart"/>
      <w:r>
        <w:t>LTP</w:t>
      </w:r>
      <w:proofErr w:type="spellEnd"/>
      <w:r>
        <w:t xml:space="preserve">. For through going traffic this may be an </w:t>
      </w:r>
      <w:proofErr w:type="spellStart"/>
      <w:r>
        <w:t>LTP</w:t>
      </w:r>
      <w:proofErr w:type="spellEnd"/>
      <w:r>
        <w:t xml:space="preserve"> in a chain identical to that shown above on the right side of the </w:t>
      </w:r>
      <w:proofErr w:type="spellStart"/>
      <w:r>
        <w:t>NMCA</w:t>
      </w:r>
      <w:proofErr w:type="spellEnd"/>
      <w:r>
        <w:t xml:space="preserve"> FC. The Termination of the </w:t>
      </w:r>
      <w:proofErr w:type="spellStart"/>
      <w:r>
        <w:t>NMCA</w:t>
      </w:r>
      <w:proofErr w:type="spellEnd"/>
      <w:r>
        <w:t>/</w:t>
      </w:r>
      <w:proofErr w:type="spellStart"/>
      <w:r>
        <w:t>OTSiA</w:t>
      </w:r>
      <w:proofErr w:type="spellEnd"/>
      <w:r>
        <w:t xml:space="preserve"> is discussed in the next section.</w:t>
      </w:r>
    </w:p>
    <w:p w14:paraId="191F2FF0" w14:textId="5D4B2C0B" w:rsidR="00D7333F" w:rsidRPr="00DF65F4" w:rsidRDefault="00D7333F" w:rsidP="00D7333F">
      <w:r>
        <w:t xml:space="preserve">The usual FC capabilities are available so if there is some form of resilience this can be represented with multi-pointed FC and/or multiple overlaid FCs as appropriate (see </w:t>
      </w:r>
      <w:hyperlink r:id="rId164" w:history="1">
        <w:r w:rsidRPr="00C15457">
          <w:rPr>
            <w:rStyle w:val="Hyperlink"/>
          </w:rPr>
          <w:t>TR-512.5</w:t>
        </w:r>
      </w:hyperlink>
      <w:r>
        <w:t>).</w:t>
      </w:r>
    </w:p>
    <w:p w14:paraId="5C7EC262" w14:textId="77777777" w:rsidR="00D7333F" w:rsidRDefault="00D7333F" w:rsidP="00D7333F">
      <w:pPr>
        <w:pStyle w:val="Heading3"/>
      </w:pPr>
      <w:bookmarkStart w:id="355" w:name="_Toc123553663"/>
      <w:r>
        <w:t xml:space="preserve">Adding the </w:t>
      </w:r>
      <w:proofErr w:type="spellStart"/>
      <w:r>
        <w:t>OTSiA</w:t>
      </w:r>
      <w:proofErr w:type="spellEnd"/>
      <w:r>
        <w:t xml:space="preserve"> termination</w:t>
      </w:r>
      <w:bookmarkEnd w:id="355"/>
    </w:p>
    <w:p w14:paraId="05F40C49" w14:textId="77777777" w:rsidR="00D7333F" w:rsidRDefault="00D7333F" w:rsidP="00D7333F">
      <w:r>
        <w:t xml:space="preserve">In a simple solution where there is no disaggregation the termination transponder is part of the </w:t>
      </w:r>
      <w:proofErr w:type="spellStart"/>
      <w:r>
        <w:t>ROADM</w:t>
      </w:r>
      <w:proofErr w:type="spellEnd"/>
      <w:r>
        <w:t xml:space="preserve">. In </w:t>
      </w:r>
      <w:proofErr w:type="gramStart"/>
      <w:r>
        <w:t>the</w:t>
      </w:r>
      <w:proofErr w:type="gramEnd"/>
      <w:r>
        <w:t xml:space="preserve"> case it is assumed that there is an </w:t>
      </w:r>
      <w:proofErr w:type="spellStart"/>
      <w:r>
        <w:t>OTU</w:t>
      </w:r>
      <w:proofErr w:type="spellEnd"/>
      <w:r>
        <w:t xml:space="preserve">/ODU client that is bidirectional. The figure below shows the </w:t>
      </w:r>
      <w:proofErr w:type="spellStart"/>
      <w:r>
        <w:t>OTSiA</w:t>
      </w:r>
      <w:proofErr w:type="spellEnd"/>
      <w:r>
        <w:t xml:space="preserve"> terminations at one end of the bidirectional FC supporting the </w:t>
      </w:r>
      <w:proofErr w:type="spellStart"/>
      <w:r>
        <w:t>OTU</w:t>
      </w:r>
      <w:proofErr w:type="spellEnd"/>
      <w:r>
        <w:t xml:space="preserve">/ODU client. </w:t>
      </w:r>
    </w:p>
    <w:p w14:paraId="7E880875" w14:textId="77777777" w:rsidR="00D7333F" w:rsidRDefault="00D7333F" w:rsidP="00D7333F">
      <w:r>
        <w:t xml:space="preserve">The </w:t>
      </w:r>
      <w:proofErr w:type="spellStart"/>
      <w:r>
        <w:t>LTP</w:t>
      </w:r>
      <w:proofErr w:type="spellEnd"/>
      <w:r>
        <w:t xml:space="preserve"> representing the termination encapsulates:</w:t>
      </w:r>
    </w:p>
    <w:p w14:paraId="43B97CB2" w14:textId="77777777" w:rsidR="00D7333F" w:rsidRDefault="00D7333F" w:rsidP="00D7333F">
      <w:pPr>
        <w:pStyle w:val="ListParagraph"/>
        <w:numPr>
          <w:ilvl w:val="0"/>
          <w:numId w:val="15"/>
        </w:numPr>
      </w:pPr>
      <w:r>
        <w:t xml:space="preserve">A set of bidirectional </w:t>
      </w:r>
      <w:proofErr w:type="spellStart"/>
      <w:r>
        <w:t>LayerProtocols</w:t>
      </w:r>
      <w:proofErr w:type="spellEnd"/>
      <w:r>
        <w:t xml:space="preserve">, one for each </w:t>
      </w:r>
      <w:proofErr w:type="spellStart"/>
      <w:r>
        <w:t>OTSi</w:t>
      </w:r>
      <w:proofErr w:type="spellEnd"/>
      <w:r>
        <w:t xml:space="preserve"> transmitter/receiver pair (at the boundary between the </w:t>
      </w:r>
      <w:proofErr w:type="spellStart"/>
      <w:r>
        <w:t>OTSi</w:t>
      </w:r>
      <w:proofErr w:type="spellEnd"/>
      <w:r>
        <w:t xml:space="preserve">(p) and the </w:t>
      </w:r>
      <w:proofErr w:type="spellStart"/>
      <w:r>
        <w:t>OTSi</w:t>
      </w:r>
      <w:proofErr w:type="spellEnd"/>
      <w:r>
        <w:t>(e)</w:t>
      </w:r>
    </w:p>
    <w:p w14:paraId="3DF18CCF" w14:textId="77777777" w:rsidR="00D7333F" w:rsidRDefault="00D7333F" w:rsidP="00D7333F">
      <w:pPr>
        <w:pStyle w:val="ListParagraph"/>
        <w:numPr>
          <w:ilvl w:val="0"/>
          <w:numId w:val="15"/>
        </w:numPr>
      </w:pPr>
      <w:r>
        <w:t xml:space="preserve">A bidirectional </w:t>
      </w:r>
      <w:proofErr w:type="spellStart"/>
      <w:r>
        <w:t>LTP</w:t>
      </w:r>
      <w:proofErr w:type="spellEnd"/>
      <w:r>
        <w:t xml:space="preserve"> for the </w:t>
      </w:r>
      <w:proofErr w:type="spellStart"/>
      <w:r>
        <w:t>OTSiG</w:t>
      </w:r>
      <w:proofErr w:type="spellEnd"/>
      <w:r>
        <w:t>-O overhead termination</w:t>
      </w:r>
    </w:p>
    <w:p w14:paraId="76B3BA5C" w14:textId="77777777" w:rsidR="00D7333F" w:rsidRDefault="00D7333F" w:rsidP="00D7333F">
      <w:pPr>
        <w:pStyle w:val="ListParagraph"/>
        <w:numPr>
          <w:ilvl w:val="0"/>
          <w:numId w:val="15"/>
        </w:numPr>
      </w:pPr>
      <w:r>
        <w:t xml:space="preserve">A set of bidirectional </w:t>
      </w:r>
      <w:proofErr w:type="spellStart"/>
      <w:r>
        <w:t>LayerProtocol</w:t>
      </w:r>
      <w:proofErr w:type="spellEnd"/>
      <w:r>
        <w:t xml:space="preserve"> units one per </w:t>
      </w:r>
      <w:proofErr w:type="spellStart"/>
      <w:r>
        <w:t>OTSi</w:t>
      </w:r>
      <w:proofErr w:type="spellEnd"/>
      <w:r>
        <w:t xml:space="preserve"> measurement and parameters related to the </w:t>
      </w:r>
      <w:proofErr w:type="spellStart"/>
      <w:r>
        <w:t>OTSiG</w:t>
      </w:r>
      <w:proofErr w:type="spellEnd"/>
      <w:r>
        <w:t>-O</w:t>
      </w:r>
    </w:p>
    <w:p w14:paraId="68016177" w14:textId="77777777" w:rsidR="00D7333F" w:rsidRDefault="00D7333F" w:rsidP="00D7333F">
      <w:pPr>
        <w:pStyle w:val="ListParagraph"/>
        <w:numPr>
          <w:ilvl w:val="0"/>
          <w:numId w:val="15"/>
        </w:numPr>
      </w:pPr>
      <w:r>
        <w:t xml:space="preserve">A bidirectional </w:t>
      </w:r>
      <w:proofErr w:type="spellStart"/>
      <w:r>
        <w:t>LayerProtocol</w:t>
      </w:r>
      <w:proofErr w:type="spellEnd"/>
      <w:r>
        <w:t xml:space="preserve"> that deals with the inverse multiplexing of the </w:t>
      </w:r>
      <w:proofErr w:type="spellStart"/>
      <w:r>
        <w:t>OTU</w:t>
      </w:r>
      <w:proofErr w:type="spellEnd"/>
      <w:r>
        <w:t xml:space="preserve">/ODU to signals to be carried by the </w:t>
      </w:r>
      <w:proofErr w:type="spellStart"/>
      <w:r>
        <w:t>OTSis</w:t>
      </w:r>
      <w:proofErr w:type="spellEnd"/>
      <w:r>
        <w:t xml:space="preserve">. </w:t>
      </w:r>
    </w:p>
    <w:p w14:paraId="180510CA" w14:textId="77777777" w:rsidR="00D7333F" w:rsidRDefault="00D7333F" w:rsidP="00D7333F">
      <w:r w:rsidRPr="0068678D">
        <w:rPr>
          <w:lang w:val="en-GB"/>
        </w:rPr>
        <w:object w:dxaOrig="17042" w:dyaOrig="4868" w14:anchorId="433938AD">
          <v:shape id="_x0000_i1092" type="#_x0000_t75" style="width:459.55pt;height:131.5pt" o:ole="">
            <v:imagedata r:id="rId165" o:title=""/>
          </v:shape>
          <o:OLEObject Type="Embed" ProgID="PowerPoint.Slide.12" ShapeID="_x0000_i1092" DrawAspect="Content" ObjectID="_1734166881" r:id="rId166"/>
        </w:object>
      </w:r>
      <w:r>
        <w:t xml:space="preserve"> </w:t>
      </w:r>
    </w:p>
    <w:p w14:paraId="1561C0D8" w14:textId="11C24080" w:rsidR="00D7333F" w:rsidRDefault="00D7333F" w:rsidP="00D7333F">
      <w:pPr>
        <w:pStyle w:val="FigureCaption"/>
        <w:rPr>
          <w:noProof/>
        </w:rPr>
      </w:pPr>
      <w:bookmarkStart w:id="356" w:name="_Toc123553840"/>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46</w:t>
      </w:r>
      <w:r>
        <w:rPr>
          <w:noProof/>
        </w:rPr>
        <w:fldChar w:fldCharType="end"/>
      </w:r>
      <w:r>
        <w:rPr>
          <w:noProof/>
        </w:rPr>
        <w:t xml:space="preserve"> Adding OTSiA transponder</w:t>
      </w:r>
      <w:bookmarkEnd w:id="356"/>
    </w:p>
    <w:p w14:paraId="622FDF6E" w14:textId="6FA3A98A" w:rsidR="00D7333F" w:rsidRDefault="00D7333F" w:rsidP="00D7333F">
      <w:r>
        <w:lastRenderedPageBreak/>
        <w:t xml:space="preserve">The lower part of the </w:t>
      </w:r>
      <w:proofErr w:type="spellStart"/>
      <w:r>
        <w:t>OTSiA</w:t>
      </w:r>
      <w:proofErr w:type="spellEnd"/>
      <w:r>
        <w:t xml:space="preserve"> </w:t>
      </w:r>
      <w:proofErr w:type="spellStart"/>
      <w:r>
        <w:t>LTP</w:t>
      </w:r>
      <w:proofErr w:type="spellEnd"/>
      <w:r>
        <w:t xml:space="preserve"> is the </w:t>
      </w:r>
      <w:proofErr w:type="spellStart"/>
      <w:r>
        <w:t>OTSiA</w:t>
      </w:r>
      <w:proofErr w:type="spellEnd"/>
      <w:r>
        <w:t xml:space="preserve">(p) which corresponds directly to the </w:t>
      </w:r>
      <w:proofErr w:type="spellStart"/>
      <w:r>
        <w:t>NMCA</w:t>
      </w:r>
      <w:proofErr w:type="spellEnd"/>
      <w:r>
        <w:t xml:space="preserve"> termination. In this simple case the end-end bidirectional </w:t>
      </w:r>
      <w:proofErr w:type="spellStart"/>
      <w:r>
        <w:t>NMCA</w:t>
      </w:r>
      <w:proofErr w:type="spellEnd"/>
      <w:r>
        <w:t xml:space="preserve"> FC defines the </w:t>
      </w:r>
      <w:proofErr w:type="spellStart"/>
      <w:r>
        <w:t>OTSiA</w:t>
      </w:r>
      <w:proofErr w:type="spellEnd"/>
      <w:r>
        <w:t xml:space="preserve"> FC (see </w:t>
      </w:r>
      <w:r>
        <w:fldChar w:fldCharType="begin"/>
      </w:r>
      <w:r>
        <w:instrText xml:space="preserve"> REF _Ref517873035 \r \h </w:instrText>
      </w:r>
      <w:r>
        <w:fldChar w:fldCharType="separate"/>
      </w:r>
      <w:ins w:id="357" w:author="Malcolm Betts" w:date="2023-01-02T11:44:00Z">
        <w:r w:rsidR="00ED6D95">
          <w:t>4.4.9.1</w:t>
        </w:r>
      </w:ins>
      <w:del w:id="358" w:author="Malcolm Betts" w:date="2023-01-02T11:44:00Z">
        <w:r w:rsidDel="00ED6D95">
          <w:delText>4.4.10.1</w:delText>
        </w:r>
      </w:del>
      <w:r>
        <w:fldChar w:fldCharType="end"/>
      </w:r>
      <w:r>
        <w:t xml:space="preserve"> </w:t>
      </w:r>
      <w:r>
        <w:fldChar w:fldCharType="begin"/>
      </w:r>
      <w:r>
        <w:instrText xml:space="preserve"> REF _Ref517873035 \h </w:instrText>
      </w:r>
      <w:r>
        <w:fldChar w:fldCharType="separate"/>
      </w:r>
      <w:r>
        <w:t>Point to point Media Channels</w:t>
      </w:r>
      <w:r>
        <w:fldChar w:fldCharType="end"/>
      </w:r>
      <w:r>
        <w:t xml:space="preserve"> on page </w:t>
      </w:r>
      <w:r>
        <w:fldChar w:fldCharType="begin"/>
      </w:r>
      <w:r>
        <w:instrText xml:space="preserve"> PAGEREF _Ref517873035 \h </w:instrText>
      </w:r>
      <w:r>
        <w:fldChar w:fldCharType="separate"/>
      </w:r>
      <w:ins w:id="359" w:author="Malcolm Betts" w:date="2023-01-02T11:44:00Z">
        <w:r w:rsidR="00ED6D95">
          <w:rPr>
            <w:noProof/>
          </w:rPr>
          <w:t>57</w:t>
        </w:r>
      </w:ins>
      <w:del w:id="360" w:author="Malcolm Betts" w:date="2023-01-02T11:44:00Z">
        <w:r w:rsidDel="00ED6D95">
          <w:rPr>
            <w:noProof/>
          </w:rPr>
          <w:delText>43</w:delText>
        </w:r>
      </w:del>
      <w:r>
        <w:fldChar w:fldCharType="end"/>
      </w:r>
      <w:r>
        <w:t xml:space="preserve"> as depicting the </w:t>
      </w:r>
      <w:proofErr w:type="spellStart"/>
      <w:r>
        <w:t>NMCA</w:t>
      </w:r>
      <w:proofErr w:type="spellEnd"/>
      <w:r>
        <w:t xml:space="preserve"> FC) between two transponders. </w:t>
      </w:r>
    </w:p>
    <w:p w14:paraId="619B6B4E" w14:textId="77777777" w:rsidR="00D7333F" w:rsidRDefault="00D7333F" w:rsidP="00D7333F">
      <w:r>
        <w:t>The structure in the figure above can be represented using the simplified form</w:t>
      </w:r>
    </w:p>
    <w:p w14:paraId="22708234" w14:textId="77777777" w:rsidR="00D7333F" w:rsidRDefault="00D7333F" w:rsidP="00D7333F">
      <w:pPr>
        <w:jc w:val="center"/>
      </w:pPr>
      <w:r>
        <w:object w:dxaOrig="8300" w:dyaOrig="8317" w14:anchorId="05401CE4">
          <v:shape id="_x0000_i1093" type="#_x0000_t75" style="width:346.85pt;height:347.5pt" o:ole="">
            <v:imagedata r:id="rId167" o:title=""/>
          </v:shape>
          <o:OLEObject Type="Embed" ProgID="PowerPoint.Slide.12" ShapeID="_x0000_i1093" DrawAspect="Content" ObjectID="_1734166882" r:id="rId168"/>
        </w:object>
      </w:r>
    </w:p>
    <w:p w14:paraId="513FC9D3" w14:textId="4357FBC1" w:rsidR="00D7333F" w:rsidRDefault="00D7333F" w:rsidP="00D7333F">
      <w:pPr>
        <w:pStyle w:val="FigureCaption"/>
        <w:rPr>
          <w:noProof/>
        </w:rPr>
      </w:pPr>
      <w:bookmarkStart w:id="361" w:name="_Toc123553841"/>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47</w:t>
      </w:r>
      <w:r>
        <w:rPr>
          <w:noProof/>
        </w:rPr>
        <w:fldChar w:fldCharType="end"/>
      </w:r>
      <w:r>
        <w:rPr>
          <w:noProof/>
        </w:rPr>
        <w:t xml:space="preserve"> Simplified representation showing OMS/OTS, NMCA, and OTSi termniation</w:t>
      </w:r>
      <w:bookmarkEnd w:id="361"/>
    </w:p>
    <w:p w14:paraId="172E81B1" w14:textId="667D5A61" w:rsidR="00D7333F" w:rsidRDefault="00D7333F" w:rsidP="00D7333F">
      <w:r>
        <w:t xml:space="preserve">In more sophisticated cases where the MC structure supporting the </w:t>
      </w:r>
      <w:bookmarkStart w:id="362" w:name="_Hlk529656294"/>
      <w:proofErr w:type="spellStart"/>
      <w:r>
        <w:t>OTSiA</w:t>
      </w:r>
      <w:proofErr w:type="spellEnd"/>
      <w:r>
        <w:t xml:space="preserve"> is multi-pointed. the </w:t>
      </w:r>
      <w:proofErr w:type="spellStart"/>
      <w:r>
        <w:t>OTSiA</w:t>
      </w:r>
      <w:proofErr w:type="spellEnd"/>
      <w:r>
        <w:t xml:space="preserve"> bidirectional </w:t>
      </w:r>
      <w:bookmarkEnd w:id="362"/>
      <w:r>
        <w:t xml:space="preserve">point to point FC is defined by tuning transponders and receivers. This then defines the relevant </w:t>
      </w:r>
      <w:proofErr w:type="spellStart"/>
      <w:r>
        <w:t>NMCA</w:t>
      </w:r>
      <w:proofErr w:type="spellEnd"/>
      <w:r>
        <w:t xml:space="preserve"> span and hence defines where the relevant places are to measure in the multi-pointed MC (see also </w:t>
      </w:r>
      <w:r>
        <w:fldChar w:fldCharType="begin"/>
      </w:r>
      <w:r>
        <w:instrText xml:space="preserve"> REF _Ref518506109 \r \h </w:instrText>
      </w:r>
      <w:r>
        <w:fldChar w:fldCharType="separate"/>
      </w:r>
      <w:r w:rsidR="00ED6D95">
        <w:t>4.4.10.4</w:t>
      </w:r>
      <w:r>
        <w:fldChar w:fldCharType="end"/>
      </w:r>
      <w:r>
        <w:t xml:space="preserve"> </w:t>
      </w:r>
      <w:r>
        <w:fldChar w:fldCharType="begin"/>
      </w:r>
      <w:r>
        <w:instrText xml:space="preserve"> REF _Ref518506109 \h </w:instrText>
      </w:r>
      <w:r>
        <w:fldChar w:fldCharType="separate"/>
      </w:r>
      <w:r>
        <w:t>Dealing with the route through the MC mesh</w:t>
      </w:r>
      <w:r>
        <w:fldChar w:fldCharType="end"/>
      </w:r>
      <w:r>
        <w:t xml:space="preserve"> on page </w:t>
      </w:r>
      <w:r>
        <w:fldChar w:fldCharType="begin"/>
      </w:r>
      <w:r>
        <w:instrText xml:space="preserve"> PAGEREF _Ref518506109 \h </w:instrText>
      </w:r>
      <w:r>
        <w:fldChar w:fldCharType="separate"/>
      </w:r>
      <w:ins w:id="363" w:author="Malcolm Betts" w:date="2023-01-02T11:44:00Z">
        <w:r w:rsidR="00ED6D95">
          <w:rPr>
            <w:noProof/>
          </w:rPr>
          <w:t>71</w:t>
        </w:r>
      </w:ins>
      <w:del w:id="364" w:author="Malcolm Betts" w:date="2023-01-02T11:44:00Z">
        <w:r w:rsidDel="00ED6D95">
          <w:rPr>
            <w:noProof/>
          </w:rPr>
          <w:delText>55</w:delText>
        </w:r>
      </w:del>
      <w:r>
        <w:fldChar w:fldCharType="end"/>
      </w:r>
      <w:r>
        <w:t>).</w:t>
      </w:r>
    </w:p>
    <w:p w14:paraId="6E321533" w14:textId="77777777" w:rsidR="00D7333F" w:rsidRDefault="00D7333F" w:rsidP="00D7333F">
      <w:pPr>
        <w:pStyle w:val="Heading3"/>
      </w:pPr>
      <w:bookmarkStart w:id="365" w:name="_Toc123553664"/>
      <w:r>
        <w:lastRenderedPageBreak/>
        <w:t xml:space="preserve">Multiple levels of MCA in a </w:t>
      </w:r>
      <w:proofErr w:type="spellStart"/>
      <w:r>
        <w:t>ROADM</w:t>
      </w:r>
      <w:bookmarkEnd w:id="365"/>
      <w:proofErr w:type="spellEnd"/>
    </w:p>
    <w:p w14:paraId="126444AF" w14:textId="77777777" w:rsidR="00D7333F" w:rsidRDefault="00D7333F" w:rsidP="00D7333F">
      <w:r>
        <w:t xml:space="preserve">As discussed earlier in this document, an MC has a spectral width and may be such that several </w:t>
      </w:r>
      <w:proofErr w:type="spellStart"/>
      <w:r>
        <w:t>OTSi</w:t>
      </w:r>
      <w:proofErr w:type="spellEnd"/>
      <w:r>
        <w:t xml:space="preserve">(p)s can pass through it. In the scenario considered here the </w:t>
      </w:r>
      <w:proofErr w:type="spellStart"/>
      <w:r>
        <w:t>ROADM</w:t>
      </w:r>
      <w:proofErr w:type="spellEnd"/>
      <w:r>
        <w:t xml:space="preserve"> is configured with several wide MCs each suitable to pass several </w:t>
      </w:r>
      <w:proofErr w:type="spellStart"/>
      <w:r>
        <w:t>OTSi</w:t>
      </w:r>
      <w:proofErr w:type="spellEnd"/>
      <w:r>
        <w:t>(p)s</w:t>
      </w:r>
      <w:r>
        <w:rPr>
          <w:rStyle w:val="FootnoteReference"/>
        </w:rPr>
        <w:footnoteReference w:id="31"/>
      </w:r>
      <w:r>
        <w:t xml:space="preserve">. </w:t>
      </w:r>
    </w:p>
    <w:p w14:paraId="2BABAA7E" w14:textId="77777777" w:rsidR="00D7333F" w:rsidRDefault="00D7333F" w:rsidP="00D7333F">
      <w:r>
        <w:t>The wide MCs are considered as being in a Group and that Group has associated monitoring and overhead and as such are considered as an MCA</w:t>
      </w:r>
      <w:r>
        <w:rPr>
          <w:rStyle w:val="FootnoteReference"/>
        </w:rPr>
        <w:footnoteReference w:id="32"/>
      </w:r>
      <w:r>
        <w:rPr>
          <w:vertAlign w:val="superscript"/>
        </w:rPr>
        <w:t xml:space="preserve">, </w:t>
      </w:r>
      <w:r>
        <w:rPr>
          <w:rStyle w:val="FootnoteReference"/>
        </w:rPr>
        <w:footnoteReference w:id="33"/>
      </w:r>
      <w:r>
        <w:t>.</w:t>
      </w:r>
    </w:p>
    <w:p w14:paraId="73B87119" w14:textId="77777777" w:rsidR="00D7333F" w:rsidRDefault="00D7333F" w:rsidP="00D7333F">
      <w:r>
        <w:t xml:space="preserve">The figure below shows two ports of a multi-port </w:t>
      </w:r>
      <w:proofErr w:type="spellStart"/>
      <w:r>
        <w:t>ROADM</w:t>
      </w:r>
      <w:proofErr w:type="spellEnd"/>
      <w:r>
        <w:t xml:space="preserve"> “X”. The </w:t>
      </w:r>
      <w:proofErr w:type="spellStart"/>
      <w:r>
        <w:t>ROADM</w:t>
      </w:r>
      <w:proofErr w:type="spellEnd"/>
      <w:r>
        <w:t xml:space="preserve"> is shown as an opaque node. The internal details are represented as capabilities for creation of FCs etc. using ONF specs. In the figure the MCA </w:t>
      </w:r>
      <w:bookmarkStart w:id="367" w:name="_Hlk529656417"/>
      <w:r>
        <w:t>FC shown is</w:t>
      </w:r>
      <w:bookmarkEnd w:id="367"/>
      <w:r>
        <w:t xml:space="preserve"> bidirectional point to point between the MCA </w:t>
      </w:r>
      <w:proofErr w:type="spellStart"/>
      <w:r>
        <w:t>LTPs</w:t>
      </w:r>
      <w:proofErr w:type="spellEnd"/>
      <w:r>
        <w:t xml:space="preserve"> of </w:t>
      </w:r>
      <w:proofErr w:type="spellStart"/>
      <w:r>
        <w:t>AccessPort</w:t>
      </w:r>
      <w:proofErr w:type="spellEnd"/>
      <w:r>
        <w:t xml:space="preserve"> 1 and </w:t>
      </w:r>
      <w:proofErr w:type="spellStart"/>
      <w:r>
        <w:t>AccessPort</w:t>
      </w:r>
      <w:proofErr w:type="spellEnd"/>
      <w:r>
        <w:t xml:space="preserve"> 2 of the </w:t>
      </w:r>
      <w:proofErr w:type="spellStart"/>
      <w:r>
        <w:t>ROADM</w:t>
      </w:r>
      <w:proofErr w:type="spellEnd"/>
      <w:r>
        <w:t>. The FC has more than two MCs present (along with the overhead). The MCs of the MCA have been configured via some form of filtering and each is guarded.</w:t>
      </w:r>
    </w:p>
    <w:p w14:paraId="05D7B74F" w14:textId="7CC4FC3D" w:rsidR="00D7333F" w:rsidRDefault="00D7333F" w:rsidP="00D7333F">
      <w:r>
        <w:t xml:space="preserve">It is possible that the MCA was set up during a preplanning activity prior to the connection of transponders (see </w:t>
      </w:r>
      <w:r>
        <w:fldChar w:fldCharType="begin"/>
      </w:r>
      <w:r>
        <w:instrText xml:space="preserve"> REF _Ref517880041 \r \h </w:instrText>
      </w:r>
      <w:r>
        <w:fldChar w:fldCharType="separate"/>
      </w:r>
      <w:r w:rsidR="00ED6D95">
        <w:t>4.4.10.1</w:t>
      </w:r>
      <w:r>
        <w:fldChar w:fldCharType="end"/>
      </w:r>
      <w:r>
        <w:t xml:space="preserve"> </w:t>
      </w:r>
      <w:r>
        <w:fldChar w:fldCharType="begin"/>
      </w:r>
      <w:r>
        <w:instrText xml:space="preserve"> REF _Ref517880041 \h </w:instrText>
      </w:r>
      <w:r>
        <w:fldChar w:fldCharType="separate"/>
      </w:r>
      <w:r>
        <w:t>Planning approaches</w:t>
      </w:r>
      <w:r>
        <w:fldChar w:fldCharType="end"/>
      </w:r>
      <w:r>
        <w:t xml:space="preserve"> on page </w:t>
      </w:r>
      <w:r>
        <w:fldChar w:fldCharType="begin"/>
      </w:r>
      <w:r>
        <w:instrText xml:space="preserve"> PAGEREF _Ref517880041 \h </w:instrText>
      </w:r>
      <w:r>
        <w:fldChar w:fldCharType="separate"/>
      </w:r>
      <w:ins w:id="368" w:author="Malcolm Betts" w:date="2023-01-02T11:45:00Z">
        <w:r w:rsidR="00ED6D95">
          <w:rPr>
            <w:noProof/>
          </w:rPr>
          <w:t>68</w:t>
        </w:r>
      </w:ins>
      <w:del w:id="369" w:author="Malcolm Betts" w:date="2023-01-02T11:45:00Z">
        <w:r w:rsidDel="00ED6D95">
          <w:rPr>
            <w:noProof/>
          </w:rPr>
          <w:delText>51</w:delText>
        </w:r>
      </w:del>
      <w:r>
        <w:fldChar w:fldCharType="end"/>
      </w:r>
      <w:r>
        <w:t>) and it is possible that none of the MCs is passing any light. Under these circumstances the MCA cannot be monitored</w:t>
      </w:r>
      <w:r>
        <w:rPr>
          <w:rStyle w:val="FootnoteReference"/>
        </w:rPr>
        <w:footnoteReference w:id="34"/>
      </w:r>
      <w:r>
        <w:t>.</w:t>
      </w:r>
    </w:p>
    <w:p w14:paraId="3FA0027A" w14:textId="77777777" w:rsidR="00D7333F" w:rsidRDefault="00D7333F" w:rsidP="00D7333F">
      <w:pPr>
        <w:jc w:val="center"/>
      </w:pPr>
      <w:r>
        <w:object w:dxaOrig="13485" w:dyaOrig="10787" w14:anchorId="07A11AB8">
          <v:shape id="_x0000_i1094" type="#_x0000_t75" style="width:457.65pt;height:366.25pt" o:ole="">
            <v:imagedata r:id="rId169" o:title=""/>
          </v:shape>
          <o:OLEObject Type="Embed" ProgID="PowerPoint.Slide.12" ShapeID="_x0000_i1094" DrawAspect="Content" ObjectID="_1734166883" r:id="rId170"/>
        </w:object>
      </w:r>
    </w:p>
    <w:p w14:paraId="788BE5AC" w14:textId="19FE8DF7" w:rsidR="00D7333F" w:rsidRDefault="00D7333F" w:rsidP="00D7333F">
      <w:pPr>
        <w:pStyle w:val="FigureCaption"/>
        <w:rPr>
          <w:noProof/>
        </w:rPr>
      </w:pPr>
      <w:bookmarkStart w:id="370" w:name="_Toc123553842"/>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48</w:t>
      </w:r>
      <w:r>
        <w:rPr>
          <w:noProof/>
        </w:rPr>
        <w:fldChar w:fldCharType="end"/>
      </w:r>
      <w:r>
        <w:rPr>
          <w:noProof/>
        </w:rPr>
        <w:t xml:space="preserve"> Simplified representation showing transit MCA in ROADM “X”</w:t>
      </w:r>
      <w:bookmarkEnd w:id="370"/>
    </w:p>
    <w:p w14:paraId="29F6F225" w14:textId="77777777" w:rsidR="00D7333F" w:rsidRDefault="00D7333F" w:rsidP="00D7333F">
      <w:r>
        <w:t xml:space="preserve">When there is demand for an Information Transfer Channel an </w:t>
      </w:r>
      <w:proofErr w:type="spellStart"/>
      <w:r>
        <w:t>OTSiA</w:t>
      </w:r>
      <w:proofErr w:type="spellEnd"/>
      <w:r>
        <w:t xml:space="preserve">(p) will be routed across the network. This will result in definition of an </w:t>
      </w:r>
      <w:proofErr w:type="spellStart"/>
      <w:r>
        <w:t>NMCA</w:t>
      </w:r>
      <w:proofErr w:type="spellEnd"/>
      <w:r>
        <w:t xml:space="preserve"> with one or more </w:t>
      </w:r>
      <w:proofErr w:type="spellStart"/>
      <w:r>
        <w:t>NMCs</w:t>
      </w:r>
      <w:proofErr w:type="spellEnd"/>
      <w:r>
        <w:t xml:space="preserve"> (based on the number of </w:t>
      </w:r>
      <w:proofErr w:type="spellStart"/>
      <w:r>
        <w:t>OTSis</w:t>
      </w:r>
      <w:proofErr w:type="spellEnd"/>
      <w:r>
        <w:t xml:space="preserve"> in the </w:t>
      </w:r>
      <w:proofErr w:type="spellStart"/>
      <w:r>
        <w:t>OTSiA</w:t>
      </w:r>
      <w:proofErr w:type="spellEnd"/>
      <w:r>
        <w:t xml:space="preserve">(p)). Depending upon the structure of the network (topology and </w:t>
      </w:r>
      <w:proofErr w:type="spellStart"/>
      <w:r>
        <w:t>ROADM</w:t>
      </w:r>
      <w:proofErr w:type="spellEnd"/>
      <w:r>
        <w:t xml:space="preserve"> capability) this may be a point to point route through a multi-pointed MC. </w:t>
      </w:r>
    </w:p>
    <w:p w14:paraId="01B43642" w14:textId="77777777" w:rsidR="00D7333F" w:rsidRDefault="00D7333F" w:rsidP="00D7333F">
      <w:r>
        <w:t xml:space="preserve">To simplify the discussion at this stage, it is assumed that the network structure is such that point to point MCs are defined and that the </w:t>
      </w:r>
      <w:proofErr w:type="spellStart"/>
      <w:r>
        <w:t>NMCA</w:t>
      </w:r>
      <w:proofErr w:type="spellEnd"/>
      <w:r>
        <w:t xml:space="preserve"> uses pre-configured wide MCs for at least part of the transit and specifically uses the wide MCA in </w:t>
      </w:r>
      <w:proofErr w:type="spellStart"/>
      <w:r>
        <w:t>ROADM</w:t>
      </w:r>
      <w:proofErr w:type="spellEnd"/>
      <w:r>
        <w:t xml:space="preserve"> “X”.</w:t>
      </w:r>
    </w:p>
    <w:p w14:paraId="79923A05" w14:textId="77777777" w:rsidR="00D7333F" w:rsidRDefault="00D7333F" w:rsidP="00D7333F">
      <w:r>
        <w:t xml:space="preserve">It is possible that there is no further configuration in </w:t>
      </w:r>
      <w:proofErr w:type="spellStart"/>
      <w:r>
        <w:t>ROADM</w:t>
      </w:r>
      <w:proofErr w:type="spellEnd"/>
      <w:r>
        <w:t xml:space="preserve"> “X” and that it is not required to be monitored at any finer granularity </w:t>
      </w:r>
      <w:proofErr w:type="gramStart"/>
      <w:r>
        <w:t>that</w:t>
      </w:r>
      <w:proofErr w:type="gramEnd"/>
      <w:r>
        <w:t xml:space="preserve"> the existing MCs. In this case, when an </w:t>
      </w:r>
      <w:proofErr w:type="spellStart"/>
      <w:r>
        <w:t>OTSi</w:t>
      </w:r>
      <w:proofErr w:type="spellEnd"/>
      <w:r>
        <w:t xml:space="preserve"> is actually enabled some light will appear in part of the spectrum of the MC and that can be monitored simply as power in the channel.</w:t>
      </w:r>
    </w:p>
    <w:p w14:paraId="79C8CCEC" w14:textId="77777777" w:rsidR="00D7333F" w:rsidRDefault="00D7333F" w:rsidP="00D7333F">
      <w:r>
        <w:t xml:space="preserve">It is also possible that a further level of configuration is applied to enable </w:t>
      </w:r>
      <w:proofErr w:type="spellStart"/>
      <w:r>
        <w:t>NMCA</w:t>
      </w:r>
      <w:proofErr w:type="spellEnd"/>
      <w:r>
        <w:t xml:space="preserve"> power balancing and </w:t>
      </w:r>
      <w:proofErr w:type="spellStart"/>
      <w:r>
        <w:t>NMCA</w:t>
      </w:r>
      <w:proofErr w:type="spellEnd"/>
      <w:r>
        <w:t xml:space="preserve"> monitoring. The figure below shows the addition of the more detailed view of the </w:t>
      </w:r>
      <w:proofErr w:type="spellStart"/>
      <w:r>
        <w:t>NMCs</w:t>
      </w:r>
      <w:proofErr w:type="spellEnd"/>
      <w:r>
        <w:t xml:space="preserve"> in the </w:t>
      </w:r>
      <w:proofErr w:type="spellStart"/>
      <w:r>
        <w:t>NMCA</w:t>
      </w:r>
      <w:proofErr w:type="spellEnd"/>
      <w:r>
        <w:t xml:space="preserve"> and the provision of monitoring. The upper FC representing the </w:t>
      </w:r>
      <w:proofErr w:type="spellStart"/>
      <w:r>
        <w:t>NMCA</w:t>
      </w:r>
      <w:proofErr w:type="spellEnd"/>
      <w:r>
        <w:t xml:space="preserve"> is fully dependent for its boundary definition on the pre-configured wide MCA (the FC </w:t>
      </w:r>
      <w:r>
        <w:lastRenderedPageBreak/>
        <w:t xml:space="preserve">below the </w:t>
      </w:r>
      <w:proofErr w:type="spellStart"/>
      <w:r>
        <w:t>NMCA</w:t>
      </w:r>
      <w:proofErr w:type="spellEnd"/>
      <w:r>
        <w:t xml:space="preserve"> FC in the figure). It is essentially emergent from the definition of the </w:t>
      </w:r>
      <w:proofErr w:type="spellStart"/>
      <w:r>
        <w:t>OTSi</w:t>
      </w:r>
      <w:proofErr w:type="spellEnd"/>
      <w:r>
        <w:t>(p) overlaid on the MCA FC.</w:t>
      </w:r>
    </w:p>
    <w:p w14:paraId="276A7B4A" w14:textId="77777777" w:rsidR="00D7333F" w:rsidRDefault="00D7333F" w:rsidP="00D7333F">
      <w:pPr>
        <w:jc w:val="center"/>
      </w:pPr>
      <w:r>
        <w:object w:dxaOrig="12844" w:dyaOrig="10273" w14:anchorId="4A8AA7AF">
          <v:shape id="_x0000_i1095" type="#_x0000_t75" style="width:435.75pt;height:348.1pt" o:ole="">
            <v:imagedata r:id="rId171" o:title=""/>
          </v:shape>
          <o:OLEObject Type="Embed" ProgID="PowerPoint.Slide.12" ShapeID="_x0000_i1095" DrawAspect="Content" ObjectID="_1734166884" r:id="rId172"/>
        </w:object>
      </w:r>
    </w:p>
    <w:p w14:paraId="3B087B9B" w14:textId="1839596B" w:rsidR="00D7333F" w:rsidRDefault="00D7333F" w:rsidP="00D7333F">
      <w:pPr>
        <w:pStyle w:val="FigureCaption"/>
        <w:rPr>
          <w:noProof/>
        </w:rPr>
      </w:pPr>
      <w:bookmarkStart w:id="371" w:name="_Toc123553843"/>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49</w:t>
      </w:r>
      <w:r>
        <w:rPr>
          <w:noProof/>
        </w:rPr>
        <w:fldChar w:fldCharType="end"/>
      </w:r>
      <w:r>
        <w:rPr>
          <w:noProof/>
        </w:rPr>
        <w:t xml:space="preserve"> Simplified representation showing transit MCA with NMCA configuration</w:t>
      </w:r>
      <w:bookmarkEnd w:id="371"/>
    </w:p>
    <w:p w14:paraId="4F7ACC37" w14:textId="77777777" w:rsidR="00D7333F" w:rsidRDefault="00D7333F" w:rsidP="00D7333F">
      <w:r>
        <w:t xml:space="preserve">The relationship between the </w:t>
      </w:r>
      <w:proofErr w:type="spellStart"/>
      <w:r>
        <w:t>NMC</w:t>
      </w:r>
      <w:proofErr w:type="spellEnd"/>
      <w:r>
        <w:t xml:space="preserve"> FCs of the </w:t>
      </w:r>
      <w:proofErr w:type="spellStart"/>
      <w:r>
        <w:t>NMCA</w:t>
      </w:r>
      <w:proofErr w:type="spellEnd"/>
      <w:r>
        <w:t xml:space="preserve"> FC and the MC FCs of the MCA FC is understood through the spectrum definition of each </w:t>
      </w:r>
      <w:proofErr w:type="spellStart"/>
      <w:r>
        <w:t>NMC</w:t>
      </w:r>
      <w:proofErr w:type="spellEnd"/>
      <w:r>
        <w:t xml:space="preserve"> in the context of the spectrum definition of the MCs of the MCA.</w:t>
      </w:r>
    </w:p>
    <w:p w14:paraId="34F92AD4" w14:textId="77777777" w:rsidR="00D7333F" w:rsidRDefault="00D7333F" w:rsidP="00D7333F">
      <w:pPr>
        <w:rPr>
          <w:noProof/>
        </w:rPr>
      </w:pPr>
      <w:r>
        <w:rPr>
          <w:noProof/>
        </w:rPr>
        <w:t>In this configuration it is possible to assess characteristics (such as power) for the MCA, MC, NMCA and NMC.</w:t>
      </w:r>
    </w:p>
    <w:p w14:paraId="55ECE07B" w14:textId="6BD9A531" w:rsidR="00D7333F" w:rsidRDefault="00D7333F" w:rsidP="00D7333F">
      <w:pPr>
        <w:rPr>
          <w:noProof/>
        </w:rPr>
      </w:pPr>
      <w:r>
        <w:rPr>
          <w:noProof/>
        </w:rPr>
        <w:t xml:space="preserve">Considering a multi-pointed MC as discussed in </w:t>
      </w:r>
      <w:r>
        <w:rPr>
          <w:noProof/>
        </w:rPr>
        <w:fldChar w:fldCharType="begin"/>
      </w:r>
      <w:r>
        <w:rPr>
          <w:noProof/>
        </w:rPr>
        <w:instrText xml:space="preserve"> REF _Ref517873168 \r \h </w:instrText>
      </w:r>
      <w:r>
        <w:rPr>
          <w:noProof/>
        </w:rPr>
      </w:r>
      <w:r>
        <w:rPr>
          <w:noProof/>
        </w:rPr>
        <w:fldChar w:fldCharType="separate"/>
      </w:r>
      <w:r w:rsidR="00ED6D95">
        <w:rPr>
          <w:noProof/>
        </w:rPr>
        <w:t>4.4.9.2</w:t>
      </w:r>
      <w:r>
        <w:rPr>
          <w:noProof/>
        </w:rPr>
        <w:fldChar w:fldCharType="end"/>
      </w:r>
      <w:r>
        <w:rPr>
          <w:noProof/>
        </w:rPr>
        <w:t xml:space="preserve"> </w:t>
      </w:r>
      <w:r>
        <w:rPr>
          <w:noProof/>
        </w:rPr>
        <w:fldChar w:fldCharType="begin"/>
      </w:r>
      <w:r>
        <w:rPr>
          <w:noProof/>
        </w:rPr>
        <w:instrText xml:space="preserve"> REF _Ref517873168 \h </w:instrText>
      </w:r>
      <w:r>
        <w:rPr>
          <w:noProof/>
        </w:rPr>
      </w:r>
      <w:r>
        <w:rPr>
          <w:noProof/>
        </w:rPr>
        <w:fldChar w:fldCharType="separate"/>
      </w:r>
      <w:r>
        <w:t>Multi-pointed Media Channels</w:t>
      </w:r>
      <w:r>
        <w:rPr>
          <w:noProof/>
        </w:rPr>
        <w:fldChar w:fldCharType="end"/>
      </w:r>
      <w:r>
        <w:rPr>
          <w:noProof/>
        </w:rPr>
        <w:t xml:space="preserve"> on page </w:t>
      </w:r>
      <w:r>
        <w:rPr>
          <w:noProof/>
        </w:rPr>
        <w:fldChar w:fldCharType="begin"/>
      </w:r>
      <w:r>
        <w:rPr>
          <w:noProof/>
        </w:rPr>
        <w:instrText xml:space="preserve"> PAGEREF _Ref517873168 \h </w:instrText>
      </w:r>
      <w:r>
        <w:rPr>
          <w:noProof/>
        </w:rPr>
      </w:r>
      <w:r>
        <w:rPr>
          <w:noProof/>
        </w:rPr>
        <w:fldChar w:fldCharType="separate"/>
      </w:r>
      <w:ins w:id="372" w:author="Malcolm Betts" w:date="2023-01-02T11:45:00Z">
        <w:r w:rsidR="00ED6D95">
          <w:rPr>
            <w:noProof/>
          </w:rPr>
          <w:t>58</w:t>
        </w:r>
      </w:ins>
      <w:del w:id="373" w:author="Malcolm Betts" w:date="2023-01-02T11:45:00Z">
        <w:r w:rsidDel="00ED6D95">
          <w:rPr>
            <w:noProof/>
          </w:rPr>
          <w:delText>49</w:delText>
        </w:r>
      </w:del>
      <w:r>
        <w:rPr>
          <w:noProof/>
        </w:rPr>
        <w:fldChar w:fldCharType="end"/>
      </w:r>
      <w:r>
        <w:rPr>
          <w:noProof/>
        </w:rPr>
        <w:t xml:space="preserve"> and especially </w:t>
      </w:r>
      <w:r>
        <w:rPr>
          <w:noProof/>
        </w:rPr>
        <w:fldChar w:fldCharType="begin"/>
      </w:r>
      <w:r>
        <w:rPr>
          <w:noProof/>
        </w:rPr>
        <w:instrText xml:space="preserve"> REF _Ref518084179 \h </w:instrText>
      </w:r>
      <w:r>
        <w:rPr>
          <w:noProof/>
        </w:rPr>
      </w:r>
      <w:r>
        <w:rPr>
          <w:noProof/>
        </w:rPr>
        <w:fldChar w:fldCharType="separate"/>
      </w:r>
      <w:ins w:id="374" w:author="Malcolm Betts" w:date="2023-01-02T11:45:00Z">
        <w:r w:rsidR="00ED6D95">
          <w:t xml:space="preserve">Figure </w:t>
        </w:r>
        <w:r w:rsidR="00ED6D95">
          <w:rPr>
            <w:noProof/>
          </w:rPr>
          <w:t>4</w:t>
        </w:r>
        <w:r w:rsidR="00ED6D95" w:rsidRPr="00502DB7">
          <w:t>-</w:t>
        </w:r>
        <w:r w:rsidR="00ED6D95">
          <w:rPr>
            <w:noProof/>
          </w:rPr>
          <w:t xml:space="preserve">29 </w:t>
        </w:r>
      </w:ins>
      <w:del w:id="375" w:author="Malcolm Betts" w:date="2023-01-02T11:45:00Z">
        <w:r w:rsidDel="00ED6D95">
          <w:delText xml:space="preserve">Figure </w:delText>
        </w:r>
        <w:r w:rsidDel="00ED6D95">
          <w:rPr>
            <w:noProof/>
          </w:rPr>
          <w:delText>6</w:delText>
        </w:r>
        <w:r w:rsidRPr="00502DB7" w:rsidDel="00ED6D95">
          <w:delText>-</w:delText>
        </w:r>
        <w:r w:rsidDel="00ED6D95">
          <w:rPr>
            <w:noProof/>
          </w:rPr>
          <w:delText>35 Media Channel with full split and merge showing overlaid OTSis</w:delText>
        </w:r>
      </w:del>
      <w:r>
        <w:rPr>
          <w:noProof/>
        </w:rPr>
        <w:fldChar w:fldCharType="end"/>
      </w:r>
      <w:r>
        <w:rPr>
          <w:noProof/>
        </w:rPr>
        <w:t xml:space="preserve"> on page </w:t>
      </w:r>
      <w:r>
        <w:rPr>
          <w:noProof/>
        </w:rPr>
        <w:fldChar w:fldCharType="begin"/>
      </w:r>
      <w:r>
        <w:rPr>
          <w:noProof/>
        </w:rPr>
        <w:instrText xml:space="preserve"> PAGEREF _Ref518084179 \h </w:instrText>
      </w:r>
      <w:r>
        <w:rPr>
          <w:noProof/>
        </w:rPr>
      </w:r>
      <w:r>
        <w:rPr>
          <w:noProof/>
        </w:rPr>
        <w:fldChar w:fldCharType="separate"/>
      </w:r>
      <w:ins w:id="376" w:author="Malcolm Betts" w:date="2023-01-02T11:45:00Z">
        <w:r w:rsidR="00ED6D95">
          <w:rPr>
            <w:noProof/>
          </w:rPr>
          <w:t>59</w:t>
        </w:r>
      </w:ins>
      <w:del w:id="377" w:author="Malcolm Betts" w:date="2023-01-02T11:45:00Z">
        <w:r w:rsidDel="00ED6D95">
          <w:rPr>
            <w:noProof/>
          </w:rPr>
          <w:delText>51</w:delText>
        </w:r>
      </w:del>
      <w:r>
        <w:rPr>
          <w:noProof/>
        </w:rPr>
        <w:fldChar w:fldCharType="end"/>
      </w:r>
      <w:r>
        <w:rPr>
          <w:noProof/>
        </w:rPr>
        <w:t xml:space="preserve">, it is clear that there are points in the network where monitoring is relevant and points where it is not. </w:t>
      </w:r>
    </w:p>
    <w:p w14:paraId="7B6CA3E0" w14:textId="109529FF" w:rsidR="00D7333F" w:rsidRDefault="00D7333F" w:rsidP="00D7333F">
      <w:pPr>
        <w:rPr>
          <w:noProof/>
        </w:rPr>
      </w:pPr>
      <w:r>
        <w:rPr>
          <w:noProof/>
        </w:rPr>
        <w:t xml:space="preserve">Take the C&lt;&gt;G OTSi in </w:t>
      </w:r>
      <w:r>
        <w:rPr>
          <w:noProof/>
        </w:rPr>
        <w:fldChar w:fldCharType="begin"/>
      </w:r>
      <w:r>
        <w:rPr>
          <w:noProof/>
        </w:rPr>
        <w:instrText xml:space="preserve"> REF _Ref518084179 \h </w:instrText>
      </w:r>
      <w:r>
        <w:rPr>
          <w:noProof/>
        </w:rPr>
      </w:r>
      <w:r>
        <w:rPr>
          <w:noProof/>
        </w:rPr>
        <w:fldChar w:fldCharType="separate"/>
      </w:r>
      <w:ins w:id="378" w:author="Malcolm Betts" w:date="2023-01-02T11:46:00Z">
        <w:r w:rsidR="00ED6D95">
          <w:t xml:space="preserve">Figure </w:t>
        </w:r>
        <w:r w:rsidR="00ED6D95">
          <w:rPr>
            <w:noProof/>
          </w:rPr>
          <w:t>4</w:t>
        </w:r>
        <w:r w:rsidR="00ED6D95" w:rsidRPr="00502DB7">
          <w:t>-</w:t>
        </w:r>
        <w:r w:rsidR="00ED6D95">
          <w:rPr>
            <w:noProof/>
          </w:rPr>
          <w:t xml:space="preserve">29 </w:t>
        </w:r>
      </w:ins>
      <w:del w:id="379" w:author="Malcolm Betts" w:date="2023-01-02T11:46:00Z">
        <w:r w:rsidDel="00ED6D95">
          <w:delText xml:space="preserve">Figure </w:delText>
        </w:r>
        <w:r w:rsidDel="00ED6D95">
          <w:rPr>
            <w:noProof/>
          </w:rPr>
          <w:delText>6</w:delText>
        </w:r>
        <w:r w:rsidRPr="00502DB7" w:rsidDel="00ED6D95">
          <w:delText>-</w:delText>
        </w:r>
        <w:r w:rsidDel="00ED6D95">
          <w:rPr>
            <w:noProof/>
          </w:rPr>
          <w:delText>35</w:delText>
        </w:r>
      </w:del>
      <w:r>
        <w:rPr>
          <w:noProof/>
        </w:rPr>
        <w:fldChar w:fldCharType="end"/>
      </w:r>
      <w:r>
        <w:rPr>
          <w:noProof/>
        </w:rPr>
        <w:t>, measuring red and green in C, 2, 3 and G provides information about the integrity of the C&lt;&gt;G OTSi. Green is also sent through ROADM 1 but there is no reason to measure the power at this point.</w:t>
      </w:r>
    </w:p>
    <w:p w14:paraId="11D7B65F" w14:textId="77777777" w:rsidR="00D7333F" w:rsidRDefault="00D7333F" w:rsidP="00D7333F">
      <w:pPr>
        <w:rPr>
          <w:noProof/>
        </w:rPr>
      </w:pPr>
      <w:r>
        <w:rPr>
          <w:noProof/>
        </w:rPr>
        <w:lastRenderedPageBreak/>
        <w:t xml:space="preserve">Recognizing that there is a red merge in node 2 (see </w:t>
      </w:r>
      <w:r>
        <w:rPr>
          <w:noProof/>
        </w:rPr>
        <w:fldChar w:fldCharType="begin"/>
      </w:r>
      <w:r>
        <w:rPr>
          <w:noProof/>
        </w:rPr>
        <w:instrText xml:space="preserve"> REF _Ref529656772 \h </w:instrText>
      </w:r>
      <w:r>
        <w:rPr>
          <w:noProof/>
        </w:rPr>
      </w:r>
      <w:r>
        <w:rPr>
          <w:noProof/>
        </w:rPr>
        <w:fldChar w:fldCharType="separate"/>
      </w:r>
      <w:r>
        <w:t xml:space="preserve">Figure </w:t>
      </w:r>
      <w:r>
        <w:rPr>
          <w:noProof/>
        </w:rPr>
        <w:t>6</w:t>
      </w:r>
      <w:r w:rsidRPr="00502DB7">
        <w:t>-</w:t>
      </w:r>
      <w:r>
        <w:rPr>
          <w:noProof/>
        </w:rPr>
        <w:t>35 Media Channel with full split and merge</w:t>
      </w:r>
      <w:r>
        <w:rPr>
          <w:noProof/>
        </w:rPr>
        <w:fldChar w:fldCharType="end"/>
      </w:r>
      <w:r>
        <w:rPr>
          <w:noProof/>
        </w:rPr>
        <w:t>), it would be sensible to monitor the red power on the 1</w:t>
      </w:r>
      <w:r>
        <w:rPr>
          <w:noProof/>
        </w:rPr>
        <w:sym w:font="Wingdings" w:char="F0E0"/>
      </w:r>
      <w:r>
        <w:rPr>
          <w:noProof/>
        </w:rPr>
        <w:t>2 link to ensure that it is zero.</w:t>
      </w:r>
    </w:p>
    <w:p w14:paraId="1B7C26DE" w14:textId="77777777" w:rsidR="00D7333F" w:rsidRDefault="00D7333F" w:rsidP="00D7333F">
      <w:pPr>
        <w:rPr>
          <w:noProof/>
        </w:rPr>
      </w:pPr>
      <w:r>
        <w:rPr>
          <w:noProof/>
        </w:rPr>
        <w:t>The termination in a ROADM with several levels of MC configuration could be represented as in the figure below.</w:t>
      </w:r>
    </w:p>
    <w:p w14:paraId="04EBC9A6" w14:textId="77777777" w:rsidR="00D7333F" w:rsidRDefault="00D7333F" w:rsidP="00D7333F">
      <w:pPr>
        <w:jc w:val="center"/>
      </w:pPr>
      <w:r>
        <w:object w:dxaOrig="10460" w:dyaOrig="10480" w14:anchorId="444FD02C">
          <v:shape id="_x0000_i1096" type="#_x0000_t75" style="width:354.35pt;height:355pt" o:ole="">
            <v:imagedata r:id="rId173" o:title=""/>
          </v:shape>
          <o:OLEObject Type="Embed" ProgID="PowerPoint.Slide.12" ShapeID="_x0000_i1096" DrawAspect="Content" ObjectID="_1734166885" r:id="rId174"/>
        </w:object>
      </w:r>
    </w:p>
    <w:p w14:paraId="64A3A537" w14:textId="4AC5A89E" w:rsidR="00D7333F" w:rsidRDefault="00D7333F" w:rsidP="00D7333F">
      <w:pPr>
        <w:pStyle w:val="FigureCaption"/>
        <w:rPr>
          <w:noProof/>
        </w:rPr>
      </w:pPr>
      <w:bookmarkStart w:id="380" w:name="_Toc123553844"/>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50</w:t>
      </w:r>
      <w:r>
        <w:rPr>
          <w:noProof/>
        </w:rPr>
        <w:fldChar w:fldCharType="end"/>
      </w:r>
      <w:r>
        <w:rPr>
          <w:noProof/>
        </w:rPr>
        <w:t xml:space="preserve"> Simplified representation showing OMS/OTS, MCA, NMCA, and OTSi termniation</w:t>
      </w:r>
      <w:bookmarkEnd w:id="380"/>
    </w:p>
    <w:p w14:paraId="75062CDB" w14:textId="77777777" w:rsidR="00D7333F" w:rsidRDefault="00D7333F" w:rsidP="00D7333F">
      <w:pPr>
        <w:pStyle w:val="Heading3"/>
        <w:rPr>
          <w:noProof/>
        </w:rPr>
      </w:pPr>
      <w:bookmarkStart w:id="381" w:name="_Toc123553665"/>
      <w:r>
        <w:rPr>
          <w:noProof/>
        </w:rPr>
        <w:t>MCA network considerations</w:t>
      </w:r>
      <w:bookmarkEnd w:id="381"/>
    </w:p>
    <w:p w14:paraId="08F3D3C2" w14:textId="77777777" w:rsidR="00D7333F" w:rsidRDefault="00D7333F" w:rsidP="00D7333F">
      <w:r>
        <w:t xml:space="preserve">Using a further simplification of the symbol set depicting the constructs discussed in the previous section, a simple linear network view can be constructed that shows various MC configurations in a network context. </w:t>
      </w:r>
    </w:p>
    <w:p w14:paraId="0D0F793E" w14:textId="4E443BCC" w:rsidR="00D7333F" w:rsidRDefault="00D7333F" w:rsidP="00D7333F">
      <w:r>
        <w:t xml:space="preserve">In the figure below, the planning strategy is assumed to be “Preplanned point to point MCs” (see </w:t>
      </w:r>
      <w:r>
        <w:fldChar w:fldCharType="begin"/>
      </w:r>
      <w:r>
        <w:instrText xml:space="preserve"> REF _Ref517880041 \r \h </w:instrText>
      </w:r>
      <w:r>
        <w:fldChar w:fldCharType="separate"/>
      </w:r>
      <w:r>
        <w:t>4.4.10.1</w:t>
      </w:r>
      <w:r>
        <w:fldChar w:fldCharType="end"/>
      </w:r>
      <w:r>
        <w:t xml:space="preserve"> </w:t>
      </w:r>
      <w:r>
        <w:fldChar w:fldCharType="begin"/>
      </w:r>
      <w:r>
        <w:instrText xml:space="preserve"> REF _Ref517880041 \h </w:instrText>
      </w:r>
      <w:r>
        <w:fldChar w:fldCharType="separate"/>
      </w:r>
      <w:r>
        <w:t>Planning approaches</w:t>
      </w:r>
      <w:r>
        <w:fldChar w:fldCharType="end"/>
      </w:r>
      <w:r>
        <w:t xml:space="preserve"> on page </w:t>
      </w:r>
      <w:r>
        <w:fldChar w:fldCharType="begin"/>
      </w:r>
      <w:r>
        <w:instrText xml:space="preserve"> PAGEREF _Ref517880041 \h </w:instrText>
      </w:r>
      <w:r>
        <w:fldChar w:fldCharType="separate"/>
      </w:r>
      <w:ins w:id="382" w:author="Malcolm Betts" w:date="2023-01-02T11:46:00Z">
        <w:r w:rsidR="00ED6D95">
          <w:rPr>
            <w:noProof/>
          </w:rPr>
          <w:t>68</w:t>
        </w:r>
      </w:ins>
      <w:del w:id="383" w:author="Malcolm Betts" w:date="2023-01-02T11:46:00Z">
        <w:r w:rsidDel="00ED6D95">
          <w:rPr>
            <w:noProof/>
          </w:rPr>
          <w:delText>52</w:delText>
        </w:r>
      </w:del>
      <w:r>
        <w:fldChar w:fldCharType="end"/>
      </w:r>
      <w:r>
        <w:t>).</w:t>
      </w:r>
    </w:p>
    <w:p w14:paraId="25AB091B" w14:textId="77777777" w:rsidR="00D7333F" w:rsidRDefault="00D7333F" w:rsidP="00D7333F">
      <w:r>
        <w:t>In the figure below:</w:t>
      </w:r>
    </w:p>
    <w:p w14:paraId="2D891286" w14:textId="77777777" w:rsidR="00D7333F" w:rsidRDefault="00D7333F" w:rsidP="00D7333F">
      <w:pPr>
        <w:pStyle w:val="ListParagraph"/>
        <w:numPr>
          <w:ilvl w:val="0"/>
          <w:numId w:val="25"/>
        </w:numPr>
      </w:pPr>
      <w:r>
        <w:t>There are three preplanned MCs A-B-C, D-E-F and F-G-H</w:t>
      </w:r>
    </w:p>
    <w:p w14:paraId="7E985D9E" w14:textId="77777777" w:rsidR="00D7333F" w:rsidRDefault="00D7333F" w:rsidP="00D7333F">
      <w:pPr>
        <w:pStyle w:val="ListParagraph"/>
        <w:numPr>
          <w:ilvl w:val="0"/>
          <w:numId w:val="25"/>
        </w:numPr>
      </w:pPr>
      <w:r>
        <w:t xml:space="preserve">Node A shows two levels of MC (MCA and </w:t>
      </w:r>
      <w:proofErr w:type="spellStart"/>
      <w:r>
        <w:t>NMCA</w:t>
      </w:r>
      <w:proofErr w:type="spellEnd"/>
      <w:r>
        <w:t>) with a termination</w:t>
      </w:r>
    </w:p>
    <w:p w14:paraId="364C666B" w14:textId="77777777" w:rsidR="00D7333F" w:rsidRDefault="00D7333F" w:rsidP="00D7333F">
      <w:pPr>
        <w:pStyle w:val="ListParagraph"/>
        <w:numPr>
          <w:ilvl w:val="0"/>
          <w:numId w:val="25"/>
        </w:numPr>
      </w:pPr>
      <w:r>
        <w:lastRenderedPageBreak/>
        <w:t xml:space="preserve">Node B, E and G have all been switched at the broad MC/MCA level such that the </w:t>
      </w:r>
      <w:proofErr w:type="spellStart"/>
      <w:r>
        <w:t>NMC</w:t>
      </w:r>
      <w:proofErr w:type="spellEnd"/>
      <w:r>
        <w:t>/</w:t>
      </w:r>
      <w:proofErr w:type="spellStart"/>
      <w:r>
        <w:t>NMCA</w:t>
      </w:r>
      <w:proofErr w:type="spellEnd"/>
      <w:r>
        <w:t xml:space="preserve"> route is constrained.</w:t>
      </w:r>
    </w:p>
    <w:p w14:paraId="2C01DFA1" w14:textId="77777777" w:rsidR="00D7333F" w:rsidRDefault="00D7333F" w:rsidP="00D7333F">
      <w:pPr>
        <w:pStyle w:val="ListParagraph"/>
        <w:numPr>
          <w:ilvl w:val="0"/>
          <w:numId w:val="25"/>
        </w:numPr>
      </w:pPr>
      <w:r>
        <w:t xml:space="preserve">Node C, D and F have been switched at the </w:t>
      </w:r>
      <w:proofErr w:type="spellStart"/>
      <w:r>
        <w:t>NMC</w:t>
      </w:r>
      <w:proofErr w:type="spellEnd"/>
      <w:r>
        <w:t>/</w:t>
      </w:r>
      <w:proofErr w:type="spellStart"/>
      <w:r>
        <w:t>NMCA</w:t>
      </w:r>
      <w:proofErr w:type="spellEnd"/>
      <w:r>
        <w:t xml:space="preserve"> granularity</w:t>
      </w:r>
    </w:p>
    <w:p w14:paraId="5EECE546" w14:textId="77777777" w:rsidR="00D7333F" w:rsidRDefault="00D7333F" w:rsidP="00D7333F">
      <w:pPr>
        <w:pStyle w:val="ListParagraph"/>
        <w:numPr>
          <w:ilvl w:val="0"/>
          <w:numId w:val="25"/>
        </w:numPr>
      </w:pPr>
      <w:r>
        <w:t xml:space="preserve">The </w:t>
      </w:r>
      <w:proofErr w:type="spellStart"/>
      <w:r>
        <w:t>NMC</w:t>
      </w:r>
      <w:proofErr w:type="spellEnd"/>
      <w:r>
        <w:t>, although shown between two points, may be multi-pointed. The ITC (Information Transfer Channel), resulting from the application of tuned transmitters and receivers is bidirectional point to point</w:t>
      </w:r>
    </w:p>
    <w:p w14:paraId="41249AB4" w14:textId="77777777" w:rsidR="00D7333F" w:rsidRPr="0039035E" w:rsidRDefault="00D7333F" w:rsidP="00D7333F">
      <w:r>
        <w:t xml:space="preserve">It is assumed that the </w:t>
      </w:r>
      <w:proofErr w:type="spellStart"/>
      <w:r>
        <w:t>ROADM</w:t>
      </w:r>
      <w:proofErr w:type="spellEnd"/>
      <w:r>
        <w:t xml:space="preserve"> nodes have many </w:t>
      </w:r>
      <w:proofErr w:type="spellStart"/>
      <w:r>
        <w:t>AccessPorts</w:t>
      </w:r>
      <w:proofErr w:type="spellEnd"/>
      <w:r>
        <w:t xml:space="preserve"> and hence the figure is highly simplified. It is assumed that the MC set-up at each </w:t>
      </w:r>
      <w:proofErr w:type="spellStart"/>
      <w:r>
        <w:t>AccessPort</w:t>
      </w:r>
      <w:proofErr w:type="spellEnd"/>
      <w:r>
        <w:t xml:space="preserve"> each port may be different.</w:t>
      </w:r>
    </w:p>
    <w:p w14:paraId="344FB0ED" w14:textId="77777777" w:rsidR="00D7333F" w:rsidRPr="00EC453F" w:rsidRDefault="00D7333F" w:rsidP="00D7333F">
      <w:pPr>
        <w:tabs>
          <w:tab w:val="left" w:pos="2785"/>
        </w:tabs>
      </w:pPr>
      <w:r>
        <w:tab/>
      </w:r>
      <w:r>
        <w:object w:dxaOrig="9493" w:dyaOrig="2001" w14:anchorId="44F1FB88">
          <v:shape id="_x0000_i1097" type="#_x0000_t75" style="width:460.15pt;height:96.4pt" o:ole="">
            <v:imagedata r:id="rId175" o:title=""/>
          </v:shape>
          <o:OLEObject Type="Embed" ProgID="PowerPoint.Slide.12" ShapeID="_x0000_i1097" DrawAspect="Content" ObjectID="_1734166886" r:id="rId176"/>
        </w:object>
      </w:r>
    </w:p>
    <w:p w14:paraId="70433D26" w14:textId="2C9796EA" w:rsidR="00D7333F" w:rsidRDefault="00D7333F" w:rsidP="00D7333F">
      <w:pPr>
        <w:pStyle w:val="FigureCaption"/>
        <w:rPr>
          <w:noProof/>
        </w:rPr>
      </w:pPr>
      <w:r>
        <w:tab/>
      </w:r>
      <w:bookmarkStart w:id="384" w:name="_Toc123553845"/>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51</w:t>
      </w:r>
      <w:r>
        <w:rPr>
          <w:noProof/>
        </w:rPr>
        <w:fldChar w:fldCharType="end"/>
      </w:r>
      <w:r>
        <w:rPr>
          <w:noProof/>
        </w:rPr>
        <w:t xml:space="preserve"> Simplified representation of the model of MCA, OMS and OTS LTP</w:t>
      </w:r>
      <w:bookmarkEnd w:id="384"/>
    </w:p>
    <w:p w14:paraId="5E8DDED4" w14:textId="77777777" w:rsidR="00D7333F" w:rsidRDefault="00D7333F" w:rsidP="00D7333F">
      <w:pPr>
        <w:tabs>
          <w:tab w:val="left" w:pos="3945"/>
        </w:tabs>
      </w:pPr>
      <w:r>
        <w:t xml:space="preserve">In the figure above, the </w:t>
      </w:r>
      <w:proofErr w:type="spellStart"/>
      <w:r>
        <w:t>NMC</w:t>
      </w:r>
      <w:proofErr w:type="spellEnd"/>
      <w:r>
        <w:t>/</w:t>
      </w:r>
      <w:proofErr w:type="spellStart"/>
      <w:r>
        <w:t>NMCA</w:t>
      </w:r>
      <w:proofErr w:type="spellEnd"/>
      <w:r>
        <w:t xml:space="preserve"> granularity switching in Node F allows a transition from one wide MC arrangement between Node D-E-F to another wide MC arrangement between Node F-G-H. It is only possible to change MC structure within a Node. The MC arrangement either side of an OMS must be understood in the same way (due to guard bands etc.).</w:t>
      </w:r>
    </w:p>
    <w:p w14:paraId="03AA46F5" w14:textId="77777777" w:rsidR="00D7333F" w:rsidRDefault="00D7333F" w:rsidP="00D7333F">
      <w:pPr>
        <w:tabs>
          <w:tab w:val="left" w:pos="3945"/>
        </w:tabs>
      </w:pPr>
      <w:r>
        <w:t>Clearly, if there is a change in MC arrangement within a node, there are still many limitations as the spectrum of a signal remains the same as it crosses the node and hence the guard band situation in the MC arrangement on either side of the node must be compatible with the signal.</w:t>
      </w:r>
    </w:p>
    <w:p w14:paraId="3670D39C" w14:textId="77777777" w:rsidR="00D7333F" w:rsidRPr="00C902C3" w:rsidRDefault="00D7333F" w:rsidP="00D7333F">
      <w:pPr>
        <w:tabs>
          <w:tab w:val="left" w:pos="3945"/>
        </w:tabs>
      </w:pPr>
      <w:r>
        <w:t xml:space="preserve">The model does not restrict the MC arrangement in any way. On that basis it is possible to put in place extremely inefficient MC arrangements in a network where guard band positioning in </w:t>
      </w:r>
      <w:proofErr w:type="gramStart"/>
      <w:r>
        <w:t>on</w:t>
      </w:r>
      <w:proofErr w:type="gramEnd"/>
      <w:r>
        <w:t xml:space="preserve"> MC arrangement blocks signals in another arrangement.</w:t>
      </w:r>
    </w:p>
    <w:p w14:paraId="2172E0C4" w14:textId="77777777" w:rsidR="00D7333F" w:rsidRDefault="00D7333F" w:rsidP="00D7333F">
      <w:pPr>
        <w:pStyle w:val="Heading3"/>
      </w:pPr>
      <w:bookmarkStart w:id="385" w:name="_Toc123553666"/>
      <w:r>
        <w:t>A disaggregated node</w:t>
      </w:r>
      <w:bookmarkEnd w:id="385"/>
    </w:p>
    <w:p w14:paraId="4F25718E" w14:textId="77777777" w:rsidR="00D7333F" w:rsidRDefault="00D7333F" w:rsidP="00D7333F">
      <w:r>
        <w:t xml:space="preserve">In the previous sections various components were gradually built up into a full </w:t>
      </w:r>
      <w:proofErr w:type="spellStart"/>
      <w:r>
        <w:t>ROADM</w:t>
      </w:r>
      <w:proofErr w:type="spellEnd"/>
      <w:r>
        <w:t xml:space="preserve">. Although this is a valid configuration, many deployments disaggregate between the transponder and </w:t>
      </w:r>
      <w:proofErr w:type="spellStart"/>
      <w:r>
        <w:t>ROADM</w:t>
      </w:r>
      <w:proofErr w:type="spellEnd"/>
      <w:r>
        <w:t xml:space="preserve"> switching node, such that all transponders are separated from a photonic switching </w:t>
      </w:r>
      <w:proofErr w:type="spellStart"/>
      <w:r>
        <w:t>ROADM</w:t>
      </w:r>
      <w:proofErr w:type="spellEnd"/>
      <w:r>
        <w:t xml:space="preserve"> network. </w:t>
      </w:r>
    </w:p>
    <w:p w14:paraId="6A8230D2" w14:textId="77777777" w:rsidR="00D7333F" w:rsidRDefault="00D7333F" w:rsidP="00D7333F">
      <w:r>
        <w:t xml:space="preserve">This section deals with this degree of disaggregation and focused on the interconnect between the transponder and the </w:t>
      </w:r>
      <w:proofErr w:type="spellStart"/>
      <w:r>
        <w:t>ROADM</w:t>
      </w:r>
      <w:proofErr w:type="spellEnd"/>
      <w:r>
        <w:t xml:space="preserve"> switching node.</w:t>
      </w:r>
    </w:p>
    <w:p w14:paraId="1F97D922" w14:textId="77777777" w:rsidR="00D7333F" w:rsidRDefault="00D7333F" w:rsidP="00D7333F">
      <w:pPr>
        <w:pStyle w:val="Heading4"/>
      </w:pPr>
      <w:bookmarkStart w:id="386" w:name="_Toc123553667"/>
      <w:r>
        <w:t xml:space="preserve">Single </w:t>
      </w:r>
      <w:proofErr w:type="spellStart"/>
      <w:r>
        <w:t>OTSi</w:t>
      </w:r>
      <w:proofErr w:type="spellEnd"/>
      <w:r>
        <w:t xml:space="preserve"> per </w:t>
      </w:r>
      <w:proofErr w:type="spellStart"/>
      <w:r>
        <w:t>ROADM</w:t>
      </w:r>
      <w:proofErr w:type="spellEnd"/>
      <w:r>
        <w:t xml:space="preserve"> tributary with single </w:t>
      </w:r>
      <w:proofErr w:type="spellStart"/>
      <w:r>
        <w:t>OTSi</w:t>
      </w:r>
      <w:proofErr w:type="spellEnd"/>
      <w:r>
        <w:t xml:space="preserve"> per </w:t>
      </w:r>
      <w:proofErr w:type="spellStart"/>
      <w:r>
        <w:t>OTSiA</w:t>
      </w:r>
      <w:bookmarkEnd w:id="386"/>
      <w:proofErr w:type="spellEnd"/>
    </w:p>
    <w:p w14:paraId="1F71B5F6" w14:textId="77777777" w:rsidR="00D7333F" w:rsidRDefault="00D7333F" w:rsidP="00D7333F">
      <w:r>
        <w:t xml:space="preserve">This is the simplest of cases to consider. The </w:t>
      </w:r>
      <w:proofErr w:type="spellStart"/>
      <w:r>
        <w:t>ROADM</w:t>
      </w:r>
      <w:proofErr w:type="spellEnd"/>
      <w:r>
        <w:t xml:space="preserve"> will have many tributary ports, and each is “filtered” to ensure only one </w:t>
      </w:r>
      <w:proofErr w:type="spellStart"/>
      <w:r>
        <w:t>OTSi</w:t>
      </w:r>
      <w:proofErr w:type="spellEnd"/>
      <w:r>
        <w:t xml:space="preserve"> is provided. Normally, this </w:t>
      </w:r>
      <w:proofErr w:type="spellStart"/>
      <w:r>
        <w:t>OTSi</w:t>
      </w:r>
      <w:proofErr w:type="spellEnd"/>
      <w:r>
        <w:t xml:space="preserve"> spectrum will be fixed per tributary.</w:t>
      </w:r>
    </w:p>
    <w:p w14:paraId="685E5237" w14:textId="77777777" w:rsidR="00D7333F" w:rsidRPr="003B2B63" w:rsidRDefault="00D7333F" w:rsidP="00D7333F">
      <w:r>
        <w:lastRenderedPageBreak/>
        <w:t xml:space="preserve">The figure below shows this form of access. The figure does not fully cover the propagation of overhead from the Transponder to the </w:t>
      </w:r>
      <w:proofErr w:type="spellStart"/>
      <w:r>
        <w:t>ROADM</w:t>
      </w:r>
      <w:proofErr w:type="spellEnd"/>
      <w:r>
        <w:t xml:space="preserve">. This is covered in section </w:t>
      </w:r>
      <w:r>
        <w:fldChar w:fldCharType="begin"/>
      </w:r>
      <w:r>
        <w:instrText xml:space="preserve"> REF _Ref518635354 \r \h </w:instrText>
      </w:r>
      <w:r>
        <w:fldChar w:fldCharType="separate"/>
      </w:r>
      <w:r>
        <w:t>4.4.15.6</w:t>
      </w:r>
      <w:r>
        <w:fldChar w:fldCharType="end"/>
      </w:r>
      <w:r>
        <w:t xml:space="preserve"> </w:t>
      </w:r>
      <w:r>
        <w:fldChar w:fldCharType="begin"/>
      </w:r>
      <w:r>
        <w:instrText xml:space="preserve"> REF _Ref518635354 \h </w:instrText>
      </w:r>
      <w:r>
        <w:fldChar w:fldCharType="separate"/>
      </w:r>
      <w:r>
        <w:rPr>
          <w:noProof/>
        </w:rPr>
        <w:t>Dealing with propagation of overhead in a disaggregated solution</w:t>
      </w:r>
      <w:r>
        <w:fldChar w:fldCharType="end"/>
      </w:r>
      <w:r>
        <w:t xml:space="preserve"> </w:t>
      </w:r>
      <w:r>
        <w:fldChar w:fldCharType="begin"/>
      </w:r>
      <w:r>
        <w:instrText xml:space="preserve"> PAGEREF _Ref518635354 \h </w:instrText>
      </w:r>
      <w:r>
        <w:fldChar w:fldCharType="separate"/>
      </w:r>
      <w:r>
        <w:rPr>
          <w:noProof/>
        </w:rPr>
        <w:t>69</w:t>
      </w:r>
      <w:r>
        <w:fldChar w:fldCharType="end"/>
      </w:r>
      <w:r>
        <w:t>.</w:t>
      </w:r>
    </w:p>
    <w:p w14:paraId="0584FC7F" w14:textId="77777777" w:rsidR="00D7333F" w:rsidRDefault="00D7333F" w:rsidP="00D7333F">
      <w:pPr>
        <w:jc w:val="center"/>
      </w:pPr>
      <w:r>
        <w:object w:dxaOrig="16545" w:dyaOrig="12726" w14:anchorId="124B5831">
          <v:shape id="_x0000_i1098" type="#_x0000_t75" style="width:453.9pt;height:349.35pt" o:ole="">
            <v:imagedata r:id="rId177" o:title=""/>
          </v:shape>
          <o:OLEObject Type="Embed" ProgID="PowerPoint.Slide.12" ShapeID="_x0000_i1098" DrawAspect="Content" ObjectID="_1734166887" r:id="rId178"/>
        </w:object>
      </w:r>
    </w:p>
    <w:p w14:paraId="59D758EB" w14:textId="658B64E5" w:rsidR="00D7333F" w:rsidRDefault="00D7333F" w:rsidP="00D7333F">
      <w:pPr>
        <w:pStyle w:val="FigureCaption"/>
        <w:rPr>
          <w:noProof/>
        </w:rPr>
      </w:pPr>
      <w:bookmarkStart w:id="387" w:name="_Toc123553846"/>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52</w:t>
      </w:r>
      <w:r>
        <w:rPr>
          <w:noProof/>
        </w:rPr>
        <w:fldChar w:fldCharType="end"/>
      </w:r>
      <w:r>
        <w:rPr>
          <w:noProof/>
        </w:rPr>
        <w:t xml:space="preserve"> Single OTSi per trib Access Port</w:t>
      </w:r>
      <w:bookmarkEnd w:id="387"/>
    </w:p>
    <w:p w14:paraId="357B25D5" w14:textId="77777777" w:rsidR="00D7333F" w:rsidRDefault="00D7333F" w:rsidP="00D7333F">
      <w:r>
        <w:rPr>
          <w:noProof/>
        </w:rPr>
        <w:t>The connectivity is still considered to be an NMCA/OTSiA for consistency even though the OTSiA has only one OTSi. It is assumed that there is associated overhead and that this overhead is co-routed with the OTSi.</w:t>
      </w:r>
    </w:p>
    <w:p w14:paraId="50673CE3" w14:textId="77777777" w:rsidR="00D7333F" w:rsidRDefault="00D7333F" w:rsidP="00D7333F">
      <w:pPr>
        <w:pStyle w:val="Heading4"/>
      </w:pPr>
      <w:bookmarkStart w:id="388" w:name="_Toc123553668"/>
      <w:r>
        <w:t xml:space="preserve">Single </w:t>
      </w:r>
      <w:proofErr w:type="spellStart"/>
      <w:r>
        <w:t>OTSi</w:t>
      </w:r>
      <w:proofErr w:type="spellEnd"/>
      <w:r>
        <w:t xml:space="preserve"> per </w:t>
      </w:r>
      <w:proofErr w:type="spellStart"/>
      <w:r>
        <w:t>ROADM</w:t>
      </w:r>
      <w:proofErr w:type="spellEnd"/>
      <w:r>
        <w:t xml:space="preserve"> tributary with multiple </w:t>
      </w:r>
      <w:proofErr w:type="spellStart"/>
      <w:r>
        <w:t>OTSis</w:t>
      </w:r>
      <w:proofErr w:type="spellEnd"/>
      <w:r>
        <w:t xml:space="preserve"> per </w:t>
      </w:r>
      <w:proofErr w:type="spellStart"/>
      <w:r>
        <w:t>OTSiA</w:t>
      </w:r>
      <w:bookmarkEnd w:id="388"/>
      <w:proofErr w:type="spellEnd"/>
    </w:p>
    <w:p w14:paraId="2397A882" w14:textId="77777777" w:rsidR="00D7333F" w:rsidRDefault="00D7333F" w:rsidP="00D7333F">
      <w:r>
        <w:t xml:space="preserve">An </w:t>
      </w:r>
      <w:proofErr w:type="spellStart"/>
      <w:r>
        <w:t>OTSiA</w:t>
      </w:r>
      <w:proofErr w:type="spellEnd"/>
      <w:r>
        <w:t xml:space="preserve"> may have multiple </w:t>
      </w:r>
      <w:proofErr w:type="spellStart"/>
      <w:r>
        <w:t>OTSis</w:t>
      </w:r>
      <w:proofErr w:type="spellEnd"/>
      <w:r>
        <w:t xml:space="preserve">. If the device only allows one </w:t>
      </w:r>
      <w:proofErr w:type="spellStart"/>
      <w:r>
        <w:t>OTSi</w:t>
      </w:r>
      <w:proofErr w:type="spellEnd"/>
      <w:r>
        <w:t xml:space="preserve"> per tributary there is a need to have shared knowledge of the grouping between the Transponder and the </w:t>
      </w:r>
      <w:proofErr w:type="spellStart"/>
      <w:r>
        <w:t>ROADM</w:t>
      </w:r>
      <w:proofErr w:type="spellEnd"/>
      <w:r>
        <w:t xml:space="preserve">. The figure below shows this case. </w:t>
      </w:r>
    </w:p>
    <w:p w14:paraId="0C28471D" w14:textId="77777777" w:rsidR="00D7333F" w:rsidRPr="003B2B63" w:rsidRDefault="00D7333F" w:rsidP="00D7333F">
      <w:r>
        <w:t xml:space="preserve">The figure does not fully cover the propagation of overhead from the Transponder to the </w:t>
      </w:r>
      <w:proofErr w:type="spellStart"/>
      <w:r>
        <w:t>ROADM</w:t>
      </w:r>
      <w:proofErr w:type="spellEnd"/>
      <w:r>
        <w:t xml:space="preserve">. This is covered in section </w:t>
      </w:r>
      <w:r>
        <w:fldChar w:fldCharType="begin"/>
      </w:r>
      <w:r>
        <w:instrText xml:space="preserve"> REF _Ref518635354 \r \h </w:instrText>
      </w:r>
      <w:r>
        <w:fldChar w:fldCharType="separate"/>
      </w:r>
      <w:r>
        <w:t>4.4.15.6</w:t>
      </w:r>
      <w:r>
        <w:fldChar w:fldCharType="end"/>
      </w:r>
      <w:r>
        <w:t xml:space="preserve"> </w:t>
      </w:r>
      <w:r>
        <w:fldChar w:fldCharType="begin"/>
      </w:r>
      <w:r>
        <w:instrText xml:space="preserve"> REF _Ref518635354 \h </w:instrText>
      </w:r>
      <w:r>
        <w:fldChar w:fldCharType="separate"/>
      </w:r>
      <w:r>
        <w:rPr>
          <w:noProof/>
        </w:rPr>
        <w:t>Dealing with propagation of overhead in a disaggregated solution</w:t>
      </w:r>
      <w:r>
        <w:fldChar w:fldCharType="end"/>
      </w:r>
      <w:r>
        <w:t xml:space="preserve"> </w:t>
      </w:r>
      <w:r>
        <w:fldChar w:fldCharType="begin"/>
      </w:r>
      <w:r>
        <w:instrText xml:space="preserve"> PAGEREF _Ref518635354 \h </w:instrText>
      </w:r>
      <w:r>
        <w:fldChar w:fldCharType="separate"/>
      </w:r>
      <w:r>
        <w:rPr>
          <w:noProof/>
        </w:rPr>
        <w:t>69</w:t>
      </w:r>
      <w:r>
        <w:fldChar w:fldCharType="end"/>
      </w:r>
      <w:r>
        <w:t>.</w:t>
      </w:r>
    </w:p>
    <w:p w14:paraId="003CECBF" w14:textId="77777777" w:rsidR="00D7333F" w:rsidRDefault="00D7333F" w:rsidP="00D7333F"/>
    <w:bookmarkStart w:id="389" w:name="_Hlk518379482"/>
    <w:p w14:paraId="3C52FA42" w14:textId="77777777" w:rsidR="00D7333F" w:rsidRDefault="00D7333F" w:rsidP="00D7333F">
      <w:pPr>
        <w:jc w:val="center"/>
      </w:pPr>
      <w:r>
        <w:object w:dxaOrig="16603" w:dyaOrig="12772" w14:anchorId="6F8303B9">
          <v:shape id="_x0000_i1099" type="#_x0000_t75" style="width:455.8pt;height:350pt" o:ole="">
            <v:imagedata r:id="rId179" o:title=""/>
          </v:shape>
          <o:OLEObject Type="Embed" ProgID="PowerPoint.Slide.12" ShapeID="_x0000_i1099" DrawAspect="Content" ObjectID="_1734166888" r:id="rId180"/>
        </w:object>
      </w:r>
      <w:bookmarkEnd w:id="389"/>
    </w:p>
    <w:p w14:paraId="56578986" w14:textId="13F11479" w:rsidR="00D7333F" w:rsidRDefault="00D7333F" w:rsidP="00D7333F">
      <w:pPr>
        <w:pStyle w:val="FigureCaption"/>
        <w:rPr>
          <w:noProof/>
        </w:rPr>
      </w:pPr>
      <w:bookmarkStart w:id="390" w:name="_Toc123553847"/>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53</w:t>
      </w:r>
      <w:r>
        <w:rPr>
          <w:noProof/>
        </w:rPr>
        <w:fldChar w:fldCharType="end"/>
      </w:r>
      <w:r>
        <w:rPr>
          <w:noProof/>
        </w:rPr>
        <w:t xml:space="preserve"> Single OTSi per trib Access Port with multiple OTSis per OTSiA</w:t>
      </w:r>
      <w:bookmarkEnd w:id="390"/>
    </w:p>
    <w:p w14:paraId="7743AFD8" w14:textId="77777777" w:rsidR="00D7333F" w:rsidRDefault="00D7333F" w:rsidP="00D7333F">
      <w:pPr>
        <w:pStyle w:val="Heading4"/>
      </w:pPr>
      <w:bookmarkStart w:id="391" w:name="_Toc123553669"/>
      <w:r>
        <w:t xml:space="preserve">Multiple </w:t>
      </w:r>
      <w:proofErr w:type="spellStart"/>
      <w:r>
        <w:t>OTSi</w:t>
      </w:r>
      <w:proofErr w:type="spellEnd"/>
      <w:r>
        <w:t xml:space="preserve"> per </w:t>
      </w:r>
      <w:proofErr w:type="spellStart"/>
      <w:r>
        <w:t>ROADM</w:t>
      </w:r>
      <w:proofErr w:type="spellEnd"/>
      <w:r>
        <w:t xml:space="preserve"> tributary with multiple </w:t>
      </w:r>
      <w:proofErr w:type="spellStart"/>
      <w:r>
        <w:t>OTSis</w:t>
      </w:r>
      <w:proofErr w:type="spellEnd"/>
      <w:r>
        <w:t xml:space="preserve"> per </w:t>
      </w:r>
      <w:proofErr w:type="spellStart"/>
      <w:r>
        <w:t>OTSiA</w:t>
      </w:r>
      <w:bookmarkEnd w:id="391"/>
      <w:proofErr w:type="spellEnd"/>
    </w:p>
    <w:p w14:paraId="7ABDED52" w14:textId="77777777" w:rsidR="00D7333F" w:rsidRDefault="00D7333F" w:rsidP="00D7333F">
      <w:r>
        <w:t xml:space="preserve">An </w:t>
      </w:r>
      <w:proofErr w:type="spellStart"/>
      <w:r>
        <w:t>OTSiA</w:t>
      </w:r>
      <w:proofErr w:type="spellEnd"/>
      <w:r>
        <w:t xml:space="preserve"> may have multiple </w:t>
      </w:r>
      <w:proofErr w:type="spellStart"/>
      <w:r>
        <w:t>OTSis</w:t>
      </w:r>
      <w:proofErr w:type="spellEnd"/>
      <w:r>
        <w:t xml:space="preserve">. The device may have one single port that carries all </w:t>
      </w:r>
      <w:proofErr w:type="spellStart"/>
      <w:r>
        <w:t>OTSis</w:t>
      </w:r>
      <w:proofErr w:type="spellEnd"/>
      <w:r>
        <w:t xml:space="preserve"> between the Transponder and the </w:t>
      </w:r>
      <w:proofErr w:type="spellStart"/>
      <w:r>
        <w:t>ROADM</w:t>
      </w:r>
      <w:proofErr w:type="spellEnd"/>
      <w:r>
        <w:t xml:space="preserve">. It is possible that the device may support several </w:t>
      </w:r>
      <w:proofErr w:type="spellStart"/>
      <w:r>
        <w:t>OTSiAs</w:t>
      </w:r>
      <w:proofErr w:type="spellEnd"/>
      <w:r>
        <w:t xml:space="preserve"> each with several </w:t>
      </w:r>
      <w:proofErr w:type="spellStart"/>
      <w:r>
        <w:t>OTSis</w:t>
      </w:r>
      <w:proofErr w:type="spellEnd"/>
      <w:r>
        <w:t xml:space="preserve"> over the same </w:t>
      </w:r>
      <w:proofErr w:type="spellStart"/>
      <w:r>
        <w:t>AccessPort</w:t>
      </w:r>
      <w:proofErr w:type="spellEnd"/>
      <w:r>
        <w:t xml:space="preserve">.  </w:t>
      </w:r>
    </w:p>
    <w:p w14:paraId="63466CBB" w14:textId="77777777" w:rsidR="00D7333F" w:rsidRPr="003B2B63" w:rsidRDefault="00D7333F" w:rsidP="00D7333F">
      <w:r>
        <w:t xml:space="preserve">The figures do not fully cover the propagation of overhead from the Transponder to the </w:t>
      </w:r>
      <w:proofErr w:type="spellStart"/>
      <w:r>
        <w:t>ROADM</w:t>
      </w:r>
      <w:proofErr w:type="spellEnd"/>
      <w:r>
        <w:t xml:space="preserve">. This is covered in section </w:t>
      </w:r>
      <w:r>
        <w:fldChar w:fldCharType="begin"/>
      </w:r>
      <w:r>
        <w:instrText xml:space="preserve"> REF _Ref518635354 \r \h </w:instrText>
      </w:r>
      <w:r>
        <w:fldChar w:fldCharType="separate"/>
      </w:r>
      <w:r>
        <w:t>4.4.15.6</w:t>
      </w:r>
      <w:r>
        <w:fldChar w:fldCharType="end"/>
      </w:r>
      <w:r>
        <w:t xml:space="preserve"> </w:t>
      </w:r>
      <w:r>
        <w:fldChar w:fldCharType="begin"/>
      </w:r>
      <w:r>
        <w:instrText xml:space="preserve"> REF _Ref518635354 \h </w:instrText>
      </w:r>
      <w:r>
        <w:fldChar w:fldCharType="separate"/>
      </w:r>
      <w:r>
        <w:rPr>
          <w:noProof/>
        </w:rPr>
        <w:t>Dealing with propagation of overhead in a disaggregated solution</w:t>
      </w:r>
      <w:r>
        <w:fldChar w:fldCharType="end"/>
      </w:r>
      <w:r>
        <w:t xml:space="preserve"> </w:t>
      </w:r>
      <w:r>
        <w:fldChar w:fldCharType="begin"/>
      </w:r>
      <w:r>
        <w:instrText xml:space="preserve"> PAGEREF _Ref518635354 \h </w:instrText>
      </w:r>
      <w:r>
        <w:fldChar w:fldCharType="separate"/>
      </w:r>
      <w:r>
        <w:rPr>
          <w:noProof/>
        </w:rPr>
        <w:t>69</w:t>
      </w:r>
      <w:r>
        <w:fldChar w:fldCharType="end"/>
      </w:r>
      <w:r>
        <w:t>.</w:t>
      </w:r>
    </w:p>
    <w:p w14:paraId="1FC62B36" w14:textId="77777777" w:rsidR="00D7333F" w:rsidRDefault="00D7333F" w:rsidP="00D7333F"/>
    <w:p w14:paraId="107471F7" w14:textId="77777777" w:rsidR="00D7333F" w:rsidRDefault="00D7333F" w:rsidP="00D7333F">
      <w:pPr>
        <w:jc w:val="center"/>
      </w:pPr>
      <w:r>
        <w:object w:dxaOrig="16641" w:dyaOrig="12801" w14:anchorId="1032CBB1">
          <v:shape id="_x0000_i1100" type="#_x0000_t75" style="width:455.8pt;height:351.85pt" o:ole="">
            <v:imagedata r:id="rId181" o:title=""/>
          </v:shape>
          <o:OLEObject Type="Embed" ProgID="PowerPoint.Slide.12" ShapeID="_x0000_i1100" DrawAspect="Content" ObjectID="_1734166889" r:id="rId182"/>
        </w:object>
      </w:r>
    </w:p>
    <w:p w14:paraId="5E44BECF" w14:textId="49337BA4" w:rsidR="00D7333F" w:rsidRDefault="00D7333F" w:rsidP="00D7333F">
      <w:pPr>
        <w:pStyle w:val="FigureCaption"/>
        <w:rPr>
          <w:noProof/>
        </w:rPr>
      </w:pPr>
      <w:bookmarkStart w:id="392" w:name="_Toc123553848"/>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54</w:t>
      </w:r>
      <w:r>
        <w:rPr>
          <w:noProof/>
        </w:rPr>
        <w:fldChar w:fldCharType="end"/>
      </w:r>
      <w:r>
        <w:rPr>
          <w:noProof/>
        </w:rPr>
        <w:t xml:space="preserve"> Transponder with a single AccessPort with several OTSiAs each with several OTSis</w:t>
      </w:r>
      <w:bookmarkEnd w:id="392"/>
    </w:p>
    <w:p w14:paraId="0E59003E" w14:textId="77777777" w:rsidR="00D7333F" w:rsidRDefault="00D7333F" w:rsidP="00D7333F">
      <w:r>
        <w:t>The port may have some broad channelization (MCA). The figure below shows this option.</w:t>
      </w:r>
    </w:p>
    <w:bookmarkStart w:id="393" w:name="_Hlk518463474"/>
    <w:p w14:paraId="076AF35D" w14:textId="77777777" w:rsidR="00D7333F" w:rsidRDefault="00D7333F" w:rsidP="00D7333F">
      <w:pPr>
        <w:jc w:val="center"/>
      </w:pPr>
      <w:r>
        <w:object w:dxaOrig="16641" w:dyaOrig="12801" w14:anchorId="07BD05F8">
          <v:shape id="_x0000_i1101" type="#_x0000_t75" style="width:455.8pt;height:351.85pt" o:ole="">
            <v:imagedata r:id="rId183" o:title=""/>
          </v:shape>
          <o:OLEObject Type="Embed" ProgID="PowerPoint.Slide.12" ShapeID="_x0000_i1101" DrawAspect="Content" ObjectID="_1734166890" r:id="rId184"/>
        </w:object>
      </w:r>
    </w:p>
    <w:p w14:paraId="2D06EA0A" w14:textId="7BC6C734" w:rsidR="00D7333F" w:rsidRDefault="00D7333F" w:rsidP="00D7333F">
      <w:pPr>
        <w:pStyle w:val="FigureCaption"/>
        <w:rPr>
          <w:noProof/>
        </w:rPr>
      </w:pPr>
      <w:bookmarkStart w:id="394" w:name="_Toc123553849"/>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55</w:t>
      </w:r>
      <w:r>
        <w:rPr>
          <w:noProof/>
        </w:rPr>
        <w:fldChar w:fldCharType="end"/>
      </w:r>
      <w:r>
        <w:rPr>
          <w:noProof/>
        </w:rPr>
        <w:t xml:space="preserve"> Transponder with a single AccessPort with several MCs in an MCA</w:t>
      </w:r>
      <w:bookmarkEnd w:id="394"/>
    </w:p>
    <w:p w14:paraId="7D4D3E65" w14:textId="77777777" w:rsidR="00D7333F" w:rsidRDefault="00D7333F" w:rsidP="00D7333F">
      <w:pPr>
        <w:pStyle w:val="Heading4"/>
      </w:pPr>
      <w:bookmarkStart w:id="395" w:name="_Toc123553670"/>
      <w:bookmarkEnd w:id="393"/>
      <w:r>
        <w:t xml:space="preserve">Transponder with each </w:t>
      </w:r>
      <w:proofErr w:type="spellStart"/>
      <w:r>
        <w:t>OTSiA</w:t>
      </w:r>
      <w:proofErr w:type="spellEnd"/>
      <w:r>
        <w:t xml:space="preserve"> spread across several multi-channel Access Ports</w:t>
      </w:r>
      <w:bookmarkEnd w:id="395"/>
    </w:p>
    <w:p w14:paraId="175FB4CF" w14:textId="77777777" w:rsidR="00D7333F" w:rsidRDefault="00D7333F" w:rsidP="00D7333F">
      <w:r>
        <w:t xml:space="preserve">The transponder supports an </w:t>
      </w:r>
      <w:proofErr w:type="spellStart"/>
      <w:r>
        <w:t>OTSiA</w:t>
      </w:r>
      <w:proofErr w:type="spellEnd"/>
      <w:r>
        <w:t xml:space="preserve"> with multiple </w:t>
      </w:r>
      <w:proofErr w:type="spellStart"/>
      <w:r>
        <w:t>OTSis</w:t>
      </w:r>
      <w:proofErr w:type="spellEnd"/>
      <w:r>
        <w:t xml:space="preserve">. The device may have several ports that each can carry several </w:t>
      </w:r>
      <w:proofErr w:type="spellStart"/>
      <w:r>
        <w:t>OTSis</w:t>
      </w:r>
      <w:proofErr w:type="spellEnd"/>
      <w:r>
        <w:t xml:space="preserve"> between the Transponder and the </w:t>
      </w:r>
      <w:proofErr w:type="spellStart"/>
      <w:r>
        <w:t>ROADM</w:t>
      </w:r>
      <w:proofErr w:type="spellEnd"/>
      <w:r>
        <w:t xml:space="preserve">. It is possible that the device may support several </w:t>
      </w:r>
      <w:proofErr w:type="spellStart"/>
      <w:r>
        <w:t>OTSiAs</w:t>
      </w:r>
      <w:proofErr w:type="spellEnd"/>
      <w:r>
        <w:t xml:space="preserve"> each with several </w:t>
      </w:r>
      <w:proofErr w:type="spellStart"/>
      <w:r>
        <w:t>OTSis</w:t>
      </w:r>
      <w:proofErr w:type="spellEnd"/>
      <w:r>
        <w:t xml:space="preserve"> scattered over several Access Ports. The port may have some broad channelization (MCA). The figure below shows this option.</w:t>
      </w:r>
    </w:p>
    <w:p w14:paraId="4DA83673" w14:textId="77777777" w:rsidR="00D7333F" w:rsidRDefault="00D7333F" w:rsidP="00D7333F">
      <w:r>
        <w:t xml:space="preserve">The figure does not fully cover the propagation of overhead from the Transponder to the </w:t>
      </w:r>
      <w:proofErr w:type="spellStart"/>
      <w:r>
        <w:t>ROADM</w:t>
      </w:r>
      <w:proofErr w:type="spellEnd"/>
      <w:r>
        <w:t xml:space="preserve">. This is covered in section </w:t>
      </w:r>
      <w:r>
        <w:fldChar w:fldCharType="begin"/>
      </w:r>
      <w:r>
        <w:instrText xml:space="preserve"> REF _Ref518635354 \r \h </w:instrText>
      </w:r>
      <w:r>
        <w:fldChar w:fldCharType="separate"/>
      </w:r>
      <w:r>
        <w:t>4.4.15.6</w:t>
      </w:r>
      <w:r>
        <w:fldChar w:fldCharType="end"/>
      </w:r>
      <w:r>
        <w:t xml:space="preserve"> </w:t>
      </w:r>
      <w:r>
        <w:fldChar w:fldCharType="begin"/>
      </w:r>
      <w:r>
        <w:instrText xml:space="preserve"> REF _Ref518635354 \h </w:instrText>
      </w:r>
      <w:r>
        <w:fldChar w:fldCharType="separate"/>
      </w:r>
      <w:r>
        <w:rPr>
          <w:noProof/>
        </w:rPr>
        <w:t>Dealing with propagation of overhead in a disaggregated solution</w:t>
      </w:r>
      <w:r>
        <w:fldChar w:fldCharType="end"/>
      </w:r>
      <w:r>
        <w:t xml:space="preserve"> </w:t>
      </w:r>
      <w:r>
        <w:fldChar w:fldCharType="begin"/>
      </w:r>
      <w:r>
        <w:instrText xml:space="preserve"> PAGEREF _Ref518635354 \h </w:instrText>
      </w:r>
      <w:r>
        <w:fldChar w:fldCharType="separate"/>
      </w:r>
      <w:r>
        <w:rPr>
          <w:noProof/>
        </w:rPr>
        <w:t>69</w:t>
      </w:r>
      <w:r>
        <w:fldChar w:fldCharType="end"/>
      </w:r>
      <w:r>
        <w:t>.</w:t>
      </w:r>
    </w:p>
    <w:bookmarkStart w:id="396" w:name="_Hlk518398874"/>
    <w:p w14:paraId="493DBE08" w14:textId="77777777" w:rsidR="00D7333F" w:rsidRDefault="00D7333F" w:rsidP="00D7333F">
      <w:pPr>
        <w:jc w:val="center"/>
      </w:pPr>
      <w:r>
        <w:object w:dxaOrig="15619" w:dyaOrig="12014" w14:anchorId="799AA533">
          <v:shape id="_x0000_i1102" type="#_x0000_t75" style="width:428.25pt;height:330.55pt" o:ole="">
            <v:imagedata r:id="rId185" o:title=""/>
          </v:shape>
          <o:OLEObject Type="Embed" ProgID="PowerPoint.Slide.12" ShapeID="_x0000_i1102" DrawAspect="Content" ObjectID="_1734166891" r:id="rId186"/>
        </w:object>
      </w:r>
    </w:p>
    <w:p w14:paraId="60B01418" w14:textId="33B4916A" w:rsidR="00D7333F" w:rsidRDefault="00D7333F" w:rsidP="00D7333F">
      <w:pPr>
        <w:pStyle w:val="FigureCaption"/>
        <w:rPr>
          <w:noProof/>
        </w:rPr>
      </w:pPr>
      <w:bookmarkStart w:id="397" w:name="_Toc123553850"/>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56</w:t>
      </w:r>
      <w:r>
        <w:rPr>
          <w:noProof/>
        </w:rPr>
        <w:fldChar w:fldCharType="end"/>
      </w:r>
      <w:r>
        <w:rPr>
          <w:noProof/>
        </w:rPr>
        <w:t xml:space="preserve"> Transponder where an OTSiA may spread across several multi-channel AccesPorts</w:t>
      </w:r>
      <w:bookmarkEnd w:id="397"/>
    </w:p>
    <w:p w14:paraId="5DFFB8BB" w14:textId="77777777" w:rsidR="00D7333F" w:rsidRDefault="00D7333F" w:rsidP="00D7333F">
      <w:pPr>
        <w:pStyle w:val="Heading4"/>
      </w:pPr>
      <w:bookmarkStart w:id="398" w:name="_Toc123553671"/>
      <w:bookmarkEnd w:id="396"/>
      <w:r>
        <w:t>Transponder with the network MCAs extended to the Transponder</w:t>
      </w:r>
      <w:bookmarkEnd w:id="398"/>
    </w:p>
    <w:p w14:paraId="365EB9DF" w14:textId="3746BC8C" w:rsidR="00D7333F" w:rsidRDefault="00D7333F" w:rsidP="00D7333F">
      <w:r>
        <w:t>The network is assumed to have been planned using the “</w:t>
      </w:r>
      <w:proofErr w:type="gramStart"/>
      <w:r>
        <w:t>Pre-planned</w:t>
      </w:r>
      <w:proofErr w:type="gramEnd"/>
      <w:r>
        <w:t xml:space="preserve"> edge to edge” approach (see </w:t>
      </w:r>
      <w:r>
        <w:fldChar w:fldCharType="begin"/>
      </w:r>
      <w:r>
        <w:instrText xml:space="preserve"> REF _Ref517880041 \r \h </w:instrText>
      </w:r>
      <w:r>
        <w:fldChar w:fldCharType="separate"/>
      </w:r>
      <w:r>
        <w:t>4.4.10.1</w:t>
      </w:r>
      <w:r>
        <w:fldChar w:fldCharType="end"/>
      </w:r>
      <w:r>
        <w:t xml:space="preserve"> </w:t>
      </w:r>
      <w:r>
        <w:fldChar w:fldCharType="begin"/>
      </w:r>
      <w:r>
        <w:instrText xml:space="preserve"> REF _Ref517880041 \h </w:instrText>
      </w:r>
      <w:r>
        <w:fldChar w:fldCharType="separate"/>
      </w:r>
      <w:r>
        <w:t>Planning approaches</w:t>
      </w:r>
      <w:r>
        <w:fldChar w:fldCharType="end"/>
      </w:r>
      <w:r>
        <w:t xml:space="preserve"> on page </w:t>
      </w:r>
      <w:r>
        <w:fldChar w:fldCharType="begin"/>
      </w:r>
      <w:r>
        <w:instrText xml:space="preserve"> PAGEREF _Ref517880041 \h </w:instrText>
      </w:r>
      <w:r>
        <w:fldChar w:fldCharType="separate"/>
      </w:r>
      <w:ins w:id="399" w:author="Malcolm Betts" w:date="2023-01-02T11:46:00Z">
        <w:r w:rsidR="00ED6D95">
          <w:rPr>
            <w:noProof/>
          </w:rPr>
          <w:t>68</w:t>
        </w:r>
      </w:ins>
      <w:del w:id="400" w:author="Malcolm Betts" w:date="2023-01-02T11:46:00Z">
        <w:r w:rsidDel="00ED6D95">
          <w:rPr>
            <w:noProof/>
          </w:rPr>
          <w:delText>52</w:delText>
        </w:r>
      </w:del>
      <w:r>
        <w:fldChar w:fldCharType="end"/>
      </w:r>
      <w:r>
        <w:t xml:space="preserve">). The transponder supports an </w:t>
      </w:r>
      <w:proofErr w:type="spellStart"/>
      <w:r>
        <w:t>OTSiA</w:t>
      </w:r>
      <w:proofErr w:type="spellEnd"/>
      <w:r>
        <w:t xml:space="preserve"> with multiple </w:t>
      </w:r>
      <w:proofErr w:type="spellStart"/>
      <w:r>
        <w:t>OTSis</w:t>
      </w:r>
      <w:proofErr w:type="spellEnd"/>
      <w:r>
        <w:t xml:space="preserve">. The transponder device has one Access </w:t>
      </w:r>
      <w:proofErr w:type="gramStart"/>
      <w:r>
        <w:t>Port</w:t>
      </w:r>
      <w:proofErr w:type="gramEnd"/>
      <w:r>
        <w:t xml:space="preserve"> can carry all </w:t>
      </w:r>
      <w:proofErr w:type="spellStart"/>
      <w:r>
        <w:t>OTSis</w:t>
      </w:r>
      <w:proofErr w:type="spellEnd"/>
      <w:r>
        <w:t xml:space="preserve"> between the Transponder and the </w:t>
      </w:r>
      <w:proofErr w:type="spellStart"/>
      <w:r>
        <w:t>ROADM</w:t>
      </w:r>
      <w:proofErr w:type="spellEnd"/>
      <w:r>
        <w:t xml:space="preserve">. The port is arranged in a number of MCAs that are defined by the </w:t>
      </w:r>
      <w:proofErr w:type="spellStart"/>
      <w:r>
        <w:t>ROADM</w:t>
      </w:r>
      <w:proofErr w:type="spellEnd"/>
      <w:r>
        <w:t xml:space="preserve"> network planning where different MCAs may go to different places in the network. All </w:t>
      </w:r>
      <w:proofErr w:type="spellStart"/>
      <w:r>
        <w:t>NMCs</w:t>
      </w:r>
      <w:proofErr w:type="spellEnd"/>
      <w:r>
        <w:t xml:space="preserve"> of an </w:t>
      </w:r>
      <w:proofErr w:type="spellStart"/>
      <w:r>
        <w:t>NMCA</w:t>
      </w:r>
      <w:proofErr w:type="spellEnd"/>
      <w:r>
        <w:t xml:space="preserve"> must use the same MCA. The destination is selected by choosing the MCA at the transponder.</w:t>
      </w:r>
    </w:p>
    <w:p w14:paraId="6B0D74FA" w14:textId="41B65109" w:rsidR="00D7333F" w:rsidRDefault="00D7333F" w:rsidP="00D7333F">
      <w:r>
        <w:t xml:space="preserve">The figure does not fully cover the propagation of overhead from the Transponder to the </w:t>
      </w:r>
      <w:proofErr w:type="spellStart"/>
      <w:r>
        <w:t>ROADM</w:t>
      </w:r>
      <w:proofErr w:type="spellEnd"/>
      <w:r>
        <w:t xml:space="preserve">. This is covered in section </w:t>
      </w:r>
      <w:r>
        <w:fldChar w:fldCharType="begin"/>
      </w:r>
      <w:r>
        <w:instrText xml:space="preserve"> REF _Ref518635354 \r \h </w:instrText>
      </w:r>
      <w:r>
        <w:fldChar w:fldCharType="separate"/>
      </w:r>
      <w:r w:rsidR="00ED6D95">
        <w:t>4.4.15.6</w:t>
      </w:r>
      <w:r>
        <w:fldChar w:fldCharType="end"/>
      </w:r>
      <w:r>
        <w:t xml:space="preserve"> </w:t>
      </w:r>
      <w:r>
        <w:fldChar w:fldCharType="begin"/>
      </w:r>
      <w:r>
        <w:instrText xml:space="preserve"> REF _Ref518635354 \h </w:instrText>
      </w:r>
      <w:r>
        <w:fldChar w:fldCharType="separate"/>
      </w:r>
      <w:r>
        <w:rPr>
          <w:noProof/>
        </w:rPr>
        <w:t>Dealing with propagation of overhead in a disaggregated solution</w:t>
      </w:r>
      <w:r>
        <w:fldChar w:fldCharType="end"/>
      </w:r>
      <w:r>
        <w:t xml:space="preserve"> </w:t>
      </w:r>
      <w:r>
        <w:fldChar w:fldCharType="begin"/>
      </w:r>
      <w:r>
        <w:instrText xml:space="preserve"> PAGEREF _Ref518635354 \h </w:instrText>
      </w:r>
      <w:r>
        <w:fldChar w:fldCharType="separate"/>
      </w:r>
      <w:r>
        <w:rPr>
          <w:noProof/>
        </w:rPr>
        <w:t>69</w:t>
      </w:r>
      <w:r>
        <w:fldChar w:fldCharType="end"/>
      </w:r>
      <w:r>
        <w:t>.</w:t>
      </w:r>
    </w:p>
    <w:p w14:paraId="7E4D9A45" w14:textId="77777777" w:rsidR="00D7333F" w:rsidRDefault="00D7333F" w:rsidP="00D7333F">
      <w:r>
        <w:t>The figure below shows this option.</w:t>
      </w:r>
    </w:p>
    <w:p w14:paraId="02244839" w14:textId="77777777" w:rsidR="00D7333F" w:rsidRDefault="00D7333F" w:rsidP="00D7333F">
      <w:pPr>
        <w:jc w:val="center"/>
      </w:pPr>
      <w:r>
        <w:object w:dxaOrig="15715" w:dyaOrig="12086" w14:anchorId="3CC098E1">
          <v:shape id="_x0000_i1103" type="#_x0000_t75" style="width:430.75pt;height:331.2pt" o:ole="">
            <v:imagedata r:id="rId187" o:title=""/>
          </v:shape>
          <o:OLEObject Type="Embed" ProgID="PowerPoint.Slide.12" ShapeID="_x0000_i1103" DrawAspect="Content" ObjectID="_1734166892" r:id="rId188"/>
        </w:object>
      </w:r>
    </w:p>
    <w:p w14:paraId="44F36FA0" w14:textId="291715D9" w:rsidR="00D7333F" w:rsidRDefault="00D7333F" w:rsidP="00D7333F">
      <w:pPr>
        <w:pStyle w:val="FigureCaption"/>
        <w:rPr>
          <w:noProof/>
        </w:rPr>
      </w:pPr>
      <w:bookmarkStart w:id="401" w:name="_Toc123553851"/>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57</w:t>
      </w:r>
      <w:r>
        <w:rPr>
          <w:noProof/>
        </w:rPr>
        <w:fldChar w:fldCharType="end"/>
      </w:r>
      <w:r>
        <w:rPr>
          <w:noProof/>
        </w:rPr>
        <w:t xml:space="preserve"> Transponder ending network wide MCAs</w:t>
      </w:r>
      <w:bookmarkEnd w:id="401"/>
    </w:p>
    <w:p w14:paraId="4A0E1A74" w14:textId="77777777" w:rsidR="00D7333F" w:rsidRDefault="00D7333F" w:rsidP="00D7333F">
      <w:pPr>
        <w:rPr>
          <w:noProof/>
        </w:rPr>
      </w:pPr>
      <w:r>
        <w:rPr>
          <w:noProof/>
        </w:rPr>
        <w:t>The transponder could also have multiple ports, but it seems unlikely that an NMCA would spread across several ports but within the same MCA (which would requre a floating LTP) on each port. On that basis the multi-port transponder would appear to have the same model as the single port version where each NMCA is constrained to one port.</w:t>
      </w:r>
    </w:p>
    <w:p w14:paraId="1A19B001" w14:textId="77777777" w:rsidR="00D7333F" w:rsidRDefault="00D7333F" w:rsidP="00D7333F">
      <w:pPr>
        <w:pStyle w:val="Heading4"/>
        <w:rPr>
          <w:noProof/>
        </w:rPr>
      </w:pPr>
      <w:bookmarkStart w:id="402" w:name="_Ref518635354"/>
      <w:bookmarkStart w:id="403" w:name="_Toc123553672"/>
      <w:r>
        <w:rPr>
          <w:noProof/>
        </w:rPr>
        <w:t>Dealing with propagation of overhead in a disaggregated solution</w:t>
      </w:r>
      <w:bookmarkEnd w:id="402"/>
      <w:bookmarkEnd w:id="403"/>
    </w:p>
    <w:p w14:paraId="6681E45D" w14:textId="77777777" w:rsidR="00D7333F" w:rsidRDefault="00D7333F" w:rsidP="00D7333F">
      <w:r>
        <w:t xml:space="preserve">There is clearly a need to coordinate the propagation of overhead between the Transponder and the </w:t>
      </w:r>
      <w:proofErr w:type="spellStart"/>
      <w:r>
        <w:t>ROADM</w:t>
      </w:r>
      <w:proofErr w:type="spellEnd"/>
      <w:r>
        <w:t>. There are several techniques for propagation and there is no formal standardization at this point.</w:t>
      </w:r>
    </w:p>
    <w:p w14:paraId="2022A100" w14:textId="77777777" w:rsidR="00D7333F" w:rsidRDefault="00D7333F" w:rsidP="00D7333F">
      <w:r>
        <w:t>The following mechanisms have been identified:</w:t>
      </w:r>
    </w:p>
    <w:p w14:paraId="6B872EFA" w14:textId="77777777" w:rsidR="00D7333F" w:rsidRDefault="00D7333F" w:rsidP="00D7333F">
      <w:pPr>
        <w:pStyle w:val="ListParagraph"/>
        <w:numPr>
          <w:ilvl w:val="0"/>
          <w:numId w:val="48"/>
        </w:numPr>
      </w:pPr>
      <w:r>
        <w:t xml:space="preserve">Using an OSC on one or more of the fibers between the Transponder and </w:t>
      </w:r>
      <w:proofErr w:type="spellStart"/>
      <w:r>
        <w:t>ROADM</w:t>
      </w:r>
      <w:proofErr w:type="spellEnd"/>
    </w:p>
    <w:p w14:paraId="3C220C94" w14:textId="77777777" w:rsidR="00D7333F" w:rsidRDefault="00D7333F" w:rsidP="00D7333F">
      <w:pPr>
        <w:pStyle w:val="ListParagraph"/>
        <w:numPr>
          <w:ilvl w:val="1"/>
          <w:numId w:val="48"/>
        </w:numPr>
      </w:pPr>
      <w:r>
        <w:t xml:space="preserve">This allows the same techniques that are applied to the </w:t>
      </w:r>
      <w:proofErr w:type="spellStart"/>
      <w:r>
        <w:t>ROADM</w:t>
      </w:r>
      <w:proofErr w:type="spellEnd"/>
      <w:r>
        <w:t xml:space="preserve"> model to be applied between the Transponder and the </w:t>
      </w:r>
      <w:proofErr w:type="spellStart"/>
      <w:r>
        <w:t>ROADM</w:t>
      </w:r>
      <w:proofErr w:type="spellEnd"/>
    </w:p>
    <w:p w14:paraId="01496901" w14:textId="77777777" w:rsidR="00D7333F" w:rsidRDefault="00D7333F" w:rsidP="00D7333F">
      <w:pPr>
        <w:pStyle w:val="ListParagraph"/>
        <w:numPr>
          <w:ilvl w:val="0"/>
          <w:numId w:val="48"/>
        </w:numPr>
      </w:pPr>
      <w:r>
        <w:t xml:space="preserve">Using a separate </w:t>
      </w:r>
      <w:proofErr w:type="spellStart"/>
      <w:r>
        <w:t>DCN</w:t>
      </w:r>
      <w:proofErr w:type="spellEnd"/>
      <w:r>
        <w:t xml:space="preserve"> to communicate between the Transponder and </w:t>
      </w:r>
      <w:proofErr w:type="spellStart"/>
      <w:r>
        <w:t>ROADM</w:t>
      </w:r>
      <w:proofErr w:type="spellEnd"/>
    </w:p>
    <w:p w14:paraId="784DF9AA" w14:textId="77777777" w:rsidR="00D7333F" w:rsidRDefault="00D7333F" w:rsidP="00D7333F">
      <w:pPr>
        <w:pStyle w:val="ListParagraph"/>
        <w:numPr>
          <w:ilvl w:val="1"/>
          <w:numId w:val="48"/>
        </w:numPr>
      </w:pPr>
      <w:r>
        <w:t>This is the OCC in {{ITU-T G.7712}}</w:t>
      </w:r>
    </w:p>
    <w:p w14:paraId="626FF8B3" w14:textId="77777777" w:rsidR="00D7333F" w:rsidRDefault="00D7333F" w:rsidP="00D7333F">
      <w:pPr>
        <w:pStyle w:val="ListParagraph"/>
        <w:numPr>
          <w:ilvl w:val="0"/>
          <w:numId w:val="48"/>
        </w:numPr>
      </w:pPr>
      <w:r>
        <w:t xml:space="preserve">Embedding the overhead in the client signal of the </w:t>
      </w:r>
      <w:proofErr w:type="spellStart"/>
      <w:r>
        <w:t>OTSi</w:t>
      </w:r>
      <w:proofErr w:type="spellEnd"/>
    </w:p>
    <w:p w14:paraId="7CA4DFD6" w14:textId="77777777" w:rsidR="00D7333F" w:rsidRPr="007A236C" w:rsidRDefault="00D7333F" w:rsidP="00D7333F">
      <w:r>
        <w:t>The overhead may be frame structure or packet based.</w:t>
      </w:r>
    </w:p>
    <w:p w14:paraId="5C2C1BC3" w14:textId="77777777" w:rsidR="00D7333F" w:rsidRDefault="00D7333F" w:rsidP="00D7333F">
      <w:pPr>
        <w:pStyle w:val="Heading3"/>
      </w:pPr>
      <w:bookmarkStart w:id="404" w:name="_Ref517685117"/>
      <w:bookmarkStart w:id="405" w:name="_Toc123553673"/>
      <w:r>
        <w:lastRenderedPageBreak/>
        <w:t>Rationale for groupings</w:t>
      </w:r>
      <w:bookmarkEnd w:id="404"/>
      <w:bookmarkEnd w:id="405"/>
    </w:p>
    <w:p w14:paraId="2331EDF8" w14:textId="77777777" w:rsidR="00D7333F" w:rsidRDefault="00D7333F" w:rsidP="00D7333F">
      <w:r>
        <w:t>The groupings shown above are driven by the following considerations:</w:t>
      </w:r>
    </w:p>
    <w:p w14:paraId="4D830CAC" w14:textId="77777777" w:rsidR="00D7333F" w:rsidRDefault="00D7333F" w:rsidP="00D7333F">
      <w:pPr>
        <w:pStyle w:val="ListParagraph"/>
        <w:numPr>
          <w:ilvl w:val="0"/>
          <w:numId w:val="18"/>
        </w:numPr>
      </w:pPr>
      <w:r>
        <w:t>In general, the services supported by a photonic network are bidirectional.</w:t>
      </w:r>
    </w:p>
    <w:p w14:paraId="378A0A90" w14:textId="77777777" w:rsidR="00D7333F" w:rsidRDefault="00D7333F" w:rsidP="00D7333F">
      <w:pPr>
        <w:pStyle w:val="ListParagraph"/>
        <w:numPr>
          <w:ilvl w:val="0"/>
          <w:numId w:val="18"/>
        </w:numPr>
      </w:pPr>
      <w:r>
        <w:t>The critical integrity is that of the client signal, hence the most appropriate grouping is of all transponders relevant to the client signal in both directions of flow</w:t>
      </w:r>
    </w:p>
    <w:p w14:paraId="45C3F541" w14:textId="77777777" w:rsidR="00D7333F" w:rsidRPr="00334263" w:rsidRDefault="00D7333F" w:rsidP="00D7333F">
      <w:pPr>
        <w:pStyle w:val="ListParagraph"/>
        <w:numPr>
          <w:ilvl w:val="1"/>
          <w:numId w:val="18"/>
        </w:numPr>
      </w:pPr>
      <w:r>
        <w:t xml:space="preserve">The bidirectional </w:t>
      </w:r>
      <w:proofErr w:type="spellStart"/>
      <w:r>
        <w:t>OTSiG</w:t>
      </w:r>
      <w:proofErr w:type="spellEnd"/>
      <w:r>
        <w:t xml:space="preserve"> provides the relevant grouping for where the </w:t>
      </w:r>
      <w:proofErr w:type="spellStart"/>
      <w:r>
        <w:t>OTSiG</w:t>
      </w:r>
      <w:proofErr w:type="spellEnd"/>
      <w:r>
        <w:t xml:space="preserve"> is an assembly of one or more </w:t>
      </w:r>
      <w:proofErr w:type="spellStart"/>
      <w:r>
        <w:t>OTSis</w:t>
      </w:r>
      <w:proofErr w:type="spellEnd"/>
    </w:p>
    <w:p w14:paraId="09A48845" w14:textId="77777777" w:rsidR="00D7333F" w:rsidRDefault="00D7333F" w:rsidP="00D7333F">
      <w:pPr>
        <w:pStyle w:val="ListParagraph"/>
        <w:numPr>
          <w:ilvl w:val="0"/>
          <w:numId w:val="18"/>
        </w:numPr>
      </w:pPr>
      <w:r>
        <w:t>Bidirectional services benefit from co-routing of the two directions as:</w:t>
      </w:r>
    </w:p>
    <w:p w14:paraId="080C87C0" w14:textId="77777777" w:rsidR="00D7333F" w:rsidRDefault="00D7333F" w:rsidP="00D7333F">
      <w:pPr>
        <w:pStyle w:val="ListParagraph"/>
        <w:numPr>
          <w:ilvl w:val="1"/>
          <w:numId w:val="18"/>
        </w:numPr>
      </w:pPr>
      <w:r>
        <w:t xml:space="preserve">This reduces </w:t>
      </w:r>
      <w:proofErr w:type="gramStart"/>
      <w:r>
        <w:t>probability</w:t>
      </w:r>
      <w:proofErr w:type="gramEnd"/>
      <w:r>
        <w:t xml:space="preserve"> of failure. When a duct is disrupted it is usually the cases that all fibers are disrupted</w:t>
      </w:r>
    </w:p>
    <w:p w14:paraId="63C08B91" w14:textId="77777777" w:rsidR="00D7333F" w:rsidRDefault="00D7333F" w:rsidP="00D7333F">
      <w:pPr>
        <w:pStyle w:val="ListParagraph"/>
        <w:numPr>
          <w:ilvl w:val="1"/>
          <w:numId w:val="18"/>
        </w:numPr>
      </w:pPr>
      <w:r>
        <w:t>This minimizes the differential delay between directions, beneficial for some services</w:t>
      </w:r>
    </w:p>
    <w:p w14:paraId="6CB72A11" w14:textId="77777777" w:rsidR="00D7333F" w:rsidRDefault="00D7333F" w:rsidP="00D7333F">
      <w:pPr>
        <w:pStyle w:val="ListParagraph"/>
      </w:pPr>
      <w:r>
        <w:t xml:space="preserve">On that basis the two directions of an </w:t>
      </w:r>
      <w:proofErr w:type="spellStart"/>
      <w:r>
        <w:t>OTSi</w:t>
      </w:r>
      <w:proofErr w:type="spellEnd"/>
      <w:r>
        <w:t xml:space="preserve"> should be </w:t>
      </w:r>
      <w:proofErr w:type="spellStart"/>
      <w:proofErr w:type="gramStart"/>
      <w:r>
        <w:t>corouted</w:t>
      </w:r>
      <w:proofErr w:type="spellEnd"/>
      <w:proofErr w:type="gramEnd"/>
      <w:r>
        <w:t xml:space="preserve">. </w:t>
      </w:r>
    </w:p>
    <w:p w14:paraId="49D5B9B3" w14:textId="77777777" w:rsidR="00D7333F" w:rsidRDefault="00D7333F" w:rsidP="00D7333F">
      <w:pPr>
        <w:pStyle w:val="ListParagraph"/>
        <w:numPr>
          <w:ilvl w:val="1"/>
          <w:numId w:val="18"/>
        </w:numPr>
      </w:pPr>
      <w:r>
        <w:t xml:space="preserve">As a consequence, any examination of an </w:t>
      </w:r>
      <w:proofErr w:type="spellStart"/>
      <w:r>
        <w:t>OTSi</w:t>
      </w:r>
      <w:proofErr w:type="spellEnd"/>
      <w:r>
        <w:t xml:space="preserve"> at some intermediate point can be made on a bidirectional signal</w:t>
      </w:r>
    </w:p>
    <w:p w14:paraId="2741D4AE" w14:textId="77777777" w:rsidR="00D7333F" w:rsidRDefault="00D7333F" w:rsidP="00D7333F">
      <w:pPr>
        <w:pStyle w:val="ListParagraph"/>
        <w:numPr>
          <w:ilvl w:val="0"/>
          <w:numId w:val="18"/>
        </w:numPr>
      </w:pPr>
      <w:r>
        <w:t xml:space="preserve">The emergent MC supporting an </w:t>
      </w:r>
      <w:proofErr w:type="spellStart"/>
      <w:r>
        <w:t>OTSi</w:t>
      </w:r>
      <w:proofErr w:type="spellEnd"/>
      <w:r>
        <w:t xml:space="preserve"> is the </w:t>
      </w:r>
      <w:proofErr w:type="spellStart"/>
      <w:r>
        <w:t>NMC</w:t>
      </w:r>
      <w:proofErr w:type="spellEnd"/>
    </w:p>
    <w:p w14:paraId="2388EA15" w14:textId="77777777" w:rsidR="00D7333F" w:rsidRDefault="00D7333F" w:rsidP="00D7333F">
      <w:pPr>
        <w:pStyle w:val="ListParagraph"/>
        <w:numPr>
          <w:ilvl w:val="0"/>
          <w:numId w:val="18"/>
        </w:numPr>
      </w:pPr>
      <w:r>
        <w:t xml:space="preserve">The </w:t>
      </w:r>
      <w:proofErr w:type="spellStart"/>
      <w:r>
        <w:t>OTSiG</w:t>
      </w:r>
      <w:proofErr w:type="spellEnd"/>
      <w:r>
        <w:t xml:space="preserve"> has stringent differential delay constraints such that it is appropriate to </w:t>
      </w:r>
      <w:proofErr w:type="spellStart"/>
      <w:r>
        <w:t>coroute</w:t>
      </w:r>
      <w:proofErr w:type="spellEnd"/>
      <w:r>
        <w:t xml:space="preserve"> all </w:t>
      </w:r>
      <w:proofErr w:type="spellStart"/>
      <w:r>
        <w:t>OTSis</w:t>
      </w:r>
      <w:proofErr w:type="spellEnd"/>
      <w:r>
        <w:t xml:space="preserve"> of an </w:t>
      </w:r>
      <w:proofErr w:type="spellStart"/>
      <w:r>
        <w:t>OTSiG</w:t>
      </w:r>
      <w:proofErr w:type="spellEnd"/>
    </w:p>
    <w:p w14:paraId="5688FD6C" w14:textId="77777777" w:rsidR="00D7333F" w:rsidRDefault="00D7333F" w:rsidP="00D7333F">
      <w:pPr>
        <w:pStyle w:val="ListParagraph"/>
        <w:numPr>
          <w:ilvl w:val="1"/>
          <w:numId w:val="18"/>
        </w:numPr>
      </w:pPr>
      <w:r>
        <w:t xml:space="preserve">On that basis it is reasonable to route an entire </w:t>
      </w:r>
      <w:proofErr w:type="spellStart"/>
      <w:r>
        <w:t>OTSiG</w:t>
      </w:r>
      <w:proofErr w:type="spellEnd"/>
      <w:r>
        <w:t xml:space="preserve"> as one unit</w:t>
      </w:r>
    </w:p>
    <w:p w14:paraId="606EF13F" w14:textId="77777777" w:rsidR="00D7333F" w:rsidRDefault="00D7333F" w:rsidP="00D7333F">
      <w:pPr>
        <w:pStyle w:val="ListParagraph"/>
        <w:numPr>
          <w:ilvl w:val="2"/>
          <w:numId w:val="18"/>
        </w:numPr>
      </w:pPr>
      <w:r>
        <w:t xml:space="preserve">considering the routing of support for a service that requires only one </w:t>
      </w:r>
      <w:proofErr w:type="spellStart"/>
      <w:r>
        <w:t>OTSi</w:t>
      </w:r>
      <w:proofErr w:type="spellEnd"/>
      <w:r>
        <w:t xml:space="preserve"> as an </w:t>
      </w:r>
      <w:proofErr w:type="spellStart"/>
      <w:r>
        <w:t>OTSiG</w:t>
      </w:r>
      <w:proofErr w:type="spellEnd"/>
      <w:r>
        <w:t xml:space="preserve"> is also reasonable </w:t>
      </w:r>
    </w:p>
    <w:p w14:paraId="1B29F600" w14:textId="77777777" w:rsidR="00D7333F" w:rsidRDefault="00D7333F" w:rsidP="00D7333F">
      <w:pPr>
        <w:pStyle w:val="ListParagraph"/>
        <w:numPr>
          <w:ilvl w:val="1"/>
          <w:numId w:val="18"/>
        </w:numPr>
      </w:pPr>
      <w:r>
        <w:t xml:space="preserve">As a consequence, it is meaningful to consider examination of an </w:t>
      </w:r>
      <w:proofErr w:type="spellStart"/>
      <w:r>
        <w:t>OTSiG</w:t>
      </w:r>
      <w:proofErr w:type="spellEnd"/>
      <w:r>
        <w:t xml:space="preserve"> as one unit at any intermediate point where the </w:t>
      </w:r>
      <w:proofErr w:type="spellStart"/>
      <w:r>
        <w:t>OTSiG</w:t>
      </w:r>
      <w:proofErr w:type="spellEnd"/>
      <w:r>
        <w:t xml:space="preserve"> is some combination of the measures of all of its component </w:t>
      </w:r>
      <w:proofErr w:type="spellStart"/>
      <w:r>
        <w:t>OTSis</w:t>
      </w:r>
      <w:proofErr w:type="spellEnd"/>
    </w:p>
    <w:p w14:paraId="33CF17FF" w14:textId="77777777" w:rsidR="00D7333F" w:rsidRDefault="00D7333F" w:rsidP="00D7333F">
      <w:pPr>
        <w:pStyle w:val="ListParagraph"/>
        <w:numPr>
          <w:ilvl w:val="0"/>
          <w:numId w:val="18"/>
        </w:numPr>
      </w:pPr>
      <w:r>
        <w:t>When present, the OTS-O is bidirectional</w:t>
      </w:r>
    </w:p>
    <w:p w14:paraId="2AD85BBE" w14:textId="77777777" w:rsidR="00D7333F" w:rsidRDefault="00D7333F" w:rsidP="00D7333F">
      <w:pPr>
        <w:pStyle w:val="ListParagraph"/>
        <w:numPr>
          <w:ilvl w:val="1"/>
          <w:numId w:val="18"/>
        </w:numPr>
      </w:pPr>
      <w:r>
        <w:t>The OTS-O provides communications to convey information about a bidirectional OTS, hence the OTS as a whole is considered as bidirectional</w:t>
      </w:r>
    </w:p>
    <w:p w14:paraId="49445426" w14:textId="507BC2B1" w:rsidR="00D7333F" w:rsidRDefault="00D7333F" w:rsidP="00D7333F">
      <w:pPr>
        <w:pStyle w:val="ListParagraph"/>
        <w:numPr>
          <w:ilvl w:val="1"/>
          <w:numId w:val="18"/>
        </w:numPr>
      </w:pPr>
      <w:r>
        <w:t xml:space="preserve">As discussed earlier the OTS is essentially an Assembly (see </w:t>
      </w:r>
      <w:r>
        <w:fldChar w:fldCharType="begin"/>
      </w:r>
      <w:r>
        <w:instrText xml:space="preserve"> REF _Ref517860837 \r \h </w:instrText>
      </w:r>
      <w:r>
        <w:fldChar w:fldCharType="separate"/>
      </w:r>
      <w:r w:rsidR="00ED6D95">
        <w:t>4.4.7</w:t>
      </w:r>
      <w:r>
        <w:fldChar w:fldCharType="end"/>
      </w:r>
      <w:r>
        <w:t xml:space="preserve"> </w:t>
      </w:r>
      <w:r>
        <w:fldChar w:fldCharType="begin"/>
      </w:r>
      <w:r>
        <w:instrText xml:space="preserve"> REF _Ref517860837 \h </w:instrText>
      </w:r>
      <w:r>
        <w:fldChar w:fldCharType="separate"/>
      </w:r>
      <w:r>
        <w:t>Channels, boundaries, Overhead, Grouping and Assembly considerations</w:t>
      </w:r>
      <w:r>
        <w:fldChar w:fldCharType="end"/>
      </w:r>
      <w:r>
        <w:t xml:space="preserve"> on page </w:t>
      </w:r>
      <w:r>
        <w:fldChar w:fldCharType="begin"/>
      </w:r>
      <w:r>
        <w:instrText xml:space="preserve"> PAGEREF _Ref517860837 \h </w:instrText>
      </w:r>
      <w:r>
        <w:fldChar w:fldCharType="separate"/>
      </w:r>
      <w:ins w:id="406" w:author="Malcolm Betts" w:date="2023-01-02T11:47:00Z">
        <w:r w:rsidR="00ED6D95">
          <w:rPr>
            <w:noProof/>
          </w:rPr>
          <w:t>46</w:t>
        </w:r>
      </w:ins>
      <w:del w:id="407" w:author="Malcolm Betts" w:date="2023-01-02T11:47:00Z">
        <w:r w:rsidDel="00ED6D95">
          <w:rPr>
            <w:noProof/>
          </w:rPr>
          <w:delText>36</w:delText>
        </w:r>
      </w:del>
      <w:r>
        <w:fldChar w:fldCharType="end"/>
      </w:r>
      <w:r>
        <w:t>).</w:t>
      </w:r>
    </w:p>
    <w:p w14:paraId="5D5D249F" w14:textId="77777777" w:rsidR="00D7333F" w:rsidRDefault="00D7333F" w:rsidP="00D7333F">
      <w:pPr>
        <w:pStyle w:val="ListParagraph"/>
        <w:numPr>
          <w:ilvl w:val="0"/>
          <w:numId w:val="18"/>
        </w:numPr>
      </w:pPr>
      <w:r>
        <w:t>The whole OMS MC spectrum is available for clients, the L/C split is not relevant to the clients, there is no relevance to the client signal whether the lasers are tuned to L-band frequencies or tuned to C-band frequencies</w:t>
      </w:r>
    </w:p>
    <w:p w14:paraId="5952DA67" w14:textId="77777777" w:rsidR="00D7333F" w:rsidRDefault="00D7333F" w:rsidP="00D7333F">
      <w:pPr>
        <w:pStyle w:val="ListParagraph"/>
        <w:numPr>
          <w:ilvl w:val="1"/>
          <w:numId w:val="18"/>
        </w:numPr>
      </w:pPr>
      <w:r>
        <w:t xml:space="preserve">For large capacity clients, several photonic carriers may be required to carry the signal, </w:t>
      </w:r>
      <w:proofErr w:type="gramStart"/>
      <w:r>
        <w:t>i.e.</w:t>
      </w:r>
      <w:proofErr w:type="gramEnd"/>
      <w:r>
        <w:t xml:space="preserve"> an </w:t>
      </w:r>
      <w:proofErr w:type="spellStart"/>
      <w:r>
        <w:t>OTSiG</w:t>
      </w:r>
      <w:proofErr w:type="spellEnd"/>
      <w:r>
        <w:t xml:space="preserve"> may be required. The </w:t>
      </w:r>
      <w:proofErr w:type="spellStart"/>
      <w:r>
        <w:t>OTSis</w:t>
      </w:r>
      <w:proofErr w:type="spellEnd"/>
      <w:r>
        <w:t xml:space="preserve"> of an </w:t>
      </w:r>
      <w:proofErr w:type="spellStart"/>
      <w:r>
        <w:t>OTSiG</w:t>
      </w:r>
      <w:proofErr w:type="spellEnd"/>
      <w:r>
        <w:t xml:space="preserve"> may be a mix of L/C band (provided that the differential delay is acceptable)</w:t>
      </w:r>
    </w:p>
    <w:p w14:paraId="5A9177CF" w14:textId="77777777" w:rsidR="00D7333F" w:rsidRDefault="00D7333F" w:rsidP="00D7333F">
      <w:pPr>
        <w:pStyle w:val="ListParagraph"/>
        <w:numPr>
          <w:ilvl w:val="1"/>
          <w:numId w:val="18"/>
        </w:numPr>
      </w:pPr>
      <w:r>
        <w:t xml:space="preserve">The OMS is essentially an Assembly (see </w:t>
      </w:r>
      <w:r>
        <w:fldChar w:fldCharType="begin"/>
      </w:r>
      <w:r>
        <w:instrText xml:space="preserve"> REF _Ref517860837 \r \h </w:instrText>
      </w:r>
      <w:r>
        <w:fldChar w:fldCharType="separate"/>
      </w:r>
      <w:r>
        <w:t>4.4.7</w:t>
      </w:r>
      <w:r>
        <w:fldChar w:fldCharType="end"/>
      </w:r>
      <w:r>
        <w:t>)</w:t>
      </w:r>
    </w:p>
    <w:p w14:paraId="19AE2A9A" w14:textId="77777777" w:rsidR="00D7333F" w:rsidRDefault="00D7333F" w:rsidP="00D7333F">
      <w:pPr>
        <w:pStyle w:val="ListParagraph"/>
        <w:numPr>
          <w:ilvl w:val="1"/>
          <w:numId w:val="18"/>
        </w:numPr>
      </w:pPr>
      <w:r>
        <w:t>As the OMS is used to carry bidirectionally co-routed client signals and it uses an OTS which is bidirectional it makes most sense to treat the OMS as bidirectional</w:t>
      </w:r>
    </w:p>
    <w:p w14:paraId="49A506B9" w14:textId="77777777" w:rsidR="00D7333F" w:rsidRDefault="00D7333F" w:rsidP="00D7333F">
      <w:pPr>
        <w:pStyle w:val="ListParagraph"/>
        <w:numPr>
          <w:ilvl w:val="1"/>
          <w:numId w:val="18"/>
        </w:numPr>
      </w:pPr>
      <w:r>
        <w:t>Hence the OMS is a bidirectional Assembly</w:t>
      </w:r>
    </w:p>
    <w:p w14:paraId="5AFFCA90" w14:textId="77777777" w:rsidR="00D7333F" w:rsidRDefault="00D7333F" w:rsidP="00D7333F">
      <w:pPr>
        <w:pStyle w:val="ListParagraph"/>
        <w:numPr>
          <w:ilvl w:val="0"/>
          <w:numId w:val="18"/>
        </w:numPr>
      </w:pPr>
      <w:r>
        <w:t xml:space="preserve">The </w:t>
      </w:r>
      <w:proofErr w:type="spellStart"/>
      <w:r>
        <w:t>LTP</w:t>
      </w:r>
      <w:proofErr w:type="spellEnd"/>
      <w:r>
        <w:t xml:space="preserve"> grouping has been chosen:</w:t>
      </w:r>
    </w:p>
    <w:p w14:paraId="220ACA9C" w14:textId="77777777" w:rsidR="00D7333F" w:rsidRDefault="00D7333F" w:rsidP="00D7333F">
      <w:pPr>
        <w:pStyle w:val="ListParagraph"/>
        <w:numPr>
          <w:ilvl w:val="1"/>
          <w:numId w:val="18"/>
        </w:numPr>
      </w:pPr>
      <w:r>
        <w:t xml:space="preserve">Following the usual principles of breaking </w:t>
      </w:r>
      <w:proofErr w:type="spellStart"/>
      <w:r>
        <w:t>LTPs</w:t>
      </w:r>
      <w:proofErr w:type="spellEnd"/>
      <w:r>
        <w:t xml:space="preserve"> at:</w:t>
      </w:r>
    </w:p>
    <w:p w14:paraId="130B836A" w14:textId="77777777" w:rsidR="00D7333F" w:rsidRDefault="00D7333F" w:rsidP="00D7333F">
      <w:pPr>
        <w:pStyle w:val="ListParagraph"/>
        <w:numPr>
          <w:ilvl w:val="2"/>
          <w:numId w:val="18"/>
        </w:numPr>
      </w:pPr>
      <w:r>
        <w:t>Points of client flexibility</w:t>
      </w:r>
    </w:p>
    <w:p w14:paraId="3BBD2A96" w14:textId="77777777" w:rsidR="00D7333F" w:rsidRDefault="00D7333F" w:rsidP="00D7333F">
      <w:pPr>
        <w:pStyle w:val="ListParagraph"/>
        <w:numPr>
          <w:ilvl w:val="2"/>
          <w:numId w:val="18"/>
        </w:numPr>
      </w:pPr>
      <w:r>
        <w:t>Points of multiplexing/assembly inversion</w:t>
      </w:r>
    </w:p>
    <w:p w14:paraId="6317955B" w14:textId="77777777" w:rsidR="00D7333F" w:rsidRDefault="00D7333F" w:rsidP="00D7333F">
      <w:pPr>
        <w:pStyle w:val="ListParagraph"/>
        <w:numPr>
          <w:ilvl w:val="2"/>
          <w:numId w:val="18"/>
        </w:numPr>
      </w:pPr>
      <w:r>
        <w:t>Points of change of multiplicity</w:t>
      </w:r>
    </w:p>
    <w:p w14:paraId="1AC9AE3C" w14:textId="77777777" w:rsidR="00D7333F" w:rsidRDefault="00D7333F" w:rsidP="00D7333F">
      <w:pPr>
        <w:pStyle w:val="ListParagraph"/>
        <w:numPr>
          <w:ilvl w:val="1"/>
          <w:numId w:val="18"/>
        </w:numPr>
      </w:pPr>
      <w:r>
        <w:lastRenderedPageBreak/>
        <w:t xml:space="preserve">Following the additional principle that a change of Assembly such as the change to L-band/C-band split/combine between OTS and OMS should cause a break in the </w:t>
      </w:r>
      <w:proofErr w:type="spellStart"/>
      <w:r>
        <w:t>LTP</w:t>
      </w:r>
      <w:proofErr w:type="spellEnd"/>
      <w:r>
        <w:t xml:space="preserve"> even though the </w:t>
      </w:r>
      <w:proofErr w:type="spellStart"/>
      <w:r>
        <w:t>LTPs</w:t>
      </w:r>
      <w:proofErr w:type="spellEnd"/>
      <w:r>
        <w:t xml:space="preserve"> are both 1:1, same assembly orientation and inflexible.</w:t>
      </w:r>
    </w:p>
    <w:p w14:paraId="462DF609" w14:textId="77777777" w:rsidR="00D7333F" w:rsidRDefault="00D7333F" w:rsidP="00D7333F">
      <w:pPr>
        <w:pStyle w:val="Heading3"/>
      </w:pPr>
      <w:bookmarkStart w:id="408" w:name="_Toc123553674"/>
      <w:r>
        <w:t xml:space="preserve">Spec model enhancements supporting the composite </w:t>
      </w:r>
      <w:proofErr w:type="spellStart"/>
      <w:r>
        <w:t>LTPs</w:t>
      </w:r>
      <w:proofErr w:type="spellEnd"/>
      <w:r>
        <w:t xml:space="preserve"> and FCs</w:t>
      </w:r>
      <w:bookmarkEnd w:id="408"/>
    </w:p>
    <w:p w14:paraId="6C44809F" w14:textId="70D20DC1" w:rsidR="00D7333F" w:rsidRDefault="00D7333F" w:rsidP="00D7333F">
      <w:r>
        <w:t xml:space="preserve">The development of the photonic model has led to the need to enhance the spec model. The spec model is covered in </w:t>
      </w:r>
      <w:hyperlink r:id="rId189" w:history="1">
        <w:r w:rsidRPr="007F3ACB">
          <w:rPr>
            <w:rStyle w:val="Hyperlink"/>
          </w:rPr>
          <w:t>TR-512.7</w:t>
        </w:r>
      </w:hyperlink>
      <w:r>
        <w:t xml:space="preserve">. </w:t>
      </w:r>
    </w:p>
    <w:p w14:paraId="1B074D4C" w14:textId="77777777" w:rsidR="00D7333F" w:rsidRPr="00851FE1" w:rsidRDefault="00D7333F" w:rsidP="00D7333F">
      <w:pPr>
        <w:rPr>
          <w:color w:val="auto"/>
        </w:rPr>
      </w:pPr>
      <w:r w:rsidRPr="00851FE1">
        <w:rPr>
          <w:color w:val="auto"/>
        </w:rPr>
        <w:t>The enhancements essentially move the LP spec and the FC spec closer to the Scheme/System spec include:</w:t>
      </w:r>
    </w:p>
    <w:p w14:paraId="022D2811" w14:textId="77777777" w:rsidR="00D7333F" w:rsidRPr="00851FE1" w:rsidRDefault="00D7333F" w:rsidP="00D7333F">
      <w:pPr>
        <w:pStyle w:val="ListParagraph"/>
        <w:numPr>
          <w:ilvl w:val="0"/>
          <w:numId w:val="46"/>
        </w:numPr>
        <w:rPr>
          <w:color w:val="auto"/>
        </w:rPr>
      </w:pPr>
      <w:r w:rsidRPr="00851FE1">
        <w:rPr>
          <w:color w:val="auto"/>
        </w:rPr>
        <w:t>Opportunity to represent multiple terminations in a single LP</w:t>
      </w:r>
    </w:p>
    <w:p w14:paraId="1966C448" w14:textId="77777777" w:rsidR="00D7333F" w:rsidRPr="00851FE1" w:rsidRDefault="00D7333F" w:rsidP="00D7333F">
      <w:pPr>
        <w:pStyle w:val="ListParagraph"/>
        <w:numPr>
          <w:ilvl w:val="0"/>
          <w:numId w:val="46"/>
        </w:numPr>
        <w:rPr>
          <w:color w:val="auto"/>
        </w:rPr>
      </w:pPr>
      <w:r w:rsidRPr="00851FE1">
        <w:rPr>
          <w:color w:val="auto"/>
        </w:rPr>
        <w:t>Opportunity to represent complex arrangements inside an LP</w:t>
      </w:r>
    </w:p>
    <w:p w14:paraId="1684C92A" w14:textId="77777777" w:rsidR="00D7333F" w:rsidRPr="00851FE1" w:rsidRDefault="00D7333F" w:rsidP="00D7333F">
      <w:pPr>
        <w:pStyle w:val="ListParagraph"/>
        <w:numPr>
          <w:ilvl w:val="0"/>
          <w:numId w:val="46"/>
        </w:numPr>
        <w:rPr>
          <w:color w:val="auto"/>
        </w:rPr>
      </w:pPr>
      <w:r w:rsidRPr="00851FE1">
        <w:rPr>
          <w:color w:val="auto"/>
        </w:rPr>
        <w:t>Opportunity to represent complex forwarding inside an LP</w:t>
      </w:r>
    </w:p>
    <w:p w14:paraId="7F2613EA" w14:textId="77777777" w:rsidR="00D7333F" w:rsidRPr="00851FE1" w:rsidRDefault="00D7333F" w:rsidP="00D7333F">
      <w:pPr>
        <w:pStyle w:val="ListParagraph"/>
        <w:numPr>
          <w:ilvl w:val="0"/>
          <w:numId w:val="46"/>
        </w:numPr>
        <w:rPr>
          <w:color w:val="auto"/>
        </w:rPr>
      </w:pPr>
      <w:r w:rsidRPr="00851FE1">
        <w:rPr>
          <w:color w:val="auto"/>
        </w:rPr>
        <w:t>Opportunity to represent complex termination in a FC</w:t>
      </w:r>
    </w:p>
    <w:p w14:paraId="72D6F908" w14:textId="77777777" w:rsidR="00D7333F" w:rsidRPr="00851FE1" w:rsidRDefault="00D7333F" w:rsidP="00D7333F">
      <w:pPr>
        <w:pStyle w:val="ListParagraph"/>
        <w:numPr>
          <w:ilvl w:val="0"/>
          <w:numId w:val="46"/>
        </w:numPr>
        <w:rPr>
          <w:color w:val="auto"/>
        </w:rPr>
      </w:pPr>
      <w:r w:rsidRPr="00851FE1">
        <w:rPr>
          <w:color w:val="auto"/>
        </w:rPr>
        <w:t xml:space="preserve">Introduction of the port on the LP to allow complex arrangements of LPs in an </w:t>
      </w:r>
      <w:proofErr w:type="spellStart"/>
      <w:r w:rsidRPr="00851FE1">
        <w:rPr>
          <w:color w:val="auto"/>
        </w:rPr>
        <w:t>LTP</w:t>
      </w:r>
      <w:proofErr w:type="spellEnd"/>
      <w:r w:rsidRPr="00851FE1">
        <w:rPr>
          <w:color w:val="auto"/>
        </w:rPr>
        <w:t xml:space="preserve"> (not just an ordered stack of LPs</w:t>
      </w:r>
    </w:p>
    <w:p w14:paraId="3C1CA004" w14:textId="77777777" w:rsidR="00D7333F" w:rsidRPr="00851FE1" w:rsidRDefault="00D7333F" w:rsidP="00D7333F">
      <w:pPr>
        <w:rPr>
          <w:color w:val="auto"/>
        </w:rPr>
      </w:pPr>
      <w:r w:rsidRPr="00851FE1">
        <w:rPr>
          <w:color w:val="auto"/>
        </w:rPr>
        <w:t xml:space="preserve">The capability of the </w:t>
      </w:r>
      <w:proofErr w:type="spellStart"/>
      <w:r w:rsidRPr="00851FE1">
        <w:rPr>
          <w:color w:val="auto"/>
        </w:rPr>
        <w:t>LTP</w:t>
      </w:r>
      <w:proofErr w:type="spellEnd"/>
      <w:r w:rsidRPr="00851FE1">
        <w:rPr>
          <w:color w:val="auto"/>
        </w:rPr>
        <w:t xml:space="preserve">, LP and FC spec to describe complex system arrangements is enhanced. </w:t>
      </w:r>
    </w:p>
    <w:p w14:paraId="313399E3" w14:textId="77777777" w:rsidR="00D7333F" w:rsidRDefault="00D7333F" w:rsidP="00D7333F">
      <w:pPr>
        <w:pStyle w:val="Heading2"/>
      </w:pPr>
      <w:bookmarkStart w:id="409" w:name="_Toc123553675"/>
      <w:r>
        <w:t>Measurement and Configuration considerations</w:t>
      </w:r>
      <w:bookmarkEnd w:id="409"/>
    </w:p>
    <w:p w14:paraId="23A36A8A" w14:textId="77777777" w:rsidR="00D7333F" w:rsidRDefault="00D7333F" w:rsidP="00D7333F">
      <w:r>
        <w:t>Appropriate normative sources of media properties will be chosen (</w:t>
      </w:r>
      <w:proofErr w:type="gramStart"/>
      <w:r>
        <w:t>e.g.</w:t>
      </w:r>
      <w:proofErr w:type="gramEnd"/>
      <w:r>
        <w:t xml:space="preserve"> ITU-T, Open </w:t>
      </w:r>
      <w:proofErr w:type="spellStart"/>
      <w:r>
        <w:t>ROADM</w:t>
      </w:r>
      <w:proofErr w:type="spellEnd"/>
      <w:r>
        <w:t xml:space="preserve">, </w:t>
      </w:r>
      <w:proofErr w:type="spellStart"/>
      <w:r>
        <w:t>OpenConfig</w:t>
      </w:r>
      <w:proofErr w:type="spellEnd"/>
      <w:r>
        <w:t xml:space="preserve">, Open Device etc.), the models from these sources will be Pruned and Refactored as appropriate and the properties will be extracted and assembled in example spec models. The properties will be mainly represented in </w:t>
      </w:r>
      <w:proofErr w:type="spellStart"/>
      <w:r>
        <w:t>LtpSpecs</w:t>
      </w:r>
      <w:proofErr w:type="spellEnd"/>
      <w:r>
        <w:rPr>
          <w:rStyle w:val="FootnoteReference"/>
        </w:rPr>
        <w:footnoteReference w:id="35"/>
      </w:r>
      <w:r>
        <w:t xml:space="preserve">. As usual, all properties will be </w:t>
      </w:r>
      <w:proofErr w:type="gramStart"/>
      <w:r>
        <w:t>available</w:t>
      </w:r>
      <w:proofErr w:type="gramEnd"/>
      <w:r>
        <w:t xml:space="preserve"> and a selection can be made by the vendor etc. The specs will provide interrelationship rules between the properties.</w:t>
      </w:r>
    </w:p>
    <w:p w14:paraId="4F3AF823" w14:textId="77777777" w:rsidR="00D7333F" w:rsidRDefault="00D7333F" w:rsidP="00D7333F">
      <w:r>
        <w:t>This section provides an overview of some of the key properties that can be set/measured and in what context those measurements would be made.</w:t>
      </w:r>
    </w:p>
    <w:p w14:paraId="244E45E9" w14:textId="77777777" w:rsidR="00D7333F" w:rsidRDefault="00D7333F" w:rsidP="00D7333F">
      <w:pPr>
        <w:pStyle w:val="Heading3"/>
      </w:pPr>
      <w:bookmarkStart w:id="410" w:name="_Ref517908718"/>
      <w:bookmarkStart w:id="411" w:name="_Toc123553676"/>
      <w:r>
        <w:t>Relevant properties</w:t>
      </w:r>
      <w:bookmarkEnd w:id="410"/>
      <w:bookmarkEnd w:id="411"/>
    </w:p>
    <w:p w14:paraId="69DCC466" w14:textId="77777777" w:rsidR="00D7333F" w:rsidRDefault="00D7333F" w:rsidP="00D7333F">
      <w:r>
        <w:t>This section provides a list of properties with some key considerations. The intention is that this becomes one or more formal specs within the next phase and hence this list is only intended to provide initial draft information. The list is not yet complete.</w:t>
      </w:r>
    </w:p>
    <w:p w14:paraId="55676534" w14:textId="77777777" w:rsidR="00D7333F" w:rsidRDefault="00D7333F" w:rsidP="00D7333F">
      <w:pPr>
        <w:pStyle w:val="Heading4"/>
      </w:pPr>
      <w:bookmarkStart w:id="412" w:name="_Toc123553677"/>
      <w:r>
        <w:t>Summary properties</w:t>
      </w:r>
      <w:bookmarkEnd w:id="412"/>
    </w:p>
    <w:p w14:paraId="7AA26829" w14:textId="77777777" w:rsidR="00D7333F" w:rsidRPr="000F4521" w:rsidRDefault="00D7333F" w:rsidP="00D7333F">
      <w:r>
        <w:t>Properties that provide summaries of combinations of other properties.</w:t>
      </w:r>
    </w:p>
    <w:p w14:paraId="4382D8CB" w14:textId="77777777" w:rsidR="00D7333F" w:rsidRDefault="00D7333F" w:rsidP="00D7333F">
      <w:pPr>
        <w:pStyle w:val="ListParagraph"/>
        <w:numPr>
          <w:ilvl w:val="0"/>
          <w:numId w:val="26"/>
        </w:numPr>
      </w:pPr>
      <w:proofErr w:type="spellStart"/>
      <w:r>
        <w:t>applicationIdentifier</w:t>
      </w:r>
      <w:proofErr w:type="spellEnd"/>
    </w:p>
    <w:p w14:paraId="0DC3ACCE" w14:textId="77777777" w:rsidR="00D7333F" w:rsidRDefault="00D7333F" w:rsidP="00D7333F">
      <w:pPr>
        <w:pStyle w:val="ListParagraph"/>
        <w:numPr>
          <w:ilvl w:val="0"/>
          <w:numId w:val="26"/>
        </w:numPr>
      </w:pPr>
      <w:proofErr w:type="spellStart"/>
      <w:r>
        <w:t>receiverApplicationType</w:t>
      </w:r>
      <w:proofErr w:type="spellEnd"/>
    </w:p>
    <w:p w14:paraId="26C91223" w14:textId="77777777" w:rsidR="00D7333F" w:rsidRDefault="00D7333F" w:rsidP="00D7333F">
      <w:pPr>
        <w:pStyle w:val="ListParagraph"/>
        <w:numPr>
          <w:ilvl w:val="0"/>
          <w:numId w:val="26"/>
        </w:numPr>
      </w:pPr>
      <w:proofErr w:type="spellStart"/>
      <w:r>
        <w:t>modulatorApplicationType</w:t>
      </w:r>
      <w:proofErr w:type="spellEnd"/>
    </w:p>
    <w:p w14:paraId="0AC97E24" w14:textId="77777777" w:rsidR="00D7333F" w:rsidRPr="00003454" w:rsidRDefault="00D7333F" w:rsidP="00D7333F">
      <w:pPr>
        <w:pStyle w:val="ListParagraph"/>
        <w:numPr>
          <w:ilvl w:val="0"/>
          <w:numId w:val="26"/>
        </w:numPr>
      </w:pPr>
      <w:proofErr w:type="spellStart"/>
      <w:r>
        <w:lastRenderedPageBreak/>
        <w:t>operationalState</w:t>
      </w:r>
      <w:proofErr w:type="spellEnd"/>
    </w:p>
    <w:p w14:paraId="6EF8F21C" w14:textId="77777777" w:rsidR="00D7333F" w:rsidRDefault="00D7333F" w:rsidP="00D7333F">
      <w:pPr>
        <w:pStyle w:val="Heading4"/>
      </w:pPr>
      <w:bookmarkStart w:id="413" w:name="_Toc123553678"/>
      <w:r w:rsidRPr="00C22FBB">
        <w:t>Spectrum</w:t>
      </w:r>
      <w:r>
        <w:t xml:space="preserve"> properties</w:t>
      </w:r>
      <w:bookmarkEnd w:id="413"/>
    </w:p>
    <w:p w14:paraId="5F6CFD81" w14:textId="77777777" w:rsidR="00D7333F" w:rsidRDefault="00D7333F" w:rsidP="00D7333F">
      <w:r>
        <w:t xml:space="preserve">Properties that relate to and define the spectrum. These can be use in the context of the channel (filters etc.), the receiver and the transmitter. Units of frequency and wavelength </w:t>
      </w:r>
      <w:proofErr w:type="spellStart"/>
      <w:r>
        <w:t>etc</w:t>
      </w:r>
      <w:proofErr w:type="spellEnd"/>
    </w:p>
    <w:p w14:paraId="734615E7" w14:textId="77777777" w:rsidR="00D7333F" w:rsidRDefault="00D7333F" w:rsidP="00D7333F">
      <w:pPr>
        <w:pStyle w:val="Heading5"/>
      </w:pPr>
      <w:r>
        <w:t>Channel</w:t>
      </w:r>
    </w:p>
    <w:p w14:paraId="62C3292A" w14:textId="77777777" w:rsidR="00D7333F" w:rsidRPr="00F6380B" w:rsidRDefault="00D7333F" w:rsidP="00D7333F">
      <w:r>
        <w:t>Properties defining the channel spectrum.</w:t>
      </w:r>
    </w:p>
    <w:p w14:paraId="740F1FF9" w14:textId="77777777" w:rsidR="00D7333F" w:rsidRDefault="00D7333F" w:rsidP="00D7333F">
      <w:pPr>
        <w:pStyle w:val="ListParagraph"/>
        <w:numPr>
          <w:ilvl w:val="0"/>
          <w:numId w:val="27"/>
        </w:numPr>
      </w:pPr>
      <w:proofErr w:type="spellStart"/>
      <w:r>
        <w:t>upperFrequency</w:t>
      </w:r>
      <w:proofErr w:type="spellEnd"/>
    </w:p>
    <w:p w14:paraId="034A8CFF" w14:textId="77777777" w:rsidR="00D7333F" w:rsidRDefault="00D7333F" w:rsidP="00D7333F">
      <w:pPr>
        <w:pStyle w:val="ListParagraph"/>
        <w:numPr>
          <w:ilvl w:val="0"/>
          <w:numId w:val="27"/>
        </w:numPr>
      </w:pPr>
      <w:proofErr w:type="spellStart"/>
      <w:r>
        <w:t>lowerFrequency</w:t>
      </w:r>
      <w:proofErr w:type="spellEnd"/>
    </w:p>
    <w:p w14:paraId="5E0FB7BA" w14:textId="77777777" w:rsidR="00D7333F" w:rsidRDefault="00D7333F" w:rsidP="00D7333F">
      <w:pPr>
        <w:pStyle w:val="ListParagraph"/>
        <w:numPr>
          <w:ilvl w:val="0"/>
          <w:numId w:val="27"/>
        </w:numPr>
      </w:pPr>
      <w:proofErr w:type="spellStart"/>
      <w:r>
        <w:t>guardUpper</w:t>
      </w:r>
      <w:proofErr w:type="spellEnd"/>
    </w:p>
    <w:p w14:paraId="1C08310B" w14:textId="77777777" w:rsidR="00D7333F" w:rsidRDefault="00D7333F" w:rsidP="00D7333F">
      <w:pPr>
        <w:pStyle w:val="ListParagraph"/>
        <w:numPr>
          <w:ilvl w:val="0"/>
          <w:numId w:val="27"/>
        </w:numPr>
      </w:pPr>
      <w:proofErr w:type="spellStart"/>
      <w:r>
        <w:t>guardLower</w:t>
      </w:r>
      <w:proofErr w:type="spellEnd"/>
    </w:p>
    <w:p w14:paraId="014E2EA5" w14:textId="77777777" w:rsidR="00D7333F" w:rsidRDefault="00D7333F" w:rsidP="00D7333F">
      <w:pPr>
        <w:pStyle w:val="Heading5"/>
      </w:pPr>
      <w:r>
        <w:t>Laser</w:t>
      </w:r>
    </w:p>
    <w:p w14:paraId="2F601389" w14:textId="77777777" w:rsidR="00D7333F" w:rsidRPr="00F6380B" w:rsidRDefault="00D7333F" w:rsidP="00D7333F">
      <w:r>
        <w:t>Properties related to the laser and its modulation.</w:t>
      </w:r>
    </w:p>
    <w:p w14:paraId="13DA2CF7" w14:textId="77777777" w:rsidR="00D7333F" w:rsidRDefault="00D7333F" w:rsidP="00D7333F">
      <w:pPr>
        <w:pStyle w:val="ListParagraph"/>
        <w:numPr>
          <w:ilvl w:val="0"/>
          <w:numId w:val="27"/>
        </w:numPr>
      </w:pPr>
      <w:proofErr w:type="spellStart"/>
      <w:r>
        <w:t>centralFrequency</w:t>
      </w:r>
      <w:proofErr w:type="spellEnd"/>
    </w:p>
    <w:p w14:paraId="33FBB591" w14:textId="77777777" w:rsidR="00D7333F" w:rsidRDefault="00D7333F" w:rsidP="00D7333F">
      <w:pPr>
        <w:pStyle w:val="ListParagraph"/>
        <w:numPr>
          <w:ilvl w:val="0"/>
          <w:numId w:val="27"/>
        </w:numPr>
      </w:pPr>
      <w:proofErr w:type="spellStart"/>
      <w:r>
        <w:t>channelWidth</w:t>
      </w:r>
      <w:proofErr w:type="spellEnd"/>
    </w:p>
    <w:p w14:paraId="5A7155DA" w14:textId="77777777" w:rsidR="00D7333F" w:rsidRDefault="00D7333F" w:rsidP="00D7333F">
      <w:pPr>
        <w:pStyle w:val="Heading5"/>
      </w:pPr>
      <w:r>
        <w:t>Grid</w:t>
      </w:r>
    </w:p>
    <w:p w14:paraId="48F76A0B" w14:textId="77777777" w:rsidR="00D7333F" w:rsidRPr="00F6380B" w:rsidRDefault="00D7333F" w:rsidP="00D7333F">
      <w:r>
        <w:t xml:space="preserve">Properties defining constraints on the arrangement of channels. </w:t>
      </w:r>
      <w:r w:rsidRPr="00A17E65">
        <w:t xml:space="preserve">{{ ITU-T G.694.1}} </w:t>
      </w:r>
      <w:r>
        <w:t xml:space="preserve">uses an </w:t>
      </w:r>
      <w:proofErr w:type="spellStart"/>
      <w:r w:rsidRPr="00A17E65">
        <w:t>m,n</w:t>
      </w:r>
      <w:proofErr w:type="spellEnd"/>
      <w:r w:rsidRPr="00A17E65">
        <w:t xml:space="preserve"> 12.5 step, 25 width</w:t>
      </w:r>
      <w:r>
        <w:t xml:space="preserve"> scheme.</w:t>
      </w:r>
    </w:p>
    <w:p w14:paraId="56AC020F" w14:textId="77777777" w:rsidR="00D7333F" w:rsidRDefault="00D7333F" w:rsidP="00D7333F">
      <w:pPr>
        <w:pStyle w:val="ListParagraph"/>
        <w:numPr>
          <w:ilvl w:val="0"/>
          <w:numId w:val="27"/>
        </w:numPr>
      </w:pPr>
      <w:proofErr w:type="spellStart"/>
      <w:r>
        <w:t>gridType</w:t>
      </w:r>
      <w:proofErr w:type="spellEnd"/>
    </w:p>
    <w:p w14:paraId="1FD7E007" w14:textId="77777777" w:rsidR="00D7333F" w:rsidRDefault="00D7333F" w:rsidP="00D7333F">
      <w:pPr>
        <w:pStyle w:val="ListParagraph"/>
        <w:numPr>
          <w:ilvl w:val="0"/>
          <w:numId w:val="27"/>
        </w:numPr>
      </w:pPr>
      <w:proofErr w:type="spellStart"/>
      <w:r>
        <w:t>adjustmentGranularity</w:t>
      </w:r>
      <w:proofErr w:type="spellEnd"/>
    </w:p>
    <w:p w14:paraId="37BA3992" w14:textId="77777777" w:rsidR="00D7333F" w:rsidRDefault="00D7333F" w:rsidP="00D7333F">
      <w:pPr>
        <w:pStyle w:val="ListParagraph"/>
        <w:numPr>
          <w:ilvl w:val="0"/>
          <w:numId w:val="27"/>
        </w:numPr>
      </w:pPr>
      <w:proofErr w:type="spellStart"/>
      <w:r>
        <w:t>channelSpacing</w:t>
      </w:r>
      <w:proofErr w:type="spellEnd"/>
    </w:p>
    <w:p w14:paraId="7E3F6562" w14:textId="77777777" w:rsidR="00D7333F" w:rsidRDefault="00D7333F" w:rsidP="00D7333F">
      <w:pPr>
        <w:pStyle w:val="ListParagraph"/>
        <w:numPr>
          <w:ilvl w:val="0"/>
          <w:numId w:val="27"/>
        </w:numPr>
      </w:pPr>
      <w:proofErr w:type="spellStart"/>
      <w:r>
        <w:t>widthNumber</w:t>
      </w:r>
      <w:proofErr w:type="spellEnd"/>
    </w:p>
    <w:p w14:paraId="61216E84" w14:textId="77777777" w:rsidR="00D7333F" w:rsidRDefault="00D7333F" w:rsidP="00D7333F">
      <w:pPr>
        <w:pStyle w:val="ListParagraph"/>
        <w:numPr>
          <w:ilvl w:val="0"/>
          <w:numId w:val="27"/>
        </w:numPr>
      </w:pPr>
      <w:proofErr w:type="spellStart"/>
      <w:r>
        <w:t>channelNumber</w:t>
      </w:r>
      <w:proofErr w:type="spellEnd"/>
    </w:p>
    <w:p w14:paraId="5A9998FD" w14:textId="77777777" w:rsidR="00D7333F" w:rsidRDefault="00D7333F" w:rsidP="00D7333F">
      <w:pPr>
        <w:pStyle w:val="Heading4"/>
      </w:pPr>
      <w:bookmarkStart w:id="414" w:name="_Toc123553679"/>
      <w:r>
        <w:t>Wave shape properties</w:t>
      </w:r>
      <w:bookmarkEnd w:id="414"/>
    </w:p>
    <w:p w14:paraId="518F1659" w14:textId="77777777" w:rsidR="00D7333F" w:rsidRPr="000F4521" w:rsidRDefault="00D7333F" w:rsidP="00D7333F">
      <w:r>
        <w:t>Properties that relate to the quality of the signal modulation.</w:t>
      </w:r>
    </w:p>
    <w:p w14:paraId="79593882" w14:textId="77777777" w:rsidR="00D7333F" w:rsidRDefault="00D7333F" w:rsidP="00D7333F">
      <w:pPr>
        <w:pStyle w:val="ListParagraph"/>
        <w:numPr>
          <w:ilvl w:val="0"/>
          <w:numId w:val="28"/>
        </w:numPr>
      </w:pPr>
      <w:proofErr w:type="spellStart"/>
      <w:r>
        <w:t>eyeMask</w:t>
      </w:r>
      <w:proofErr w:type="spellEnd"/>
    </w:p>
    <w:p w14:paraId="6ED9CDCF" w14:textId="77777777" w:rsidR="00D7333F" w:rsidRDefault="00D7333F" w:rsidP="00D7333F">
      <w:pPr>
        <w:pStyle w:val="ListParagraph"/>
        <w:numPr>
          <w:ilvl w:val="0"/>
          <w:numId w:val="28"/>
        </w:numPr>
      </w:pPr>
      <w:proofErr w:type="spellStart"/>
      <w:r>
        <w:t>extinctionRatio</w:t>
      </w:r>
      <w:proofErr w:type="spellEnd"/>
    </w:p>
    <w:p w14:paraId="34B95E55" w14:textId="77777777" w:rsidR="00D7333F" w:rsidRDefault="00D7333F" w:rsidP="00D7333F">
      <w:pPr>
        <w:pStyle w:val="ListParagraph"/>
        <w:numPr>
          <w:ilvl w:val="0"/>
          <w:numId w:val="28"/>
        </w:numPr>
      </w:pPr>
      <w:proofErr w:type="spellStart"/>
      <w:r>
        <w:t>OSNR</w:t>
      </w:r>
      <w:proofErr w:type="spellEnd"/>
    </w:p>
    <w:p w14:paraId="4664BE84" w14:textId="77777777" w:rsidR="00D7333F" w:rsidRDefault="00D7333F" w:rsidP="00D7333F">
      <w:pPr>
        <w:pStyle w:val="Heading4"/>
      </w:pPr>
      <w:bookmarkStart w:id="415" w:name="_Toc123553680"/>
      <w:r>
        <w:t>Channel properties</w:t>
      </w:r>
      <w:bookmarkEnd w:id="415"/>
    </w:p>
    <w:p w14:paraId="21EDAD6A" w14:textId="77777777" w:rsidR="00D7333F" w:rsidRDefault="00D7333F" w:rsidP="00D7333F">
      <w:r>
        <w:t>Properties that relate to the characteristics of the channel through its length and at its boundaries. The properties listed cover simple loss of power as well as chromatic and polarization effects.</w:t>
      </w:r>
    </w:p>
    <w:p w14:paraId="36227EB8" w14:textId="77777777" w:rsidR="00D7333F" w:rsidRDefault="00D7333F" w:rsidP="00D7333F">
      <w:pPr>
        <w:pStyle w:val="Heading5"/>
      </w:pPr>
      <w:r>
        <w:t>Channel summary</w:t>
      </w:r>
    </w:p>
    <w:p w14:paraId="6464300F" w14:textId="77777777" w:rsidR="00D7333F" w:rsidRPr="00F76F59" w:rsidRDefault="00D7333F" w:rsidP="00D7333F">
      <w:r>
        <w:t>Properties that summarize the effects of several other properties.</w:t>
      </w:r>
    </w:p>
    <w:p w14:paraId="729499C5" w14:textId="77777777" w:rsidR="00D7333F" w:rsidRPr="00F76F59" w:rsidRDefault="00D7333F" w:rsidP="00D7333F">
      <w:pPr>
        <w:pStyle w:val="ListParagraph"/>
        <w:numPr>
          <w:ilvl w:val="0"/>
          <w:numId w:val="29"/>
        </w:numPr>
      </w:pPr>
      <w:proofErr w:type="spellStart"/>
      <w:r>
        <w:t>channelPenalty</w:t>
      </w:r>
      <w:proofErr w:type="spellEnd"/>
    </w:p>
    <w:p w14:paraId="49DC111A" w14:textId="77777777" w:rsidR="00D7333F" w:rsidRDefault="00D7333F" w:rsidP="00D7333F">
      <w:pPr>
        <w:pStyle w:val="Heading5"/>
      </w:pPr>
      <w:r w:rsidRPr="00F76F59">
        <w:t xml:space="preserve">Channel </w:t>
      </w:r>
      <w:r>
        <w:t>entry effects</w:t>
      </w:r>
    </w:p>
    <w:p w14:paraId="1A88FA13" w14:textId="77777777" w:rsidR="00D7333F" w:rsidRPr="00F76F59" w:rsidRDefault="00D7333F" w:rsidP="00D7333F">
      <w:r>
        <w:t>Properties that cover the effects at the entry of the channel.</w:t>
      </w:r>
    </w:p>
    <w:p w14:paraId="13EE6666" w14:textId="77777777" w:rsidR="00D7333F" w:rsidRDefault="00D7333F" w:rsidP="00D7333F">
      <w:pPr>
        <w:pStyle w:val="ListParagraph"/>
        <w:numPr>
          <w:ilvl w:val="0"/>
          <w:numId w:val="29"/>
        </w:numPr>
      </w:pPr>
      <w:proofErr w:type="spellStart"/>
      <w:r>
        <w:t>channelInsertionLoss</w:t>
      </w:r>
      <w:proofErr w:type="spellEnd"/>
      <w:r>
        <w:tab/>
      </w:r>
      <w:r>
        <w:tab/>
      </w:r>
    </w:p>
    <w:p w14:paraId="3BDB1313" w14:textId="77777777" w:rsidR="00D7333F" w:rsidRDefault="00D7333F" w:rsidP="00D7333F">
      <w:pPr>
        <w:pStyle w:val="ListParagraph"/>
        <w:numPr>
          <w:ilvl w:val="0"/>
          <w:numId w:val="29"/>
        </w:numPr>
      </w:pPr>
      <w:proofErr w:type="spellStart"/>
      <w:r>
        <w:t>channelReturnLoss</w:t>
      </w:r>
      <w:proofErr w:type="spellEnd"/>
    </w:p>
    <w:p w14:paraId="5E778655" w14:textId="77777777" w:rsidR="00D7333F" w:rsidRDefault="00D7333F" w:rsidP="00D7333F">
      <w:pPr>
        <w:pStyle w:val="ListParagraph"/>
        <w:numPr>
          <w:ilvl w:val="0"/>
          <w:numId w:val="29"/>
        </w:numPr>
      </w:pPr>
      <w:proofErr w:type="spellStart"/>
      <w:r>
        <w:lastRenderedPageBreak/>
        <w:t>channelReflectance</w:t>
      </w:r>
      <w:proofErr w:type="spellEnd"/>
    </w:p>
    <w:p w14:paraId="2A696131" w14:textId="77777777" w:rsidR="00D7333F" w:rsidRDefault="00D7333F" w:rsidP="00D7333F">
      <w:pPr>
        <w:pStyle w:val="ListParagraph"/>
        <w:numPr>
          <w:ilvl w:val="0"/>
          <w:numId w:val="29"/>
        </w:numPr>
      </w:pPr>
      <w:proofErr w:type="spellStart"/>
      <w:r>
        <w:t>discreteReflectance</w:t>
      </w:r>
      <w:proofErr w:type="spellEnd"/>
      <w:r>
        <w:tab/>
      </w:r>
    </w:p>
    <w:p w14:paraId="27C26760" w14:textId="77777777" w:rsidR="00D7333F" w:rsidRDefault="00D7333F" w:rsidP="00D7333F">
      <w:pPr>
        <w:pStyle w:val="Heading5"/>
      </w:pPr>
      <w:r>
        <w:t>Channel loss</w:t>
      </w:r>
    </w:p>
    <w:p w14:paraId="680487CB" w14:textId="77777777" w:rsidR="00D7333F" w:rsidRPr="00F76F59" w:rsidRDefault="00D7333F" w:rsidP="00D7333F">
      <w:r>
        <w:t xml:space="preserve">Properties that cover the simple loss </w:t>
      </w:r>
      <w:proofErr w:type="gramStart"/>
      <w:r>
        <w:t>over</w:t>
      </w:r>
      <w:proofErr w:type="gramEnd"/>
      <w:r>
        <w:t xml:space="preserve"> the extent of the channel.</w:t>
      </w:r>
    </w:p>
    <w:p w14:paraId="10DA6040" w14:textId="77777777" w:rsidR="00D7333F" w:rsidRDefault="00D7333F" w:rsidP="00D7333F">
      <w:pPr>
        <w:pStyle w:val="ListParagraph"/>
        <w:numPr>
          <w:ilvl w:val="0"/>
          <w:numId w:val="29"/>
        </w:numPr>
      </w:pPr>
      <w:proofErr w:type="spellStart"/>
      <w:r>
        <w:t>channelAttenuation</w:t>
      </w:r>
      <w:proofErr w:type="spellEnd"/>
    </w:p>
    <w:p w14:paraId="24AB2123" w14:textId="77777777" w:rsidR="00D7333F" w:rsidRDefault="00D7333F" w:rsidP="00D7333F">
      <w:pPr>
        <w:pStyle w:val="Heading5"/>
      </w:pPr>
      <w:r>
        <w:t>Channel dispersion</w:t>
      </w:r>
    </w:p>
    <w:p w14:paraId="542303CC" w14:textId="77777777" w:rsidR="00D7333F" w:rsidRPr="00F76F59" w:rsidRDefault="00D7333F" w:rsidP="00D7333F">
      <w:r>
        <w:t xml:space="preserve">Properties that cover signal property dependent propagation </w:t>
      </w:r>
      <w:proofErr w:type="gramStart"/>
      <w:r>
        <w:t>effects over</w:t>
      </w:r>
      <w:proofErr w:type="gramEnd"/>
      <w:r>
        <w:t xml:space="preserve"> the length of the channel.</w:t>
      </w:r>
    </w:p>
    <w:p w14:paraId="5E5578E8" w14:textId="77777777" w:rsidR="00D7333F" w:rsidRDefault="00D7333F" w:rsidP="00D7333F">
      <w:pPr>
        <w:pStyle w:val="ListParagraph"/>
        <w:numPr>
          <w:ilvl w:val="0"/>
          <w:numId w:val="29"/>
        </w:numPr>
      </w:pPr>
      <w:proofErr w:type="spellStart"/>
      <w:r>
        <w:t>channelDifferentialGroupDelay</w:t>
      </w:r>
      <w:proofErr w:type="spellEnd"/>
    </w:p>
    <w:p w14:paraId="100C4748" w14:textId="77777777" w:rsidR="00D7333F" w:rsidRDefault="00D7333F" w:rsidP="00D7333F">
      <w:pPr>
        <w:pStyle w:val="ListParagraph"/>
        <w:numPr>
          <w:ilvl w:val="0"/>
          <w:numId w:val="29"/>
        </w:numPr>
      </w:pPr>
      <w:proofErr w:type="spellStart"/>
      <w:r>
        <w:t>chromaticDispersionCharacteristic</w:t>
      </w:r>
      <w:proofErr w:type="spellEnd"/>
    </w:p>
    <w:p w14:paraId="42175751" w14:textId="77777777" w:rsidR="00D7333F" w:rsidRDefault="00D7333F" w:rsidP="00D7333F">
      <w:pPr>
        <w:pStyle w:val="ListParagraph"/>
        <w:numPr>
          <w:ilvl w:val="0"/>
          <w:numId w:val="29"/>
        </w:numPr>
      </w:pPr>
      <w:proofErr w:type="spellStart"/>
      <w:r>
        <w:t>polarizationModeDispersion</w:t>
      </w:r>
      <w:proofErr w:type="spellEnd"/>
    </w:p>
    <w:p w14:paraId="147DA72E" w14:textId="77777777" w:rsidR="00D7333F" w:rsidRDefault="00D7333F" w:rsidP="00D7333F">
      <w:pPr>
        <w:pStyle w:val="Heading5"/>
      </w:pPr>
      <w:r>
        <w:t xml:space="preserve">Channel signal </w:t>
      </w:r>
      <w:r w:rsidRPr="00F76F59">
        <w:t>crosstalk properties</w:t>
      </w:r>
    </w:p>
    <w:p w14:paraId="338340A4" w14:textId="77777777" w:rsidR="00D7333F" w:rsidRPr="00F76F59" w:rsidRDefault="00D7333F" w:rsidP="00D7333F">
      <w:r>
        <w:t>Properties that cover signal interference in the channel.</w:t>
      </w:r>
    </w:p>
    <w:p w14:paraId="4D539E82" w14:textId="77777777" w:rsidR="00D7333F" w:rsidRDefault="00D7333F" w:rsidP="00D7333F">
      <w:pPr>
        <w:pStyle w:val="ListParagraph"/>
        <w:numPr>
          <w:ilvl w:val="0"/>
          <w:numId w:val="31"/>
        </w:numPr>
      </w:pPr>
      <w:proofErr w:type="spellStart"/>
      <w:r>
        <w:t>interChannelCrosstalk</w:t>
      </w:r>
      <w:proofErr w:type="spellEnd"/>
    </w:p>
    <w:p w14:paraId="1BF4AD48" w14:textId="77777777" w:rsidR="00D7333F" w:rsidRDefault="00D7333F" w:rsidP="00D7333F">
      <w:pPr>
        <w:pStyle w:val="ListParagraph"/>
        <w:numPr>
          <w:ilvl w:val="0"/>
          <w:numId w:val="31"/>
        </w:numPr>
      </w:pPr>
      <w:proofErr w:type="spellStart"/>
      <w:r>
        <w:t>interferometricCrosstalk</w:t>
      </w:r>
      <w:proofErr w:type="spellEnd"/>
    </w:p>
    <w:p w14:paraId="14A864A6" w14:textId="77777777" w:rsidR="00D7333F" w:rsidRDefault="00D7333F" w:rsidP="00D7333F">
      <w:pPr>
        <w:pStyle w:val="Heading4"/>
      </w:pPr>
      <w:bookmarkStart w:id="416" w:name="_Toc123553681"/>
      <w:r>
        <w:t>Laser properties</w:t>
      </w:r>
      <w:bookmarkEnd w:id="416"/>
    </w:p>
    <w:p w14:paraId="1B29DE58" w14:textId="77777777" w:rsidR="00D7333F" w:rsidRPr="00D06EE4" w:rsidRDefault="00D7333F" w:rsidP="00D7333F">
      <w:r>
        <w:t>Properties that relate to the laser.</w:t>
      </w:r>
    </w:p>
    <w:p w14:paraId="304385A0" w14:textId="77777777" w:rsidR="00D7333F" w:rsidRDefault="00D7333F" w:rsidP="00D7333F">
      <w:pPr>
        <w:pStyle w:val="ListParagraph"/>
        <w:numPr>
          <w:ilvl w:val="0"/>
          <w:numId w:val="33"/>
        </w:numPr>
      </w:pPr>
      <w:proofErr w:type="spellStart"/>
      <w:r>
        <w:t>laserApplicationType</w:t>
      </w:r>
      <w:proofErr w:type="spellEnd"/>
      <w:r>
        <w:tab/>
      </w:r>
    </w:p>
    <w:p w14:paraId="296A12AF" w14:textId="77777777" w:rsidR="00D7333F" w:rsidRDefault="00D7333F" w:rsidP="00D7333F">
      <w:pPr>
        <w:pStyle w:val="ListParagraph"/>
        <w:numPr>
          <w:ilvl w:val="0"/>
          <w:numId w:val="33"/>
        </w:numPr>
      </w:pPr>
      <w:proofErr w:type="spellStart"/>
      <w:r>
        <w:t>laserBiasCurrent</w:t>
      </w:r>
      <w:proofErr w:type="spellEnd"/>
      <w:r>
        <w:tab/>
      </w:r>
    </w:p>
    <w:p w14:paraId="655B88F5" w14:textId="77777777" w:rsidR="00D7333F" w:rsidRDefault="00D7333F" w:rsidP="00D7333F">
      <w:pPr>
        <w:pStyle w:val="ListParagraph"/>
        <w:numPr>
          <w:ilvl w:val="0"/>
          <w:numId w:val="33"/>
        </w:numPr>
      </w:pPr>
      <w:proofErr w:type="spellStart"/>
      <w:r>
        <w:t>laserTemperature</w:t>
      </w:r>
      <w:proofErr w:type="spellEnd"/>
    </w:p>
    <w:p w14:paraId="03A2007D" w14:textId="77777777" w:rsidR="00D7333F" w:rsidRDefault="00D7333F" w:rsidP="00D7333F">
      <w:pPr>
        <w:pStyle w:val="ListParagraph"/>
        <w:numPr>
          <w:ilvl w:val="0"/>
          <w:numId w:val="33"/>
        </w:numPr>
      </w:pPr>
      <w:proofErr w:type="spellStart"/>
      <w:r w:rsidRPr="00907502">
        <w:rPr>
          <w:color w:val="auto"/>
        </w:rPr>
        <w:t>laserShutdown</w:t>
      </w:r>
      <w:proofErr w:type="spellEnd"/>
      <w:r w:rsidRPr="00907502">
        <w:rPr>
          <w:color w:val="auto"/>
        </w:rPr>
        <w:tab/>
      </w:r>
      <w:r>
        <w:tab/>
      </w:r>
    </w:p>
    <w:p w14:paraId="78F97AF2" w14:textId="77777777" w:rsidR="00D7333F" w:rsidRDefault="00D7333F" w:rsidP="00D7333F">
      <w:pPr>
        <w:pStyle w:val="Heading4"/>
      </w:pPr>
      <w:bookmarkStart w:id="417" w:name="_Toc123553682"/>
      <w:r w:rsidRPr="00D64EEC">
        <w:t>Modulated</w:t>
      </w:r>
      <w:r>
        <w:t xml:space="preserve"> l</w:t>
      </w:r>
      <w:r w:rsidRPr="00D64EEC">
        <w:t>ight</w:t>
      </w:r>
      <w:r>
        <w:t xml:space="preserve"> properties</w:t>
      </w:r>
      <w:bookmarkEnd w:id="417"/>
    </w:p>
    <w:p w14:paraId="15EE9751" w14:textId="77777777" w:rsidR="00D7333F" w:rsidRPr="00D06EE4" w:rsidRDefault="00D7333F" w:rsidP="00D7333F">
      <w:r>
        <w:t>Properties related to the modulation of the source..</w:t>
      </w:r>
    </w:p>
    <w:p w14:paraId="7D2FCC93" w14:textId="77777777" w:rsidR="00D7333F" w:rsidRPr="000F4521" w:rsidRDefault="00D7333F" w:rsidP="00D7333F">
      <w:pPr>
        <w:pStyle w:val="ListParagraph"/>
        <w:numPr>
          <w:ilvl w:val="0"/>
          <w:numId w:val="35"/>
        </w:numPr>
        <w:rPr>
          <w:b/>
        </w:rPr>
      </w:pPr>
      <w:proofErr w:type="spellStart"/>
      <w:r w:rsidRPr="00D64EEC">
        <w:t>spectralWidth</w:t>
      </w:r>
      <w:proofErr w:type="spellEnd"/>
      <w:r w:rsidRPr="000F4521">
        <w:rPr>
          <w:b/>
        </w:rPr>
        <w:tab/>
      </w:r>
    </w:p>
    <w:p w14:paraId="2DC80E8D" w14:textId="77777777" w:rsidR="00D7333F" w:rsidRDefault="00D7333F" w:rsidP="00D7333F">
      <w:pPr>
        <w:pStyle w:val="ListParagraph"/>
        <w:numPr>
          <w:ilvl w:val="0"/>
          <w:numId w:val="35"/>
        </w:numPr>
      </w:pPr>
      <w:proofErr w:type="spellStart"/>
      <w:r>
        <w:t>modulationApproach</w:t>
      </w:r>
      <w:proofErr w:type="spellEnd"/>
      <w:r>
        <w:tab/>
      </w:r>
    </w:p>
    <w:p w14:paraId="6EE30778" w14:textId="77777777" w:rsidR="00D7333F" w:rsidRDefault="00D7333F" w:rsidP="00D7333F">
      <w:pPr>
        <w:pStyle w:val="Heading4"/>
      </w:pPr>
      <w:bookmarkStart w:id="418" w:name="_Toc123553683"/>
      <w:r>
        <w:t>Receiver properties</w:t>
      </w:r>
      <w:bookmarkEnd w:id="418"/>
    </w:p>
    <w:p w14:paraId="16A2750A" w14:textId="77777777" w:rsidR="00D7333F" w:rsidRPr="00F76F59" w:rsidRDefault="00D7333F" w:rsidP="00D7333F">
      <w:r>
        <w:t>Properties that relate to the receiver.</w:t>
      </w:r>
    </w:p>
    <w:p w14:paraId="7170D094" w14:textId="77777777" w:rsidR="00D7333F" w:rsidRDefault="00D7333F" w:rsidP="00D7333F">
      <w:pPr>
        <w:pStyle w:val="ListParagraph"/>
        <w:numPr>
          <w:ilvl w:val="0"/>
          <w:numId w:val="30"/>
        </w:numPr>
      </w:pPr>
      <w:proofErr w:type="spellStart"/>
      <w:r>
        <w:t>receiverEquivalentSensitivity</w:t>
      </w:r>
      <w:proofErr w:type="spellEnd"/>
    </w:p>
    <w:p w14:paraId="0FFEB6B4" w14:textId="77777777" w:rsidR="00D7333F" w:rsidRDefault="00D7333F" w:rsidP="00D7333F">
      <w:pPr>
        <w:pStyle w:val="ListParagraph"/>
        <w:numPr>
          <w:ilvl w:val="0"/>
          <w:numId w:val="30"/>
        </w:numPr>
      </w:pPr>
      <w:proofErr w:type="spellStart"/>
      <w:r>
        <w:t>receiverSensitivity</w:t>
      </w:r>
      <w:proofErr w:type="spellEnd"/>
    </w:p>
    <w:p w14:paraId="39B3D176" w14:textId="77777777" w:rsidR="00D7333F" w:rsidRDefault="00D7333F" w:rsidP="00D7333F">
      <w:pPr>
        <w:pStyle w:val="ListParagraph"/>
        <w:numPr>
          <w:ilvl w:val="0"/>
          <w:numId w:val="30"/>
        </w:numPr>
      </w:pPr>
      <w:proofErr w:type="spellStart"/>
      <w:r>
        <w:t>receiverReflectance</w:t>
      </w:r>
      <w:proofErr w:type="spellEnd"/>
    </w:p>
    <w:p w14:paraId="42776CF1" w14:textId="77777777" w:rsidR="00D7333F" w:rsidRDefault="00D7333F" w:rsidP="00D7333F">
      <w:pPr>
        <w:pStyle w:val="Heading4"/>
      </w:pPr>
      <w:bookmarkStart w:id="419" w:name="_Toc123553684"/>
      <w:r>
        <w:t>Power properties</w:t>
      </w:r>
      <w:bookmarkEnd w:id="419"/>
    </w:p>
    <w:p w14:paraId="7A9B218E" w14:textId="77777777" w:rsidR="00D7333F" w:rsidRPr="00F76F59" w:rsidRDefault="00D7333F" w:rsidP="00D7333F">
      <w:r>
        <w:t>Properties that relate to power at any point in a channel (including at the transmitter and receiver)</w:t>
      </w:r>
    </w:p>
    <w:p w14:paraId="2C6333C8" w14:textId="77777777" w:rsidR="00D7333F" w:rsidRDefault="00D7333F" w:rsidP="00D7333F">
      <w:pPr>
        <w:pStyle w:val="ListParagraph"/>
        <w:numPr>
          <w:ilvl w:val="0"/>
          <w:numId w:val="32"/>
        </w:numPr>
      </w:pPr>
      <w:proofErr w:type="spellStart"/>
      <w:r>
        <w:t>totalPower</w:t>
      </w:r>
      <w:proofErr w:type="spellEnd"/>
    </w:p>
    <w:p w14:paraId="74C64869" w14:textId="77777777" w:rsidR="00D7333F" w:rsidRDefault="00D7333F" w:rsidP="00D7333F">
      <w:pPr>
        <w:pStyle w:val="ListParagraph"/>
        <w:numPr>
          <w:ilvl w:val="0"/>
          <w:numId w:val="32"/>
        </w:numPr>
      </w:pPr>
      <w:proofErr w:type="spellStart"/>
      <w:r>
        <w:t>powerSpectralDensity</w:t>
      </w:r>
      <w:proofErr w:type="spellEnd"/>
    </w:p>
    <w:p w14:paraId="75D4CC4B" w14:textId="77777777" w:rsidR="00D7333F" w:rsidRDefault="00D7333F" w:rsidP="00D7333F">
      <w:pPr>
        <w:pStyle w:val="Heading4"/>
      </w:pPr>
      <w:bookmarkStart w:id="420" w:name="_Toc123553685"/>
      <w:proofErr w:type="spellStart"/>
      <w:r w:rsidRPr="00D64EEC">
        <w:t>F</w:t>
      </w:r>
      <w:r>
        <w:t>EC</w:t>
      </w:r>
      <w:proofErr w:type="spellEnd"/>
      <w:r>
        <w:t xml:space="preserve"> properties</w:t>
      </w:r>
      <w:bookmarkEnd w:id="420"/>
    </w:p>
    <w:p w14:paraId="7FAE45AA" w14:textId="77777777" w:rsidR="00D7333F" w:rsidRPr="00D06EE4" w:rsidRDefault="00D7333F" w:rsidP="00D7333F">
      <w:r>
        <w:t xml:space="preserve">Properties related to </w:t>
      </w:r>
      <w:proofErr w:type="spellStart"/>
      <w:r>
        <w:t>FEC</w:t>
      </w:r>
      <w:proofErr w:type="spellEnd"/>
      <w:r>
        <w:t xml:space="preserve"> and hence the signal quality</w:t>
      </w:r>
    </w:p>
    <w:p w14:paraId="5BB384AA" w14:textId="77777777" w:rsidR="00D7333F" w:rsidRDefault="00D7333F" w:rsidP="00D7333F">
      <w:pPr>
        <w:pStyle w:val="ListParagraph"/>
        <w:numPr>
          <w:ilvl w:val="0"/>
          <w:numId w:val="34"/>
        </w:numPr>
      </w:pPr>
      <w:proofErr w:type="spellStart"/>
      <w:r>
        <w:lastRenderedPageBreak/>
        <w:t>preFecBer</w:t>
      </w:r>
      <w:proofErr w:type="spellEnd"/>
      <w:r>
        <w:tab/>
      </w:r>
    </w:p>
    <w:p w14:paraId="10F55BFB" w14:textId="77777777" w:rsidR="00D7333F" w:rsidRDefault="00D7333F" w:rsidP="00D7333F">
      <w:pPr>
        <w:pStyle w:val="ListParagraph"/>
        <w:numPr>
          <w:ilvl w:val="0"/>
          <w:numId w:val="34"/>
        </w:numPr>
      </w:pPr>
      <w:proofErr w:type="spellStart"/>
      <w:r>
        <w:t>postFecBer</w:t>
      </w:r>
      <w:proofErr w:type="spellEnd"/>
      <w:r>
        <w:tab/>
      </w:r>
    </w:p>
    <w:p w14:paraId="2FD66714" w14:textId="77777777" w:rsidR="00D7333F" w:rsidRDefault="00D7333F" w:rsidP="00D7333F">
      <w:pPr>
        <w:pStyle w:val="ListParagraph"/>
        <w:numPr>
          <w:ilvl w:val="0"/>
          <w:numId w:val="34"/>
        </w:numPr>
      </w:pPr>
      <w:proofErr w:type="spellStart"/>
      <w:r>
        <w:t>uncorrectableBits</w:t>
      </w:r>
      <w:proofErr w:type="spellEnd"/>
      <w:r>
        <w:tab/>
      </w:r>
    </w:p>
    <w:p w14:paraId="4F3D3B43" w14:textId="77777777" w:rsidR="00D7333F" w:rsidRDefault="00D7333F" w:rsidP="00D7333F">
      <w:pPr>
        <w:pStyle w:val="ListParagraph"/>
        <w:numPr>
          <w:ilvl w:val="0"/>
          <w:numId w:val="34"/>
        </w:numPr>
      </w:pPr>
      <w:proofErr w:type="spellStart"/>
      <w:r>
        <w:t>uncorrectableBytes</w:t>
      </w:r>
      <w:proofErr w:type="spellEnd"/>
      <w:r>
        <w:tab/>
      </w:r>
    </w:p>
    <w:p w14:paraId="7B1760BD" w14:textId="77777777" w:rsidR="00D7333F" w:rsidRDefault="00D7333F" w:rsidP="00D7333F">
      <w:pPr>
        <w:pStyle w:val="ListParagraph"/>
        <w:numPr>
          <w:ilvl w:val="0"/>
          <w:numId w:val="34"/>
        </w:numPr>
      </w:pPr>
      <w:proofErr w:type="spellStart"/>
      <w:r>
        <w:t>correctedBytes</w:t>
      </w:r>
      <w:proofErr w:type="spellEnd"/>
      <w:r>
        <w:tab/>
      </w:r>
    </w:p>
    <w:p w14:paraId="4AE725F9" w14:textId="77777777" w:rsidR="00D7333F" w:rsidRDefault="00D7333F" w:rsidP="00D7333F">
      <w:pPr>
        <w:pStyle w:val="ListParagraph"/>
        <w:numPr>
          <w:ilvl w:val="0"/>
          <w:numId w:val="34"/>
        </w:numPr>
      </w:pPr>
      <w:proofErr w:type="spellStart"/>
      <w:r>
        <w:t>correctedBits</w:t>
      </w:r>
      <w:proofErr w:type="spellEnd"/>
      <w:r>
        <w:tab/>
      </w:r>
    </w:p>
    <w:p w14:paraId="20A8B047" w14:textId="77777777" w:rsidR="00D7333F" w:rsidRDefault="00D7333F" w:rsidP="00D7333F">
      <w:pPr>
        <w:pStyle w:val="ListParagraph"/>
        <w:numPr>
          <w:ilvl w:val="0"/>
          <w:numId w:val="34"/>
        </w:numPr>
      </w:pPr>
      <w:proofErr w:type="spellStart"/>
      <w:r>
        <w:t>qualityValue</w:t>
      </w:r>
      <w:proofErr w:type="spellEnd"/>
    </w:p>
    <w:p w14:paraId="027F6013" w14:textId="77777777" w:rsidR="00D7333F" w:rsidRDefault="00D7333F" w:rsidP="00D7333F">
      <w:pPr>
        <w:pStyle w:val="Heading4"/>
      </w:pPr>
      <w:bookmarkStart w:id="421" w:name="_Toc123553686"/>
      <w:r w:rsidRPr="00D64EEC">
        <w:t>Channel</w:t>
      </w:r>
      <w:r>
        <w:t xml:space="preserve"> </w:t>
      </w:r>
      <w:r w:rsidRPr="00D64EEC">
        <w:t>Trace</w:t>
      </w:r>
      <w:bookmarkEnd w:id="421"/>
    </w:p>
    <w:p w14:paraId="6B9568EE" w14:textId="77777777" w:rsidR="00D7333F" w:rsidRPr="0060343D" w:rsidRDefault="00D7333F" w:rsidP="00D7333F">
      <w:r>
        <w:t>Properties related to the conveying of the identity of a transmitter in the channel.</w:t>
      </w:r>
    </w:p>
    <w:p w14:paraId="5DE75CDC" w14:textId="77777777" w:rsidR="00D7333F" w:rsidRDefault="00D7333F" w:rsidP="00D7333F">
      <w:pPr>
        <w:pStyle w:val="ListParagraph"/>
        <w:numPr>
          <w:ilvl w:val="0"/>
          <w:numId w:val="37"/>
        </w:numPr>
      </w:pPr>
      <w:proofErr w:type="spellStart"/>
      <w:r>
        <w:t>traceTransferMethod</w:t>
      </w:r>
      <w:proofErr w:type="spellEnd"/>
      <w:r>
        <w:tab/>
      </w:r>
    </w:p>
    <w:p w14:paraId="0FE25225" w14:textId="77777777" w:rsidR="00D7333F" w:rsidRDefault="00D7333F" w:rsidP="00D7333F">
      <w:pPr>
        <w:pStyle w:val="ListParagraph"/>
        <w:numPr>
          <w:ilvl w:val="0"/>
          <w:numId w:val="37"/>
        </w:numPr>
      </w:pPr>
      <w:proofErr w:type="spellStart"/>
      <w:r>
        <w:t>traceTransmitted</w:t>
      </w:r>
      <w:proofErr w:type="spellEnd"/>
      <w:r>
        <w:tab/>
      </w:r>
    </w:p>
    <w:p w14:paraId="78761055" w14:textId="77777777" w:rsidR="00D7333F" w:rsidRDefault="00D7333F" w:rsidP="00D7333F">
      <w:pPr>
        <w:pStyle w:val="ListParagraph"/>
        <w:numPr>
          <w:ilvl w:val="0"/>
          <w:numId w:val="37"/>
        </w:numPr>
      </w:pPr>
      <w:proofErr w:type="spellStart"/>
      <w:r>
        <w:t>traceReceived</w:t>
      </w:r>
      <w:proofErr w:type="spellEnd"/>
      <w:r>
        <w:tab/>
      </w:r>
    </w:p>
    <w:p w14:paraId="645D843D" w14:textId="77777777" w:rsidR="00D7333F" w:rsidRDefault="00D7333F" w:rsidP="00D7333F">
      <w:pPr>
        <w:pStyle w:val="ListParagraph"/>
        <w:numPr>
          <w:ilvl w:val="0"/>
          <w:numId w:val="37"/>
        </w:numPr>
      </w:pPr>
      <w:proofErr w:type="spellStart"/>
      <w:r>
        <w:t>traceExpected</w:t>
      </w:r>
      <w:proofErr w:type="spellEnd"/>
      <w:r>
        <w:tab/>
      </w:r>
    </w:p>
    <w:p w14:paraId="72A6FFA2" w14:textId="77777777" w:rsidR="00D7333F" w:rsidRDefault="00D7333F" w:rsidP="00D7333F">
      <w:pPr>
        <w:pStyle w:val="ListParagraph"/>
        <w:numPr>
          <w:ilvl w:val="0"/>
          <w:numId w:val="37"/>
        </w:numPr>
      </w:pPr>
      <w:proofErr w:type="spellStart"/>
      <w:r>
        <w:t>traceMismatchDetected</w:t>
      </w:r>
      <w:proofErr w:type="spellEnd"/>
      <w:r>
        <w:tab/>
      </w:r>
    </w:p>
    <w:p w14:paraId="0BA9E423" w14:textId="77777777" w:rsidR="00D7333F" w:rsidRDefault="00D7333F" w:rsidP="00D7333F">
      <w:pPr>
        <w:pStyle w:val="ListParagraph"/>
        <w:numPr>
          <w:ilvl w:val="0"/>
          <w:numId w:val="37"/>
        </w:numPr>
      </w:pPr>
      <w:proofErr w:type="spellStart"/>
      <w:r>
        <w:t>traceMismatchDetectionMode</w:t>
      </w:r>
      <w:proofErr w:type="spellEnd"/>
      <w:r>
        <w:tab/>
      </w:r>
    </w:p>
    <w:p w14:paraId="0FA1D6FA" w14:textId="77777777" w:rsidR="00D7333F" w:rsidRDefault="00D7333F" w:rsidP="00D7333F">
      <w:pPr>
        <w:pStyle w:val="ListParagraph"/>
        <w:numPr>
          <w:ilvl w:val="0"/>
          <w:numId w:val="37"/>
        </w:numPr>
      </w:pPr>
      <w:proofErr w:type="spellStart"/>
      <w:r>
        <w:t>traceMismatchDetectionAction</w:t>
      </w:r>
      <w:proofErr w:type="spellEnd"/>
      <w:r>
        <w:tab/>
      </w:r>
    </w:p>
    <w:p w14:paraId="4EC0FA81" w14:textId="77777777" w:rsidR="00D7333F" w:rsidRPr="00F6380B" w:rsidRDefault="00D7333F" w:rsidP="00D7333F">
      <w:pPr>
        <w:pStyle w:val="ListParagraph"/>
        <w:numPr>
          <w:ilvl w:val="0"/>
          <w:numId w:val="37"/>
        </w:numPr>
      </w:pPr>
      <w:proofErr w:type="spellStart"/>
      <w:r>
        <w:t>traceGenerationApproach</w:t>
      </w:r>
      <w:proofErr w:type="spellEnd"/>
      <w:r>
        <w:tab/>
      </w:r>
    </w:p>
    <w:p w14:paraId="5C56FDDB" w14:textId="77777777" w:rsidR="00D7333F" w:rsidRDefault="00D7333F" w:rsidP="00D7333F">
      <w:pPr>
        <w:pStyle w:val="Heading4"/>
      </w:pPr>
      <w:bookmarkStart w:id="422" w:name="_Toc123553687"/>
      <w:r w:rsidRPr="00D64EEC">
        <w:t>Signal</w:t>
      </w:r>
      <w:r>
        <w:t xml:space="preserve"> </w:t>
      </w:r>
      <w:r w:rsidRPr="00D64EEC">
        <w:t>Source</w:t>
      </w:r>
      <w:r>
        <w:t xml:space="preserve"> </w:t>
      </w:r>
      <w:r w:rsidRPr="00D64EEC">
        <w:t>Label</w:t>
      </w:r>
      <w:bookmarkEnd w:id="422"/>
    </w:p>
    <w:p w14:paraId="10558FFB" w14:textId="77777777" w:rsidR="00D7333F" w:rsidRPr="0060343D" w:rsidRDefault="00D7333F" w:rsidP="00D7333F">
      <w:r>
        <w:t>Properties related to the conveying of some characteristic of the transmitted signal.</w:t>
      </w:r>
    </w:p>
    <w:p w14:paraId="3D81465B" w14:textId="77777777" w:rsidR="00D7333F" w:rsidRDefault="00D7333F" w:rsidP="00D7333F">
      <w:pPr>
        <w:pStyle w:val="ListParagraph"/>
        <w:numPr>
          <w:ilvl w:val="0"/>
          <w:numId w:val="38"/>
        </w:numPr>
      </w:pPr>
      <w:proofErr w:type="spellStart"/>
      <w:r>
        <w:t>signalLabelTransferMethod</w:t>
      </w:r>
      <w:proofErr w:type="spellEnd"/>
      <w:r>
        <w:tab/>
      </w:r>
    </w:p>
    <w:p w14:paraId="2374F76A" w14:textId="77777777" w:rsidR="00D7333F" w:rsidRDefault="00D7333F" w:rsidP="00D7333F">
      <w:pPr>
        <w:pStyle w:val="ListParagraph"/>
        <w:numPr>
          <w:ilvl w:val="0"/>
          <w:numId w:val="38"/>
        </w:numPr>
      </w:pPr>
      <w:proofErr w:type="spellStart"/>
      <w:r>
        <w:t>signalLabelTransmitted</w:t>
      </w:r>
      <w:proofErr w:type="spellEnd"/>
      <w:r>
        <w:tab/>
      </w:r>
    </w:p>
    <w:p w14:paraId="594455A1" w14:textId="77777777" w:rsidR="00D7333F" w:rsidRDefault="00D7333F" w:rsidP="00D7333F">
      <w:pPr>
        <w:pStyle w:val="ListParagraph"/>
        <w:numPr>
          <w:ilvl w:val="0"/>
          <w:numId w:val="38"/>
        </w:numPr>
      </w:pPr>
      <w:proofErr w:type="spellStart"/>
      <w:r>
        <w:t>signalLabelReceived</w:t>
      </w:r>
      <w:proofErr w:type="spellEnd"/>
      <w:r>
        <w:tab/>
      </w:r>
    </w:p>
    <w:p w14:paraId="2D95DD34" w14:textId="77777777" w:rsidR="00D7333F" w:rsidRDefault="00D7333F" w:rsidP="00D7333F">
      <w:pPr>
        <w:pStyle w:val="ListParagraph"/>
        <w:numPr>
          <w:ilvl w:val="0"/>
          <w:numId w:val="38"/>
        </w:numPr>
      </w:pPr>
      <w:proofErr w:type="spellStart"/>
      <w:r>
        <w:t>signalLabelExpected</w:t>
      </w:r>
      <w:proofErr w:type="spellEnd"/>
      <w:r>
        <w:tab/>
      </w:r>
    </w:p>
    <w:p w14:paraId="6953D3F4" w14:textId="77777777" w:rsidR="00D7333F" w:rsidRDefault="00D7333F" w:rsidP="00D7333F">
      <w:pPr>
        <w:pStyle w:val="ListParagraph"/>
        <w:numPr>
          <w:ilvl w:val="0"/>
          <w:numId w:val="38"/>
        </w:numPr>
      </w:pPr>
      <w:proofErr w:type="spellStart"/>
      <w:r>
        <w:t>signalLabelMismatchDectected</w:t>
      </w:r>
      <w:proofErr w:type="spellEnd"/>
      <w:r>
        <w:tab/>
      </w:r>
    </w:p>
    <w:p w14:paraId="4FF71D18" w14:textId="77777777" w:rsidR="00D7333F" w:rsidRDefault="00D7333F" w:rsidP="00D7333F">
      <w:pPr>
        <w:pStyle w:val="ListParagraph"/>
        <w:numPr>
          <w:ilvl w:val="0"/>
          <w:numId w:val="38"/>
        </w:numPr>
      </w:pPr>
      <w:proofErr w:type="spellStart"/>
      <w:r>
        <w:t>signalLabelMismatchDetectionMode</w:t>
      </w:r>
      <w:proofErr w:type="spellEnd"/>
      <w:r>
        <w:tab/>
      </w:r>
    </w:p>
    <w:p w14:paraId="5623F94F" w14:textId="77777777" w:rsidR="00D7333F" w:rsidRDefault="00D7333F" w:rsidP="00D7333F">
      <w:pPr>
        <w:pStyle w:val="ListParagraph"/>
        <w:numPr>
          <w:ilvl w:val="0"/>
          <w:numId w:val="38"/>
        </w:numPr>
      </w:pPr>
      <w:proofErr w:type="spellStart"/>
      <w:r>
        <w:t>signalLabelMismatchDetectionAction</w:t>
      </w:r>
      <w:proofErr w:type="spellEnd"/>
      <w:r>
        <w:tab/>
      </w:r>
    </w:p>
    <w:p w14:paraId="3D203280" w14:textId="77777777" w:rsidR="00D7333F" w:rsidRDefault="00D7333F" w:rsidP="00D7333F">
      <w:pPr>
        <w:pStyle w:val="ListParagraph"/>
        <w:numPr>
          <w:ilvl w:val="0"/>
          <w:numId w:val="38"/>
        </w:numPr>
      </w:pPr>
      <w:proofErr w:type="spellStart"/>
      <w:r>
        <w:t>signalLabelGenerationApproach</w:t>
      </w:r>
      <w:proofErr w:type="spellEnd"/>
      <w:r>
        <w:tab/>
      </w:r>
    </w:p>
    <w:p w14:paraId="173E3A6F" w14:textId="77777777" w:rsidR="00D7333F" w:rsidRDefault="00D7333F" w:rsidP="00D7333F">
      <w:pPr>
        <w:pStyle w:val="Heading4"/>
      </w:pPr>
      <w:bookmarkStart w:id="423" w:name="_Toc123553688"/>
      <w:r>
        <w:t>Signal characteristics</w:t>
      </w:r>
      <w:bookmarkEnd w:id="423"/>
    </w:p>
    <w:p w14:paraId="4954774F" w14:textId="77777777" w:rsidR="00D7333F" w:rsidRPr="00F6380B" w:rsidRDefault="00D7333F" w:rsidP="00D7333F">
      <w:r>
        <w:t>Properties related to the signal.</w:t>
      </w:r>
    </w:p>
    <w:p w14:paraId="4871FA60" w14:textId="77777777" w:rsidR="00D7333F" w:rsidRDefault="00D7333F" w:rsidP="00D7333F">
      <w:pPr>
        <w:pStyle w:val="ListParagraph"/>
        <w:numPr>
          <w:ilvl w:val="0"/>
          <w:numId w:val="40"/>
        </w:numPr>
      </w:pPr>
      <w:proofErr w:type="spellStart"/>
      <w:r>
        <w:t>OpenConnectionIndication</w:t>
      </w:r>
      <w:proofErr w:type="spellEnd"/>
    </w:p>
    <w:p w14:paraId="579F0532" w14:textId="77777777" w:rsidR="00D7333F" w:rsidRDefault="00D7333F" w:rsidP="00D7333F">
      <w:pPr>
        <w:pStyle w:val="ListParagraph"/>
        <w:numPr>
          <w:ilvl w:val="0"/>
          <w:numId w:val="40"/>
        </w:numPr>
      </w:pPr>
      <w:proofErr w:type="spellStart"/>
      <w:r>
        <w:t>bitRateLineCoding</w:t>
      </w:r>
      <w:proofErr w:type="spellEnd"/>
      <w:r>
        <w:tab/>
      </w:r>
    </w:p>
    <w:p w14:paraId="0A974495" w14:textId="77777777" w:rsidR="00D7333F" w:rsidRDefault="00D7333F" w:rsidP="00D7333F">
      <w:pPr>
        <w:pStyle w:val="Heading4"/>
      </w:pPr>
      <w:bookmarkStart w:id="424" w:name="_Toc123553689"/>
      <w:r>
        <w:t>Far end indications</w:t>
      </w:r>
      <w:bookmarkEnd w:id="424"/>
    </w:p>
    <w:p w14:paraId="682EAD71" w14:textId="77777777" w:rsidR="00D7333F" w:rsidRPr="00F6380B" w:rsidRDefault="00D7333F" w:rsidP="00D7333F">
      <w:r>
        <w:t>Unusually named here as various names used elsewhere still do not convey semantics adequately.</w:t>
      </w:r>
    </w:p>
    <w:p w14:paraId="61C0B36C" w14:textId="77777777" w:rsidR="00D7333F" w:rsidRDefault="00D7333F" w:rsidP="00D7333F">
      <w:pPr>
        <w:pStyle w:val="ListParagraph"/>
        <w:numPr>
          <w:ilvl w:val="0"/>
          <w:numId w:val="39"/>
        </w:numPr>
      </w:pPr>
      <w:proofErr w:type="spellStart"/>
      <w:r>
        <w:t>farEndProblemTransmitToHere</w:t>
      </w:r>
      <w:proofErr w:type="spellEnd"/>
      <w:r>
        <w:tab/>
      </w:r>
    </w:p>
    <w:p w14:paraId="38B01B3D" w14:textId="77777777" w:rsidR="00D7333F" w:rsidRDefault="00D7333F" w:rsidP="00D7333F">
      <w:pPr>
        <w:pStyle w:val="ListParagraph"/>
        <w:numPr>
          <w:ilvl w:val="0"/>
          <w:numId w:val="39"/>
        </w:numPr>
      </w:pPr>
      <w:proofErr w:type="spellStart"/>
      <w:r>
        <w:t>farEndProblemReceiveFromHere</w:t>
      </w:r>
      <w:proofErr w:type="spellEnd"/>
      <w:r>
        <w:tab/>
      </w:r>
    </w:p>
    <w:p w14:paraId="5711C74E" w14:textId="77777777" w:rsidR="00D7333F" w:rsidRDefault="00D7333F" w:rsidP="00D7333F">
      <w:pPr>
        <w:pStyle w:val="ListParagraph"/>
        <w:numPr>
          <w:ilvl w:val="0"/>
          <w:numId w:val="39"/>
        </w:numPr>
      </w:pPr>
      <w:proofErr w:type="spellStart"/>
      <w:r>
        <w:t>farEndProblemTransmitAwayFromHere</w:t>
      </w:r>
      <w:proofErr w:type="spellEnd"/>
      <w:r>
        <w:tab/>
      </w:r>
    </w:p>
    <w:p w14:paraId="6017D480" w14:textId="77777777" w:rsidR="00D7333F" w:rsidRDefault="00D7333F" w:rsidP="00D7333F">
      <w:pPr>
        <w:pStyle w:val="ListParagraph"/>
        <w:numPr>
          <w:ilvl w:val="0"/>
          <w:numId w:val="39"/>
        </w:numPr>
      </w:pPr>
      <w:proofErr w:type="spellStart"/>
      <w:r>
        <w:t>farEndProblemReceiveTowardsHere</w:t>
      </w:r>
      <w:proofErr w:type="spellEnd"/>
      <w:r>
        <w:tab/>
      </w:r>
    </w:p>
    <w:p w14:paraId="0D401230" w14:textId="77777777" w:rsidR="00D7333F" w:rsidRDefault="00D7333F" w:rsidP="00D7333F">
      <w:pPr>
        <w:pStyle w:val="Heading3"/>
      </w:pPr>
      <w:bookmarkStart w:id="425" w:name="_Toc123553690"/>
      <w:r>
        <w:lastRenderedPageBreak/>
        <w:t>Attributes related to each property</w:t>
      </w:r>
      <w:bookmarkEnd w:id="425"/>
    </w:p>
    <w:p w14:paraId="6E066D30" w14:textId="77777777" w:rsidR="00D7333F" w:rsidRDefault="00D7333F" w:rsidP="00D7333F">
      <w:r>
        <w:t xml:space="preserve">This section attempts to rationalize which attributes will be required for each property listed above. It covers spec, configuration, </w:t>
      </w:r>
      <w:proofErr w:type="gramStart"/>
      <w:r>
        <w:t>measurement</w:t>
      </w:r>
      <w:proofErr w:type="gramEnd"/>
      <w:r>
        <w:t xml:space="preserve"> and reporting considerations. It also implies which will benefit from notification and hence be in some streaming telemetry.</w:t>
      </w:r>
    </w:p>
    <w:p w14:paraId="0797BBA8" w14:textId="77777777" w:rsidR="00D7333F" w:rsidRDefault="00D7333F" w:rsidP="00D7333F">
      <w:pPr>
        <w:pStyle w:val="Heading4"/>
      </w:pPr>
      <w:bookmarkStart w:id="426" w:name="_Toc123553691"/>
      <w:r w:rsidRPr="00003454">
        <w:t>Requested</w:t>
      </w:r>
      <w:r>
        <w:t>/</w:t>
      </w:r>
      <w:r w:rsidRPr="00003454">
        <w:t>Intended</w:t>
      </w:r>
      <w:bookmarkEnd w:id="426"/>
    </w:p>
    <w:p w14:paraId="6306E130" w14:textId="77777777" w:rsidR="00D7333F" w:rsidRPr="00B1416F" w:rsidRDefault="00D7333F" w:rsidP="00D7333F">
      <w:r>
        <w:t>For all adjustable parameters it is reasonable to state constraints in an outcome oriented constraint based interaction.</w:t>
      </w:r>
    </w:p>
    <w:p w14:paraId="19F9E161" w14:textId="77777777" w:rsidR="00D7333F" w:rsidRDefault="00D7333F" w:rsidP="00D7333F">
      <w:pPr>
        <w:pStyle w:val="ListParagraph"/>
        <w:numPr>
          <w:ilvl w:val="0"/>
          <w:numId w:val="41"/>
        </w:numPr>
      </w:pPr>
      <w:r>
        <w:t>Target (average/mean)</w:t>
      </w:r>
      <w:r>
        <w:tab/>
      </w:r>
    </w:p>
    <w:p w14:paraId="22481225" w14:textId="77777777" w:rsidR="00D7333F" w:rsidRDefault="00D7333F" w:rsidP="00D7333F">
      <w:pPr>
        <w:pStyle w:val="ListParagraph"/>
        <w:numPr>
          <w:ilvl w:val="0"/>
          <w:numId w:val="41"/>
        </w:numPr>
      </w:pPr>
      <w:proofErr w:type="spellStart"/>
      <w:r>
        <w:t>ToleranceLower</w:t>
      </w:r>
      <w:proofErr w:type="spellEnd"/>
      <w:r>
        <w:t xml:space="preserve"> (deviation)</w:t>
      </w:r>
      <w:r>
        <w:tab/>
      </w:r>
    </w:p>
    <w:p w14:paraId="41ECC8FE" w14:textId="77777777" w:rsidR="00D7333F" w:rsidRDefault="00D7333F" w:rsidP="00D7333F">
      <w:pPr>
        <w:pStyle w:val="ListParagraph"/>
        <w:numPr>
          <w:ilvl w:val="0"/>
          <w:numId w:val="41"/>
        </w:numPr>
      </w:pPr>
      <w:proofErr w:type="spellStart"/>
      <w:r>
        <w:t>ToleranceUpper</w:t>
      </w:r>
      <w:proofErr w:type="spellEnd"/>
      <w:r>
        <w:t xml:space="preserve"> (deviation)</w:t>
      </w:r>
    </w:p>
    <w:p w14:paraId="33E790EA" w14:textId="77777777" w:rsidR="00D7333F" w:rsidRDefault="00D7333F" w:rsidP="00D7333F">
      <w:pPr>
        <w:pStyle w:val="Heading4"/>
      </w:pPr>
      <w:bookmarkStart w:id="427" w:name="_Toc123553692"/>
      <w:r w:rsidRPr="00003454">
        <w:t>Current</w:t>
      </w:r>
      <w:r>
        <w:t>/</w:t>
      </w:r>
      <w:r w:rsidRPr="00003454">
        <w:t>actual – measure</w:t>
      </w:r>
      <w:bookmarkEnd w:id="427"/>
    </w:p>
    <w:p w14:paraId="55AF3646" w14:textId="77777777" w:rsidR="00D7333F" w:rsidRPr="00B1416F" w:rsidRDefault="00D7333F" w:rsidP="00D7333F">
      <w:r>
        <w:t>A key consideration is the degree of change of the property. If it changes rarely then notification is reasonable, if it changes frequently or in bursts, then notification may not be sensible other than for spotlighting.</w:t>
      </w:r>
    </w:p>
    <w:p w14:paraId="3DC21065" w14:textId="77777777" w:rsidR="00D7333F" w:rsidRDefault="00D7333F" w:rsidP="00D7333F">
      <w:pPr>
        <w:pStyle w:val="ListParagraph"/>
        <w:numPr>
          <w:ilvl w:val="0"/>
          <w:numId w:val="43"/>
        </w:numPr>
      </w:pPr>
      <w:proofErr w:type="spellStart"/>
      <w:r>
        <w:t>instantaneousState</w:t>
      </w:r>
      <w:proofErr w:type="spellEnd"/>
    </w:p>
    <w:p w14:paraId="58FBBAEC" w14:textId="77777777" w:rsidR="00D7333F" w:rsidRDefault="00D7333F" w:rsidP="00D7333F">
      <w:pPr>
        <w:pStyle w:val="ListParagraph"/>
        <w:numPr>
          <w:ilvl w:val="0"/>
          <w:numId w:val="43"/>
        </w:numPr>
      </w:pPr>
      <w:proofErr w:type="spellStart"/>
      <w:r>
        <w:t>instantaneousValue</w:t>
      </w:r>
      <w:proofErr w:type="spellEnd"/>
      <w:r>
        <w:tab/>
      </w:r>
    </w:p>
    <w:p w14:paraId="4C3ECD78" w14:textId="77777777" w:rsidR="00D7333F" w:rsidRDefault="00D7333F" w:rsidP="00D7333F">
      <w:pPr>
        <w:pStyle w:val="ListParagraph"/>
        <w:numPr>
          <w:ilvl w:val="0"/>
          <w:numId w:val="43"/>
        </w:numPr>
      </w:pPr>
      <w:proofErr w:type="spellStart"/>
      <w:r>
        <w:t>averageMean</w:t>
      </w:r>
      <w:proofErr w:type="spellEnd"/>
    </w:p>
    <w:p w14:paraId="205D575A" w14:textId="77777777" w:rsidR="00D7333F" w:rsidRDefault="00D7333F" w:rsidP="00D7333F">
      <w:pPr>
        <w:pStyle w:val="ListParagraph"/>
        <w:numPr>
          <w:ilvl w:val="0"/>
          <w:numId w:val="43"/>
        </w:numPr>
      </w:pPr>
      <w:proofErr w:type="spellStart"/>
      <w:r>
        <w:t>currentEventCounts</w:t>
      </w:r>
      <w:proofErr w:type="spellEnd"/>
    </w:p>
    <w:p w14:paraId="37ECDA9B" w14:textId="77777777" w:rsidR="00D7333F" w:rsidRDefault="00D7333F" w:rsidP="00D7333F">
      <w:pPr>
        <w:pStyle w:val="Heading4"/>
      </w:pPr>
      <w:bookmarkStart w:id="428" w:name="_Toc123553693"/>
      <w:r w:rsidRPr="00003454">
        <w:t xml:space="preserve">Threshold </w:t>
      </w:r>
      <w:r>
        <w:t>–</w:t>
      </w:r>
      <w:r w:rsidRPr="00003454">
        <w:t xml:space="preserve"> measure</w:t>
      </w:r>
      <w:bookmarkEnd w:id="428"/>
    </w:p>
    <w:p w14:paraId="148B4E05" w14:textId="77777777" w:rsidR="00D7333F" w:rsidRPr="00B1416F" w:rsidRDefault="00D7333F" w:rsidP="00D7333F">
      <w:r>
        <w:t xml:space="preserve">Any measure may require a combination of thresholds. In some </w:t>
      </w:r>
      <w:proofErr w:type="gramStart"/>
      <w:r>
        <w:t>cases</w:t>
      </w:r>
      <w:proofErr w:type="gramEnd"/>
      <w:r>
        <w:t xml:space="preserve"> the best value is zero and hence only upper </w:t>
      </w:r>
      <w:proofErr w:type="gramStart"/>
      <w:r>
        <w:t>threshold</w:t>
      </w:r>
      <w:proofErr w:type="gramEnd"/>
      <w:r>
        <w:t xml:space="preserve"> are meaningful.</w:t>
      </w:r>
    </w:p>
    <w:p w14:paraId="3F3CC3E6" w14:textId="77777777" w:rsidR="00D7333F" w:rsidRDefault="00D7333F" w:rsidP="00D7333F">
      <w:pPr>
        <w:pStyle w:val="ListParagraph"/>
        <w:numPr>
          <w:ilvl w:val="0"/>
          <w:numId w:val="44"/>
        </w:numPr>
      </w:pPr>
      <w:proofErr w:type="spellStart"/>
      <w:r>
        <w:t>lowerWatermark</w:t>
      </w:r>
      <w:proofErr w:type="spellEnd"/>
      <w:r>
        <w:tab/>
      </w:r>
    </w:p>
    <w:p w14:paraId="19341D3B" w14:textId="77777777" w:rsidR="00D7333F" w:rsidRDefault="00D7333F" w:rsidP="00D7333F">
      <w:pPr>
        <w:pStyle w:val="ListParagraph"/>
        <w:numPr>
          <w:ilvl w:val="0"/>
          <w:numId w:val="44"/>
        </w:numPr>
      </w:pPr>
      <w:proofErr w:type="spellStart"/>
      <w:r>
        <w:t>upperWatermark</w:t>
      </w:r>
      <w:proofErr w:type="spellEnd"/>
    </w:p>
    <w:p w14:paraId="7F522FA1" w14:textId="77777777" w:rsidR="00D7333F" w:rsidRDefault="00D7333F" w:rsidP="00D7333F">
      <w:pPr>
        <w:pStyle w:val="ListParagraph"/>
        <w:numPr>
          <w:ilvl w:val="0"/>
          <w:numId w:val="44"/>
        </w:numPr>
      </w:pPr>
      <w:proofErr w:type="spellStart"/>
      <w:r>
        <w:t>LowerWarn</w:t>
      </w:r>
      <w:proofErr w:type="spellEnd"/>
    </w:p>
    <w:p w14:paraId="0EFA3378" w14:textId="77777777" w:rsidR="00D7333F" w:rsidRDefault="00D7333F" w:rsidP="00D7333F">
      <w:pPr>
        <w:pStyle w:val="ListParagraph"/>
        <w:numPr>
          <w:ilvl w:val="0"/>
          <w:numId w:val="44"/>
        </w:numPr>
      </w:pPr>
      <w:proofErr w:type="spellStart"/>
      <w:r>
        <w:t>LowerSevere</w:t>
      </w:r>
      <w:proofErr w:type="spellEnd"/>
    </w:p>
    <w:p w14:paraId="2F953F5D" w14:textId="77777777" w:rsidR="00D7333F" w:rsidRDefault="00D7333F" w:rsidP="00D7333F">
      <w:pPr>
        <w:pStyle w:val="ListParagraph"/>
        <w:numPr>
          <w:ilvl w:val="0"/>
          <w:numId w:val="44"/>
        </w:numPr>
      </w:pPr>
      <w:proofErr w:type="spellStart"/>
      <w:r>
        <w:t>LowerFail</w:t>
      </w:r>
      <w:proofErr w:type="spellEnd"/>
    </w:p>
    <w:p w14:paraId="0BAC922E" w14:textId="77777777" w:rsidR="00D7333F" w:rsidRDefault="00D7333F" w:rsidP="00D7333F">
      <w:pPr>
        <w:pStyle w:val="ListParagraph"/>
        <w:numPr>
          <w:ilvl w:val="0"/>
          <w:numId w:val="44"/>
        </w:numPr>
      </w:pPr>
      <w:proofErr w:type="spellStart"/>
      <w:r>
        <w:t>NoValueWarn</w:t>
      </w:r>
      <w:proofErr w:type="spellEnd"/>
    </w:p>
    <w:p w14:paraId="76709572" w14:textId="77777777" w:rsidR="00D7333F" w:rsidRDefault="00D7333F" w:rsidP="00D7333F">
      <w:pPr>
        <w:pStyle w:val="ListParagraph"/>
        <w:numPr>
          <w:ilvl w:val="0"/>
          <w:numId w:val="44"/>
        </w:numPr>
      </w:pPr>
      <w:proofErr w:type="spellStart"/>
      <w:r>
        <w:t>NoValueSevere</w:t>
      </w:r>
      <w:proofErr w:type="spellEnd"/>
    </w:p>
    <w:p w14:paraId="58223318" w14:textId="77777777" w:rsidR="00D7333F" w:rsidRDefault="00D7333F" w:rsidP="00D7333F">
      <w:pPr>
        <w:pStyle w:val="ListParagraph"/>
        <w:numPr>
          <w:ilvl w:val="0"/>
          <w:numId w:val="44"/>
        </w:numPr>
      </w:pPr>
      <w:proofErr w:type="spellStart"/>
      <w:r>
        <w:t>NoValueFail</w:t>
      </w:r>
      <w:proofErr w:type="spellEnd"/>
    </w:p>
    <w:p w14:paraId="330F0326" w14:textId="77777777" w:rsidR="00D7333F" w:rsidRDefault="00D7333F" w:rsidP="00D7333F">
      <w:pPr>
        <w:pStyle w:val="ListParagraph"/>
        <w:numPr>
          <w:ilvl w:val="0"/>
          <w:numId w:val="44"/>
        </w:numPr>
      </w:pPr>
      <w:proofErr w:type="spellStart"/>
      <w:r>
        <w:t>UpperWarn</w:t>
      </w:r>
      <w:proofErr w:type="spellEnd"/>
    </w:p>
    <w:p w14:paraId="61F8A411" w14:textId="77777777" w:rsidR="00D7333F" w:rsidRDefault="00D7333F" w:rsidP="00D7333F">
      <w:pPr>
        <w:pStyle w:val="ListParagraph"/>
        <w:numPr>
          <w:ilvl w:val="0"/>
          <w:numId w:val="44"/>
        </w:numPr>
      </w:pPr>
      <w:proofErr w:type="spellStart"/>
      <w:r>
        <w:t>UpperSevere</w:t>
      </w:r>
      <w:proofErr w:type="spellEnd"/>
    </w:p>
    <w:p w14:paraId="1ABB0329" w14:textId="77777777" w:rsidR="00D7333F" w:rsidRDefault="00D7333F" w:rsidP="00D7333F">
      <w:pPr>
        <w:pStyle w:val="ListParagraph"/>
        <w:numPr>
          <w:ilvl w:val="0"/>
          <w:numId w:val="44"/>
        </w:numPr>
      </w:pPr>
      <w:proofErr w:type="spellStart"/>
      <w:r>
        <w:t>UpperFail</w:t>
      </w:r>
      <w:proofErr w:type="spellEnd"/>
    </w:p>
    <w:p w14:paraId="1374ED5A" w14:textId="77777777" w:rsidR="00D7333F" w:rsidRDefault="00D7333F" w:rsidP="00D7333F">
      <w:pPr>
        <w:pStyle w:val="ListParagraph"/>
        <w:numPr>
          <w:ilvl w:val="0"/>
          <w:numId w:val="44"/>
        </w:numPr>
      </w:pPr>
      <w:proofErr w:type="spellStart"/>
      <w:r>
        <w:t>TimePeriod</w:t>
      </w:r>
      <w:proofErr w:type="spellEnd"/>
    </w:p>
    <w:p w14:paraId="07C244AE" w14:textId="77777777" w:rsidR="00D7333F" w:rsidRDefault="00D7333F" w:rsidP="00D7333F">
      <w:pPr>
        <w:pStyle w:val="Heading4"/>
      </w:pPr>
      <w:bookmarkStart w:id="429" w:name="_Toc123553694"/>
      <w:r>
        <w:t>Alarms</w:t>
      </w:r>
      <w:bookmarkEnd w:id="429"/>
    </w:p>
    <w:p w14:paraId="42D1766A" w14:textId="77777777" w:rsidR="00D7333F" w:rsidRDefault="00D7333F" w:rsidP="00D7333F">
      <w:pPr>
        <w:pStyle w:val="ListParagraph"/>
        <w:numPr>
          <w:ilvl w:val="0"/>
          <w:numId w:val="45"/>
        </w:numPr>
      </w:pPr>
      <w:proofErr w:type="spellStart"/>
      <w:r>
        <w:t>BooleanAlarm</w:t>
      </w:r>
      <w:proofErr w:type="spellEnd"/>
    </w:p>
    <w:p w14:paraId="78B8AAFA" w14:textId="77777777" w:rsidR="00D7333F" w:rsidRDefault="00D7333F" w:rsidP="00D7333F">
      <w:pPr>
        <w:pStyle w:val="Heading4"/>
      </w:pPr>
      <w:bookmarkStart w:id="430" w:name="_Ref518634531"/>
      <w:bookmarkStart w:id="431" w:name="_Toc123553695"/>
      <w:r w:rsidRPr="00003454">
        <w:t>Capability</w:t>
      </w:r>
      <w:r>
        <w:t xml:space="preserve"> (requested/intended, current, threshold and alarms)</w:t>
      </w:r>
      <w:bookmarkEnd w:id="431"/>
    </w:p>
    <w:p w14:paraId="5F843D4B" w14:textId="77777777" w:rsidR="00D7333F" w:rsidRPr="00B1416F" w:rsidRDefault="00D7333F" w:rsidP="00D7333F">
      <w:r>
        <w:t xml:space="preserve">For all parameters there will be definition. The degree of support for each may vary in terms of range supported etc. </w:t>
      </w:r>
    </w:p>
    <w:p w14:paraId="6F30457A" w14:textId="77777777" w:rsidR="00D7333F" w:rsidRDefault="00D7333F" w:rsidP="00D7333F">
      <w:pPr>
        <w:pStyle w:val="ListParagraph"/>
        <w:numPr>
          <w:ilvl w:val="0"/>
          <w:numId w:val="42"/>
        </w:numPr>
      </w:pPr>
      <w:r>
        <w:t>Default</w:t>
      </w:r>
    </w:p>
    <w:p w14:paraId="29E6545B" w14:textId="77777777" w:rsidR="00D7333F" w:rsidRDefault="00D7333F" w:rsidP="00D7333F">
      <w:pPr>
        <w:pStyle w:val="ListParagraph"/>
        <w:numPr>
          <w:ilvl w:val="0"/>
          <w:numId w:val="42"/>
        </w:numPr>
      </w:pPr>
      <w:r>
        <w:t>Range</w:t>
      </w:r>
    </w:p>
    <w:p w14:paraId="043EE46E" w14:textId="77777777" w:rsidR="00D7333F" w:rsidRDefault="00D7333F" w:rsidP="00D7333F">
      <w:pPr>
        <w:pStyle w:val="ListParagraph"/>
        <w:numPr>
          <w:ilvl w:val="0"/>
          <w:numId w:val="42"/>
        </w:numPr>
      </w:pPr>
      <w:r>
        <w:lastRenderedPageBreak/>
        <w:t>Preference</w:t>
      </w:r>
    </w:p>
    <w:p w14:paraId="7BCDFA5E" w14:textId="77777777" w:rsidR="00D7333F" w:rsidRDefault="00D7333F" w:rsidP="00D7333F">
      <w:pPr>
        <w:pStyle w:val="ListParagraph"/>
        <w:numPr>
          <w:ilvl w:val="0"/>
          <w:numId w:val="42"/>
        </w:numPr>
      </w:pPr>
      <w:r>
        <w:t>Interaction</w:t>
      </w:r>
    </w:p>
    <w:p w14:paraId="280AE102" w14:textId="77777777" w:rsidR="00D7333F" w:rsidRPr="00220C18" w:rsidRDefault="00D7333F" w:rsidP="00D7333F">
      <w:pPr>
        <w:pStyle w:val="Heading3"/>
      </w:pPr>
      <w:bookmarkStart w:id="432" w:name="_Toc123553696"/>
      <w:r>
        <w:t>Considering Tandem Connection Monitoring and mapping to OAM (</w:t>
      </w:r>
      <w:proofErr w:type="spellStart"/>
      <w:r>
        <w:t>MEP</w:t>
      </w:r>
      <w:proofErr w:type="spellEnd"/>
      <w:r>
        <w:t xml:space="preserve">/MIP </w:t>
      </w:r>
      <w:proofErr w:type="spellStart"/>
      <w:r>
        <w:t>etc</w:t>
      </w:r>
      <w:proofErr w:type="spellEnd"/>
      <w:r>
        <w:t>) pattern</w:t>
      </w:r>
      <w:bookmarkEnd w:id="430"/>
      <w:bookmarkEnd w:id="432"/>
    </w:p>
    <w:p w14:paraId="4466E31E" w14:textId="27649331" w:rsidR="00D7333F" w:rsidRDefault="00D7333F" w:rsidP="00D7333F">
      <w:r>
        <w:t>Recognizing that ITU-T have not yet specified Tandem Connection Monitoring (</w:t>
      </w:r>
      <w:proofErr w:type="spellStart"/>
      <w:r>
        <w:t>TCM</w:t>
      </w:r>
      <w:proofErr w:type="spellEnd"/>
      <w:r>
        <w:t xml:space="preserve">) for photonic networks, with the ongoing progress towards disaggregated networks it is anticipated that </w:t>
      </w:r>
      <w:proofErr w:type="spellStart"/>
      <w:r>
        <w:t>TCM</w:t>
      </w:r>
      <w:proofErr w:type="spellEnd"/>
      <w:r>
        <w:t xml:space="preserve"> will emerge. In the ONF, a consistent approach for </w:t>
      </w:r>
      <w:proofErr w:type="spellStart"/>
      <w:r>
        <w:t>TCM</w:t>
      </w:r>
      <w:proofErr w:type="spellEnd"/>
      <w:r>
        <w:t xml:space="preserve"> and </w:t>
      </w:r>
      <w:proofErr w:type="spellStart"/>
      <w:r>
        <w:t>MEP</w:t>
      </w:r>
      <w:proofErr w:type="spellEnd"/>
      <w:r>
        <w:t xml:space="preserve">/MIP has been adopted and is being progressed through the OAM activity in </w:t>
      </w:r>
      <w:r w:rsidR="00BE246F">
        <w:t>{{</w:t>
      </w:r>
      <w:r>
        <w:t>TAPI</w:t>
      </w:r>
      <w:r w:rsidR="00BE246F">
        <w:t>}}</w:t>
      </w:r>
      <w:r>
        <w:t>.</w:t>
      </w:r>
    </w:p>
    <w:p w14:paraId="3A23C420" w14:textId="260243C7" w:rsidR="00D7333F" w:rsidRDefault="00D7333F" w:rsidP="00D7333F">
      <w:r>
        <w:t xml:space="preserve">Although the OAM work in the Core model is on-hold at this time (V1.4) it is still reasonable to relate to the general principles of OAM and the representation in </w:t>
      </w:r>
      <w:r w:rsidR="00BE246F">
        <w:t>{{TAPI}}</w:t>
      </w:r>
      <w:r>
        <w:t xml:space="preserve">. Earlier in the document (see </w:t>
      </w:r>
      <w:r>
        <w:fldChar w:fldCharType="begin"/>
      </w:r>
      <w:r>
        <w:instrText xml:space="preserve"> REF _Ref518544546 \r \h </w:instrText>
      </w:r>
      <w:r>
        <w:fldChar w:fldCharType="separate"/>
      </w:r>
      <w:r w:rsidR="00ED6D95">
        <w:t>4.4.1</w:t>
      </w:r>
      <w:r>
        <w:fldChar w:fldCharType="end"/>
      </w:r>
      <w:r>
        <w:t xml:space="preserve"> </w:t>
      </w:r>
      <w:r>
        <w:fldChar w:fldCharType="begin"/>
      </w:r>
      <w:r>
        <w:instrText xml:space="preserve"> REF _Ref518544546 \h </w:instrText>
      </w:r>
      <w:r>
        <w:fldChar w:fldCharType="separate"/>
      </w:r>
      <w:r>
        <w:t>OTS and amplification</w:t>
      </w:r>
      <w:r>
        <w:fldChar w:fldCharType="end"/>
      </w:r>
      <w:r>
        <w:t xml:space="preserve"> and page </w:t>
      </w:r>
      <w:r>
        <w:fldChar w:fldCharType="begin"/>
      </w:r>
      <w:r>
        <w:instrText xml:space="preserve"> PAGEREF _Ref518544546 \h </w:instrText>
      </w:r>
      <w:r>
        <w:fldChar w:fldCharType="separate"/>
      </w:r>
      <w:ins w:id="433" w:author="Malcolm Betts" w:date="2023-01-02T11:47:00Z">
        <w:r w:rsidR="00ED6D95">
          <w:rPr>
            <w:noProof/>
          </w:rPr>
          <w:t>32</w:t>
        </w:r>
      </w:ins>
      <w:del w:id="434" w:author="Malcolm Betts" w:date="2023-01-02T11:47:00Z">
        <w:r w:rsidDel="00ED6D95">
          <w:rPr>
            <w:noProof/>
          </w:rPr>
          <w:delText>26</w:delText>
        </w:r>
      </w:del>
      <w:r>
        <w:fldChar w:fldCharType="end"/>
      </w:r>
      <w:r>
        <w:t xml:space="preserve">, </w:t>
      </w:r>
      <w:r>
        <w:fldChar w:fldCharType="begin"/>
      </w:r>
      <w:r>
        <w:instrText xml:space="preserve"> REF _Ref518544599 \r \h </w:instrText>
      </w:r>
      <w:r>
        <w:fldChar w:fldCharType="separate"/>
      </w:r>
      <w:r w:rsidR="00ED6D95">
        <w:t>4.4.5</w:t>
      </w:r>
      <w:r>
        <w:fldChar w:fldCharType="end"/>
      </w:r>
      <w:r>
        <w:t xml:space="preserve"> </w:t>
      </w:r>
      <w:r>
        <w:fldChar w:fldCharType="begin"/>
      </w:r>
      <w:r>
        <w:instrText xml:space="preserve"> REF _Ref518544599 \h </w:instrText>
      </w:r>
      <w:r>
        <w:fldChar w:fldCharType="separate"/>
      </w:r>
      <w:r>
        <w:t>The layered model, similarities and differences</w:t>
      </w:r>
      <w:r>
        <w:fldChar w:fldCharType="end"/>
      </w:r>
      <w:r>
        <w:t xml:space="preserve"> on page </w:t>
      </w:r>
      <w:r>
        <w:fldChar w:fldCharType="begin"/>
      </w:r>
      <w:r>
        <w:instrText xml:space="preserve"> PAGEREF _Ref518544599 \h </w:instrText>
      </w:r>
      <w:r>
        <w:fldChar w:fldCharType="separate"/>
      </w:r>
      <w:ins w:id="435" w:author="Malcolm Betts" w:date="2023-01-02T11:47:00Z">
        <w:r w:rsidR="00ED6D95">
          <w:rPr>
            <w:noProof/>
          </w:rPr>
          <w:t>43</w:t>
        </w:r>
      </w:ins>
      <w:del w:id="436" w:author="Malcolm Betts" w:date="2023-01-02T11:47:00Z">
        <w:r w:rsidDel="00ED6D95">
          <w:rPr>
            <w:noProof/>
          </w:rPr>
          <w:delText>37</w:delText>
        </w:r>
      </w:del>
      <w:r>
        <w:fldChar w:fldCharType="end"/>
      </w:r>
      <w:r>
        <w:t xml:space="preserve"> and </w:t>
      </w:r>
      <w:r>
        <w:fldChar w:fldCharType="begin"/>
      </w:r>
      <w:r>
        <w:instrText xml:space="preserve"> REF _Ref517939682 \r \h </w:instrText>
      </w:r>
      <w:r>
        <w:fldChar w:fldCharType="separate"/>
      </w:r>
      <w:r w:rsidR="00ED6D95">
        <w:t>4.4.8</w:t>
      </w:r>
      <w:r>
        <w:fldChar w:fldCharType="end"/>
      </w:r>
      <w:r>
        <w:t xml:space="preserve"> </w:t>
      </w:r>
      <w:r>
        <w:fldChar w:fldCharType="begin"/>
      </w:r>
      <w:r>
        <w:instrText xml:space="preserve"> REF _Ref517939682 \h </w:instrText>
      </w:r>
      <w:r>
        <w:fldChar w:fldCharType="separate"/>
      </w:r>
      <w:r>
        <w:t>Subdividing the Media Channel</w:t>
      </w:r>
      <w:r>
        <w:fldChar w:fldCharType="end"/>
      </w:r>
      <w:r>
        <w:t xml:space="preserve"> on page </w:t>
      </w:r>
      <w:r>
        <w:fldChar w:fldCharType="begin"/>
      </w:r>
      <w:r>
        <w:instrText xml:space="preserve"> PAGEREF _Ref517939682 \h </w:instrText>
      </w:r>
      <w:r>
        <w:fldChar w:fldCharType="separate"/>
      </w:r>
      <w:ins w:id="437" w:author="Malcolm Betts" w:date="2023-01-02T11:47:00Z">
        <w:r w:rsidR="00ED6D95">
          <w:rPr>
            <w:noProof/>
          </w:rPr>
          <w:t>50</w:t>
        </w:r>
      </w:ins>
      <w:del w:id="438" w:author="Malcolm Betts" w:date="2023-01-02T11:47:00Z">
        <w:r w:rsidDel="00ED6D95">
          <w:rPr>
            <w:noProof/>
          </w:rPr>
          <w:delText>43</w:delText>
        </w:r>
      </w:del>
      <w:r>
        <w:fldChar w:fldCharType="end"/>
      </w:r>
      <w:r>
        <w:t xml:space="preserve">), co-directional/down measures and contra-directional/up measures were recognized. These points are where </w:t>
      </w:r>
      <w:proofErr w:type="spellStart"/>
      <w:r>
        <w:t>TCM</w:t>
      </w:r>
      <w:proofErr w:type="spellEnd"/>
      <w:r>
        <w:t>/</w:t>
      </w:r>
      <w:proofErr w:type="spellStart"/>
      <w:r>
        <w:t>MEPs</w:t>
      </w:r>
      <w:proofErr w:type="spellEnd"/>
      <w:r>
        <w:t>/MIPs would be meaningful</w:t>
      </w:r>
    </w:p>
    <w:p w14:paraId="0927CB62" w14:textId="13DA50C8" w:rsidR="00D7333F" w:rsidRDefault="00D7333F" w:rsidP="00D7333F">
      <w:r>
        <w:t>In addition, in</w:t>
      </w:r>
      <w:del w:id="439" w:author="Malcolm Betts" w:date="2023-01-02T11:47:00Z">
        <w:r w:rsidDel="00ED6D95">
          <w:delText xml:space="preserve"> </w:delText>
        </w:r>
      </w:del>
      <w:r>
        <w:t xml:space="preserve"> </w:t>
      </w:r>
      <w:r>
        <w:fldChar w:fldCharType="begin"/>
      </w:r>
      <w:r>
        <w:instrText xml:space="preserve"> REF _Ref518506109 \r \h </w:instrText>
      </w:r>
      <w:r>
        <w:fldChar w:fldCharType="separate"/>
      </w:r>
      <w:r w:rsidR="00ED6D95">
        <w:t>4.4.10.4</w:t>
      </w:r>
      <w:r>
        <w:fldChar w:fldCharType="end"/>
      </w:r>
      <w:r>
        <w:t xml:space="preserve"> </w:t>
      </w:r>
      <w:r>
        <w:fldChar w:fldCharType="begin"/>
      </w:r>
      <w:r>
        <w:instrText xml:space="preserve"> REF _Ref518506109 \h </w:instrText>
      </w:r>
      <w:r>
        <w:fldChar w:fldCharType="separate"/>
      </w:r>
      <w:r>
        <w:t>Dealing with the route through the MC mesh</w:t>
      </w:r>
      <w:r>
        <w:fldChar w:fldCharType="end"/>
      </w:r>
      <w:r>
        <w:t xml:space="preserve"> on page </w:t>
      </w:r>
      <w:r>
        <w:fldChar w:fldCharType="begin"/>
      </w:r>
      <w:r>
        <w:instrText xml:space="preserve"> PAGEREF _Ref518506109 \h </w:instrText>
      </w:r>
      <w:r>
        <w:fldChar w:fldCharType="separate"/>
      </w:r>
      <w:ins w:id="440" w:author="Malcolm Betts" w:date="2023-01-02T11:48:00Z">
        <w:r w:rsidR="00ED6D95">
          <w:rPr>
            <w:noProof/>
          </w:rPr>
          <w:t>71</w:t>
        </w:r>
      </w:ins>
      <w:del w:id="441" w:author="Malcolm Betts" w:date="2023-01-02T11:48:00Z">
        <w:r w:rsidDel="00ED6D95">
          <w:rPr>
            <w:noProof/>
          </w:rPr>
          <w:delText>55</w:delText>
        </w:r>
      </w:del>
      <w:r>
        <w:fldChar w:fldCharType="end"/>
      </w:r>
      <w:r>
        <w:t xml:space="preserve">, it was recognized that not all points in the </w:t>
      </w:r>
      <w:proofErr w:type="spellStart"/>
      <w:r>
        <w:t>NMC</w:t>
      </w:r>
      <w:proofErr w:type="spellEnd"/>
      <w:r>
        <w:t xml:space="preserve"> mesh are meaningful to measure for photonic characteristics and that a specific bidirectional point to point thread through the mesh reflects the </w:t>
      </w:r>
      <w:proofErr w:type="spellStart"/>
      <w:r>
        <w:t>OTSi</w:t>
      </w:r>
      <w:proofErr w:type="spellEnd"/>
      <w:r>
        <w:t>(e) and it is this that needs to be measured. This measurement span appears to equate to the Maintenance Entity in traditional Ethernet OAM {{ITU-T G.8013}}.</w:t>
      </w:r>
    </w:p>
    <w:p w14:paraId="56B21437" w14:textId="77777777" w:rsidR="00D7333F" w:rsidRDefault="00D7333F" w:rsidP="00D7333F">
      <w:r>
        <w:t>It is possible that the OAM model</w:t>
      </w:r>
      <w:r>
        <w:rPr>
          <w:rStyle w:val="FootnoteReference"/>
        </w:rPr>
        <w:footnoteReference w:id="36"/>
      </w:r>
      <w:r>
        <w:t xml:space="preserve"> will remove the need to specifically model an </w:t>
      </w:r>
      <w:proofErr w:type="spellStart"/>
      <w:r>
        <w:t>OTSi</w:t>
      </w:r>
      <w:proofErr w:type="spellEnd"/>
      <w:r>
        <w:t xml:space="preserve">(e) reflection in the MC layering, i.e., no longer require an </w:t>
      </w:r>
      <w:proofErr w:type="spellStart"/>
      <w:r>
        <w:t>NMC</w:t>
      </w:r>
      <w:proofErr w:type="spellEnd"/>
      <w:r>
        <w:t xml:space="preserve"> that follows the route taken through the </w:t>
      </w:r>
      <w:proofErr w:type="spellStart"/>
      <w:r>
        <w:t>NMC</w:t>
      </w:r>
      <w:proofErr w:type="spellEnd"/>
      <w:r>
        <w:t xml:space="preserve"> mesh by the light carrying the </w:t>
      </w:r>
      <w:proofErr w:type="spellStart"/>
      <w:r>
        <w:t>OTSi</w:t>
      </w:r>
      <w:proofErr w:type="spellEnd"/>
      <w:r>
        <w:t xml:space="preserve">(e), and will allow the </w:t>
      </w:r>
      <w:proofErr w:type="spellStart"/>
      <w:r>
        <w:t>NMC</w:t>
      </w:r>
      <w:proofErr w:type="spellEnd"/>
      <w:r>
        <w:t xml:space="preserve"> mesh to be all that is required to be represented in the connectivity space as the parallel OAM model dictates the relevant measurement span supporting the </w:t>
      </w:r>
      <w:proofErr w:type="spellStart"/>
      <w:r>
        <w:t>OTSi</w:t>
      </w:r>
      <w:proofErr w:type="spellEnd"/>
      <w:r>
        <w:t xml:space="preserve">(e) and the </w:t>
      </w:r>
      <w:proofErr w:type="spellStart"/>
      <w:r>
        <w:t>OTSiA</w:t>
      </w:r>
      <w:proofErr w:type="spellEnd"/>
      <w:r>
        <w:t>(e).</w:t>
      </w:r>
    </w:p>
    <w:p w14:paraId="08BE62DE" w14:textId="77777777" w:rsidR="00D7333F" w:rsidRDefault="00D7333F" w:rsidP="00D7333F">
      <w:r>
        <w:t xml:space="preserve">On that basis the </w:t>
      </w:r>
      <w:proofErr w:type="spellStart"/>
      <w:r>
        <w:t>ROADM</w:t>
      </w:r>
      <w:proofErr w:type="spellEnd"/>
      <w:r>
        <w:t xml:space="preserve"> core requires the provisioning of the </w:t>
      </w:r>
      <w:proofErr w:type="spellStart"/>
      <w:r>
        <w:t>NMCA</w:t>
      </w:r>
      <w:proofErr w:type="spellEnd"/>
      <w:r>
        <w:t xml:space="preserve"> and of the Maintenance Entity, but not of the </w:t>
      </w:r>
      <w:proofErr w:type="spellStart"/>
      <w:r>
        <w:t>OTSiA</w:t>
      </w:r>
      <w:proofErr w:type="spellEnd"/>
      <w:r>
        <w:t xml:space="preserve">(e) (which is essentially </w:t>
      </w:r>
      <w:bookmarkStart w:id="442" w:name="_Hlk529780162"/>
      <w:r>
        <w:t xml:space="preserve">“alien” as the </w:t>
      </w:r>
      <w:proofErr w:type="spellStart"/>
      <w:r>
        <w:t>ROADM</w:t>
      </w:r>
      <w:proofErr w:type="spellEnd"/>
      <w:r>
        <w:t xml:space="preserve"> core deals with MCs and the maintenance of MCs</w:t>
      </w:r>
      <w:bookmarkEnd w:id="442"/>
      <w:r>
        <w:t>).</w:t>
      </w:r>
    </w:p>
    <w:p w14:paraId="0AE38CCF" w14:textId="1A091686" w:rsidR="00D7333F" w:rsidRDefault="00D7333F" w:rsidP="00D7333F">
      <w:r>
        <w:t xml:space="preserve">Clearly the same approach can be used from any MCA structuring. In the case of the OMS and OTS there is a 1:1 between the bidirectional FC and the Maintenance Entity. For intermediate levels of MCA between the OMS and </w:t>
      </w:r>
      <w:proofErr w:type="spellStart"/>
      <w:r>
        <w:t>NMCA</w:t>
      </w:r>
      <w:proofErr w:type="spellEnd"/>
      <w:r>
        <w:t xml:space="preserve">, the maintenance may be complex as it depends on encompassed lite channels as well as utilization and waste (see </w:t>
      </w:r>
      <w:r>
        <w:fldChar w:fldCharType="begin"/>
      </w:r>
      <w:r>
        <w:instrText xml:space="preserve"> REF _Ref517873168 \r \h </w:instrText>
      </w:r>
      <w:r>
        <w:fldChar w:fldCharType="separate"/>
      </w:r>
      <w:r w:rsidR="00ED6D95">
        <w:t>4.4.9.2</w:t>
      </w:r>
      <w:r>
        <w:fldChar w:fldCharType="end"/>
      </w:r>
      <w:r>
        <w:t xml:space="preserve"> </w:t>
      </w:r>
      <w:r>
        <w:fldChar w:fldCharType="begin"/>
      </w:r>
      <w:r>
        <w:instrText xml:space="preserve"> REF _Ref517873168 \h </w:instrText>
      </w:r>
      <w:r>
        <w:fldChar w:fldCharType="separate"/>
      </w:r>
      <w:r>
        <w:t>Multi-pointed Media Channels</w:t>
      </w:r>
      <w:r>
        <w:fldChar w:fldCharType="end"/>
      </w:r>
      <w:r>
        <w:t xml:space="preserve"> on page </w:t>
      </w:r>
      <w:r>
        <w:fldChar w:fldCharType="begin"/>
      </w:r>
      <w:r>
        <w:instrText xml:space="preserve"> PAGEREF _Ref517873168 \h </w:instrText>
      </w:r>
      <w:r>
        <w:fldChar w:fldCharType="separate"/>
      </w:r>
      <w:ins w:id="443" w:author="Malcolm Betts" w:date="2023-01-02T11:48:00Z">
        <w:r w:rsidR="00ED6D95">
          <w:rPr>
            <w:noProof/>
          </w:rPr>
          <w:t>58</w:t>
        </w:r>
      </w:ins>
      <w:del w:id="444" w:author="Malcolm Betts" w:date="2023-01-02T11:48:00Z">
        <w:r w:rsidDel="00ED6D95">
          <w:rPr>
            <w:noProof/>
          </w:rPr>
          <w:delText>49</w:delText>
        </w:r>
      </w:del>
      <w:r>
        <w:fldChar w:fldCharType="end"/>
      </w:r>
      <w:r>
        <w:t>).</w:t>
      </w:r>
    </w:p>
    <w:p w14:paraId="569D907A" w14:textId="77777777" w:rsidR="00D7333F" w:rsidRDefault="00D7333F" w:rsidP="00D7333F">
      <w:r>
        <w:t xml:space="preserve">In some deployments, structures at all MCA levels (from OTS to </w:t>
      </w:r>
      <w:proofErr w:type="spellStart"/>
      <w:r>
        <w:t>NMCA</w:t>
      </w:r>
      <w:proofErr w:type="spellEnd"/>
      <w:r>
        <w:t>) will be point-to-point bidirectional. In these cases, the Maintenance Entities will have exactly the same topology as the FCs (</w:t>
      </w:r>
      <w:proofErr w:type="gramStart"/>
      <w:r>
        <w:t>i.e.</w:t>
      </w:r>
      <w:proofErr w:type="gramEnd"/>
      <w:r>
        <w:t xml:space="preserve"> both will be the point-to-point bidirectional between the same two points over the same route).</w:t>
      </w:r>
    </w:p>
    <w:p w14:paraId="75BC89C2" w14:textId="77777777" w:rsidR="00D7333F" w:rsidRDefault="00D7333F" w:rsidP="00D7333F">
      <w:r>
        <w:t xml:space="preserve">In such cases, where there is only one maintenance level (generally the case for current photonic networks) then the Maintenance Entity can be folded into the FC and the </w:t>
      </w:r>
      <w:proofErr w:type="spellStart"/>
      <w:r>
        <w:t>MEP</w:t>
      </w:r>
      <w:proofErr w:type="spellEnd"/>
      <w:r>
        <w:t xml:space="preserve">/MIPs into the </w:t>
      </w:r>
      <w:proofErr w:type="spellStart"/>
      <w:r>
        <w:t>LTPs</w:t>
      </w:r>
      <w:proofErr w:type="spellEnd"/>
      <w:r>
        <w:t xml:space="preserve"> to yield a traditional model of monitored </w:t>
      </w:r>
      <w:proofErr w:type="spellStart"/>
      <w:r>
        <w:t>LTPs</w:t>
      </w:r>
      <w:proofErr w:type="spellEnd"/>
      <w:r>
        <w:t xml:space="preserve">. </w:t>
      </w:r>
    </w:p>
    <w:p w14:paraId="5CFDD7D4" w14:textId="77777777" w:rsidR="00D7333F" w:rsidRDefault="00D7333F" w:rsidP="00D7333F">
      <w:r>
        <w:lastRenderedPageBreak/>
        <w:t xml:space="preserve">Even in the mesh MCA cases, the Maintenance Entity can be considered as a route of the FC and, as a consequence, where there is only one maintenance level, the FC and </w:t>
      </w:r>
      <w:proofErr w:type="spellStart"/>
      <w:r>
        <w:t>LTP</w:t>
      </w:r>
      <w:proofErr w:type="spellEnd"/>
      <w:r>
        <w:t xml:space="preserve"> model can be used to represent the monitoring. Each Maintenance Entity is represented by an FC that is a route of the mesh FC representing the MCA.</w:t>
      </w:r>
    </w:p>
    <w:p w14:paraId="114DBFB4" w14:textId="77777777" w:rsidR="00D7333F" w:rsidRDefault="00D7333F" w:rsidP="00D7333F">
      <w:r>
        <w:t xml:space="preserve">Where there are many maintenance levels, the </w:t>
      </w:r>
      <w:proofErr w:type="spellStart"/>
      <w:r>
        <w:t>LTP</w:t>
      </w:r>
      <w:proofErr w:type="spellEnd"/>
      <w:r>
        <w:t xml:space="preserve">/LP can have multiple </w:t>
      </w:r>
      <w:proofErr w:type="spellStart"/>
      <w:r>
        <w:t>pacs</w:t>
      </w:r>
      <w:proofErr w:type="spellEnd"/>
      <w:r>
        <w:t xml:space="preserve"> of the same measures where each is identified by the level and each maintenance span is represented by an FC that is considered as a route of the mesh FC representing the MCA.</w:t>
      </w:r>
    </w:p>
    <w:p w14:paraId="6EC00E24" w14:textId="77777777" w:rsidR="00D7333F" w:rsidRDefault="00D7333F" w:rsidP="00D7333F">
      <w:r>
        <w:t>On this basis the current FC/</w:t>
      </w:r>
      <w:proofErr w:type="spellStart"/>
      <w:r>
        <w:t>LTP</w:t>
      </w:r>
      <w:proofErr w:type="spellEnd"/>
      <w:r>
        <w:t xml:space="preserve"> model can be used to represent multi-level maintenance of a complex MCA mesh topology.</w:t>
      </w:r>
    </w:p>
    <w:p w14:paraId="58EB6C4B" w14:textId="77777777" w:rsidR="00D7333F" w:rsidRDefault="00D7333F" w:rsidP="00D7333F">
      <w:pPr>
        <w:pStyle w:val="Heading1"/>
      </w:pPr>
      <w:bookmarkStart w:id="445" w:name="_Ref518548366"/>
      <w:bookmarkStart w:id="446" w:name="_Toc123553697"/>
      <w:r>
        <w:t>The relationship between functional and physical</w:t>
      </w:r>
      <w:bookmarkEnd w:id="445"/>
      <w:bookmarkEnd w:id="446"/>
      <w:r>
        <w:t xml:space="preserve"> </w:t>
      </w:r>
    </w:p>
    <w:p w14:paraId="5AA664C4" w14:textId="77777777" w:rsidR="00D7333F" w:rsidRDefault="00D7333F" w:rsidP="00D7333F">
      <w:pPr>
        <w:pStyle w:val="Heading2"/>
      </w:pPr>
      <w:bookmarkStart w:id="447" w:name="_Toc123553698"/>
      <w:r>
        <w:t>Overview</w:t>
      </w:r>
      <w:bookmarkEnd w:id="447"/>
    </w:p>
    <w:p w14:paraId="3C74A625" w14:textId="77777777" w:rsidR="00D7333F" w:rsidRDefault="00D7333F" w:rsidP="00D7333F">
      <w:r>
        <w:t xml:space="preserve">As discussed in earlier sections of this document, and as is the case for all devices, there is no strict relationship between the physical arrangement and the functional capability. Some functions will be supported by the combination of several </w:t>
      </w:r>
      <w:proofErr w:type="spellStart"/>
      <w:r>
        <w:t>FRUs</w:t>
      </w:r>
      <w:proofErr w:type="spellEnd"/>
      <w:r>
        <w:t xml:space="preserve"> and </w:t>
      </w:r>
      <w:proofErr w:type="spellStart"/>
      <w:r>
        <w:t>FRUs</w:t>
      </w:r>
      <w:proofErr w:type="spellEnd"/>
      <w:r>
        <w:t xml:space="preserve"> will each support several functions.</w:t>
      </w:r>
    </w:p>
    <w:p w14:paraId="6216A558" w14:textId="77BE071F" w:rsidR="00D7333F" w:rsidRDefault="00D7333F" w:rsidP="00D7333F">
      <w:r>
        <w:t xml:space="preserve">This section provides a number of examples of layouts (see also </w:t>
      </w:r>
      <w:r>
        <w:fldChar w:fldCharType="begin"/>
      </w:r>
      <w:r>
        <w:instrText xml:space="preserve"> REF _Ref518631905 \h </w:instrText>
      </w:r>
      <w:r>
        <w:fldChar w:fldCharType="separate"/>
      </w:r>
      <w:ins w:id="448" w:author="Malcolm Betts" w:date="2023-01-02T11:48:00Z">
        <w:r w:rsidR="00ED6D95">
          <w:t xml:space="preserve">Figure </w:t>
        </w:r>
        <w:r w:rsidR="00ED6D95">
          <w:rPr>
            <w:noProof/>
          </w:rPr>
          <w:t>4</w:t>
        </w:r>
        <w:r w:rsidR="00ED6D95" w:rsidRPr="00502DB7">
          <w:t>-</w:t>
        </w:r>
        <w:r w:rsidR="00ED6D95">
          <w:rPr>
            <w:noProof/>
          </w:rPr>
          <w:t>14 Amplifier site showing FRUs</w:t>
        </w:r>
      </w:ins>
      <w:del w:id="449" w:author="Malcolm Betts" w:date="2023-01-02T11:48:00Z">
        <w:r w:rsidDel="00ED6D95">
          <w:delText xml:space="preserve">Figure </w:delText>
        </w:r>
        <w:r w:rsidDel="00ED6D95">
          <w:rPr>
            <w:noProof/>
          </w:rPr>
          <w:delText>6</w:delText>
        </w:r>
        <w:r w:rsidRPr="00502DB7" w:rsidDel="00ED6D95">
          <w:delText>-</w:delText>
        </w:r>
        <w:r w:rsidDel="00ED6D95">
          <w:rPr>
            <w:noProof/>
          </w:rPr>
          <w:delText>35 Amplifier site showing FRUs</w:delText>
        </w:r>
      </w:del>
      <w:r>
        <w:fldChar w:fldCharType="end"/>
      </w:r>
      <w:r>
        <w:t xml:space="preserve"> on page </w:t>
      </w:r>
      <w:r>
        <w:fldChar w:fldCharType="begin"/>
      </w:r>
      <w:r>
        <w:instrText xml:space="preserve"> PAGEREF _Ref518631905 \h </w:instrText>
      </w:r>
      <w:r>
        <w:fldChar w:fldCharType="separate"/>
      </w:r>
      <w:ins w:id="450" w:author="Malcolm Betts" w:date="2023-01-02T11:48:00Z">
        <w:r w:rsidR="00ED6D95">
          <w:rPr>
            <w:noProof/>
          </w:rPr>
          <w:t>43</w:t>
        </w:r>
      </w:ins>
      <w:del w:id="451" w:author="Malcolm Betts" w:date="2023-01-02T11:48:00Z">
        <w:r w:rsidDel="00ED6D95">
          <w:rPr>
            <w:noProof/>
          </w:rPr>
          <w:delText>36</w:delText>
        </w:r>
      </w:del>
      <w:r>
        <w:fldChar w:fldCharType="end"/>
      </w:r>
      <w:r>
        <w:t xml:space="preserve"> and </w:t>
      </w:r>
      <w:r>
        <w:fldChar w:fldCharType="begin"/>
      </w:r>
      <w:r>
        <w:instrText xml:space="preserve"> REF _Ref518631855 \h </w:instrText>
      </w:r>
      <w:r>
        <w:fldChar w:fldCharType="separate"/>
      </w:r>
      <w:ins w:id="452" w:author="Malcolm Betts" w:date="2023-01-02T11:48:00Z">
        <w:r w:rsidR="00ED6D95">
          <w:t xml:space="preserve">Figure </w:t>
        </w:r>
        <w:r w:rsidR="00ED6D95">
          <w:rPr>
            <w:noProof/>
          </w:rPr>
          <w:t>4</w:t>
        </w:r>
        <w:r w:rsidR="00ED6D95" w:rsidRPr="00502DB7">
          <w:t>-</w:t>
        </w:r>
        <w:r w:rsidR="00ED6D95">
          <w:rPr>
            <w:noProof/>
          </w:rPr>
          <w:t>17 Simplified representation of OTS LTP in an L-band amplifier showing physical aspects</w:t>
        </w:r>
      </w:ins>
      <w:del w:id="453" w:author="Malcolm Betts" w:date="2023-01-02T11:48:00Z">
        <w:r w:rsidDel="00ED6D95">
          <w:delText xml:space="preserve">Figure </w:delText>
        </w:r>
        <w:r w:rsidDel="00ED6D95">
          <w:rPr>
            <w:noProof/>
          </w:rPr>
          <w:delText>6</w:delText>
        </w:r>
        <w:r w:rsidRPr="00502DB7" w:rsidDel="00ED6D95">
          <w:delText>-</w:delText>
        </w:r>
        <w:r w:rsidDel="00ED6D95">
          <w:rPr>
            <w:noProof/>
          </w:rPr>
          <w:delText>35 Simplified representation of OTS LTP in an L-band amplifier showing physical aspects</w:delText>
        </w:r>
      </w:del>
      <w:r>
        <w:fldChar w:fldCharType="end"/>
      </w:r>
      <w:r>
        <w:t xml:space="preserve"> on page </w:t>
      </w:r>
      <w:r>
        <w:fldChar w:fldCharType="begin"/>
      </w:r>
      <w:r>
        <w:instrText xml:space="preserve"> PAGEREF _Ref518631855 \h </w:instrText>
      </w:r>
      <w:r>
        <w:fldChar w:fldCharType="separate"/>
      </w:r>
      <w:ins w:id="454" w:author="Malcolm Betts" w:date="2023-01-02T11:48:00Z">
        <w:r w:rsidR="00ED6D95">
          <w:rPr>
            <w:noProof/>
          </w:rPr>
          <w:t>45</w:t>
        </w:r>
      </w:ins>
      <w:del w:id="455" w:author="Malcolm Betts" w:date="2023-01-02T11:48:00Z">
        <w:r w:rsidDel="00ED6D95">
          <w:rPr>
            <w:noProof/>
          </w:rPr>
          <w:delText>38</w:delText>
        </w:r>
      </w:del>
      <w:r>
        <w:fldChar w:fldCharType="end"/>
      </w:r>
      <w:r>
        <w:t>). The arrangements are intentionally somewhat arbitrary and do not necessarily reflect actual device implementations.</w:t>
      </w:r>
    </w:p>
    <w:p w14:paraId="19D1FAE3" w14:textId="77777777" w:rsidR="00D7333F" w:rsidRPr="00650FE3" w:rsidRDefault="00D7333F" w:rsidP="00D7333F">
      <w:r>
        <w:t xml:space="preserve">The functional representation is especially relevant when provisioning current capability in a device. Explaining the model </w:t>
      </w:r>
      <w:bookmarkStart w:id="456" w:name="_Hlk529780351"/>
      <w:r>
        <w:t xml:space="preserve">that supports provisioning capabilities </w:t>
      </w:r>
      <w:bookmarkEnd w:id="456"/>
      <w:r>
        <w:t>has been the main focus of the document so far.  The physical arrangement, especially of Field Replaceable Units (</w:t>
      </w:r>
      <w:proofErr w:type="spellStart"/>
      <w:r>
        <w:t>FRUs</w:t>
      </w:r>
      <w:proofErr w:type="spellEnd"/>
      <w:r>
        <w:t xml:space="preserve">) becomes critical during planning activities, when determining how the capability of a device can be extended/changed (as it is the </w:t>
      </w:r>
      <w:proofErr w:type="spellStart"/>
      <w:r>
        <w:t>FRU</w:t>
      </w:r>
      <w:proofErr w:type="spellEnd"/>
      <w:r>
        <w:t xml:space="preserve"> that is the unit of capability adjustment), and during fault analysis and repair activities, when identifying what to repair (as the </w:t>
      </w:r>
      <w:proofErr w:type="spellStart"/>
      <w:r>
        <w:t>FRU</w:t>
      </w:r>
      <w:proofErr w:type="spellEnd"/>
      <w:r>
        <w:t xml:space="preserve"> that is the unit of replaceability in the device).</w:t>
      </w:r>
    </w:p>
    <w:p w14:paraId="279288BE" w14:textId="77777777" w:rsidR="00D7333F" w:rsidRDefault="00D7333F" w:rsidP="00D7333F">
      <w:pPr>
        <w:pStyle w:val="Heading2"/>
      </w:pPr>
      <w:bookmarkStart w:id="457" w:name="_Toc123553699"/>
      <w:r>
        <w:t>The Field Replaceable Unit (</w:t>
      </w:r>
      <w:proofErr w:type="spellStart"/>
      <w:r>
        <w:t>FRU</w:t>
      </w:r>
      <w:proofErr w:type="spellEnd"/>
      <w:r>
        <w:t>)</w:t>
      </w:r>
      <w:bookmarkEnd w:id="457"/>
    </w:p>
    <w:p w14:paraId="3B94B64B" w14:textId="77777777" w:rsidR="00D7333F" w:rsidRDefault="00D7333F" w:rsidP="00D7333F">
      <w:r>
        <w:t xml:space="preserve">The following figures depict assemblies of one or more </w:t>
      </w:r>
      <w:proofErr w:type="spellStart"/>
      <w:r>
        <w:t>FRUs</w:t>
      </w:r>
      <w:proofErr w:type="spellEnd"/>
      <w:r>
        <w:rPr>
          <w:rStyle w:val="FootnoteReference"/>
        </w:rPr>
        <w:footnoteReference w:id="37"/>
      </w:r>
      <w:r>
        <w:t>.</w:t>
      </w:r>
    </w:p>
    <w:p w14:paraId="532229D8" w14:textId="77777777" w:rsidR="00D7333F" w:rsidRDefault="00D7333F" w:rsidP="00D7333F"/>
    <w:p w14:paraId="60AC3210" w14:textId="77777777" w:rsidR="00D7333F" w:rsidRDefault="00D7333F" w:rsidP="00D7333F"/>
    <w:p w14:paraId="49096D8C" w14:textId="77777777" w:rsidR="00D7333F" w:rsidRDefault="00D7333F" w:rsidP="00D7333F">
      <w:pPr>
        <w:keepNext/>
        <w:jc w:val="center"/>
      </w:pPr>
      <w:r>
        <w:object w:dxaOrig="7180" w:dyaOrig="5384" w14:anchorId="43B5B340">
          <v:shape id="_x0000_i1104" type="#_x0000_t75" style="width:359.35pt;height:269.2pt" o:ole="">
            <v:imagedata r:id="rId190" o:title=""/>
          </v:shape>
          <o:OLEObject Type="Embed" ProgID="PowerPoint.Slide.12" ShapeID="_x0000_i1104" DrawAspect="Content" ObjectID="_1734166893" r:id="rId191"/>
        </w:object>
      </w:r>
    </w:p>
    <w:p w14:paraId="09BC769E" w14:textId="70807FC6" w:rsidR="00D7333F" w:rsidRPr="00DD15F6" w:rsidRDefault="00D7333F" w:rsidP="00D7333F">
      <w:pPr>
        <w:pStyle w:val="FigureCaption"/>
      </w:pPr>
      <w:bookmarkStart w:id="458" w:name="_Toc123553852"/>
      <w:r>
        <w:t xml:space="preserve">Figure </w:t>
      </w:r>
      <w:r>
        <w:rPr>
          <w:noProof/>
        </w:rPr>
        <w:fldChar w:fldCharType="begin"/>
      </w:r>
      <w:r>
        <w:rPr>
          <w:noProof/>
        </w:rPr>
        <w:instrText xml:space="preserve"> STYLEREF 1 \s </w:instrText>
      </w:r>
      <w:r>
        <w:rPr>
          <w:noProof/>
        </w:rPr>
        <w:fldChar w:fldCharType="separate"/>
      </w:r>
      <w:r w:rsidR="00D22C5D">
        <w:rPr>
          <w:noProof/>
        </w:rPr>
        <w:t>5</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1</w:t>
      </w:r>
      <w:r>
        <w:rPr>
          <w:noProof/>
        </w:rPr>
        <w:fldChar w:fldCharType="end"/>
      </w:r>
      <w:r>
        <w:rPr>
          <w:noProof/>
        </w:rPr>
        <w:t xml:space="preserve"> One of the many possible FRU arrangements</w:t>
      </w:r>
      <w:bookmarkEnd w:id="458"/>
    </w:p>
    <w:p w14:paraId="1E1F4E50" w14:textId="77777777" w:rsidR="00D7333F" w:rsidRDefault="00D7333F" w:rsidP="00D7333F">
      <w:r>
        <w:t xml:space="preserve">The figure below shows other possible arrangements of </w:t>
      </w:r>
      <w:proofErr w:type="spellStart"/>
      <w:r>
        <w:t>FRUs</w:t>
      </w:r>
      <w:proofErr w:type="spellEnd"/>
      <w:r>
        <w:t xml:space="preserve"> (recognizing that the upper diagram is probably unlikely as the monitor is likely to be part of the amplifier).</w:t>
      </w:r>
    </w:p>
    <w:p w14:paraId="320C0E68" w14:textId="77777777" w:rsidR="00D7333F" w:rsidRDefault="00D7333F" w:rsidP="00D7333F">
      <w:pPr>
        <w:keepNext/>
        <w:jc w:val="center"/>
      </w:pPr>
      <w:r>
        <w:object w:dxaOrig="7199" w:dyaOrig="5399" w14:anchorId="2CAA6AFA">
          <v:shape id="_x0000_i1105" type="#_x0000_t75" style="width:5in;height:269.85pt" o:ole="">
            <v:imagedata r:id="rId192" o:title=""/>
          </v:shape>
          <o:OLEObject Type="Embed" ProgID="PowerPoint.Slide.12" ShapeID="_x0000_i1105" DrawAspect="Content" ObjectID="_1734166894" r:id="rId193"/>
        </w:object>
      </w:r>
    </w:p>
    <w:p w14:paraId="1391803A" w14:textId="0CED47BA" w:rsidR="00D7333F" w:rsidRDefault="00D7333F" w:rsidP="00D7333F">
      <w:pPr>
        <w:pStyle w:val="FigureCaption"/>
      </w:pPr>
      <w:bookmarkStart w:id="459" w:name="_Toc123553853"/>
      <w:r>
        <w:t xml:space="preserve">Figure </w:t>
      </w:r>
      <w:r>
        <w:rPr>
          <w:noProof/>
        </w:rPr>
        <w:fldChar w:fldCharType="begin"/>
      </w:r>
      <w:r>
        <w:rPr>
          <w:noProof/>
        </w:rPr>
        <w:instrText xml:space="preserve"> STYLEREF 1 \s </w:instrText>
      </w:r>
      <w:r>
        <w:rPr>
          <w:noProof/>
        </w:rPr>
        <w:fldChar w:fldCharType="separate"/>
      </w:r>
      <w:r w:rsidR="00D22C5D">
        <w:rPr>
          <w:noProof/>
        </w:rPr>
        <w:t>5</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2</w:t>
      </w:r>
      <w:r>
        <w:rPr>
          <w:noProof/>
        </w:rPr>
        <w:fldChar w:fldCharType="end"/>
      </w:r>
      <w:r>
        <w:rPr>
          <w:noProof/>
        </w:rPr>
        <w:t xml:space="preserve"> Two other possible FRU arrangements</w:t>
      </w:r>
      <w:bookmarkEnd w:id="459"/>
    </w:p>
    <w:p w14:paraId="4FF0FFBF" w14:textId="77777777" w:rsidR="00D7333F" w:rsidRDefault="00D7333F" w:rsidP="00D7333F"/>
    <w:p w14:paraId="6B901195" w14:textId="77777777" w:rsidR="00D7333F" w:rsidRPr="00403DC4" w:rsidRDefault="00D7333F" w:rsidP="00D7333F"/>
    <w:p w14:paraId="10FF811C" w14:textId="77777777" w:rsidR="00D7333F" w:rsidRPr="00670854" w:rsidRDefault="00D7333F" w:rsidP="00D7333F">
      <w:pPr>
        <w:pStyle w:val="Heading2"/>
      </w:pPr>
      <w:bookmarkStart w:id="460" w:name="_Toc123553700"/>
      <w:commentRangeStart w:id="461"/>
      <w:r>
        <w:t>Relationship to the internal physical structure</w:t>
      </w:r>
      <w:commentRangeEnd w:id="461"/>
      <w:r>
        <w:rPr>
          <w:rStyle w:val="CommentReference"/>
          <w:rFonts w:ascii="Times New Roman" w:eastAsiaTheme="minorEastAsia" w:hAnsi="Times New Roman" w:cstheme="minorBidi"/>
          <w:b w:val="0"/>
          <w:bCs w:val="0"/>
        </w:rPr>
        <w:commentReference w:id="461"/>
      </w:r>
      <w:bookmarkEnd w:id="460"/>
    </w:p>
    <w:p w14:paraId="3508CBF1" w14:textId="5C2CE187" w:rsidR="00D7333F" w:rsidRDefault="009C13C4" w:rsidP="00D7333F">
      <w:r>
        <w:t>{{</w:t>
      </w:r>
      <w:r w:rsidR="00D7333F">
        <w:t>Editor’s note: This section is an early draft and will be completed in a later release of the document</w:t>
      </w:r>
      <w:r>
        <w:t>}}</w:t>
      </w:r>
    </w:p>
    <w:p w14:paraId="2D849BF1" w14:textId="77777777" w:rsidR="00D7333F" w:rsidRDefault="00D7333F" w:rsidP="00D7333F">
      <w:r>
        <w:t>Notes:</w:t>
      </w:r>
    </w:p>
    <w:p w14:paraId="535F39A7" w14:textId="77777777" w:rsidR="00D7333F" w:rsidRDefault="00D7333F" w:rsidP="00D7333F">
      <w:pPr>
        <w:pStyle w:val="ListParagraph"/>
        <w:numPr>
          <w:ilvl w:val="0"/>
          <w:numId w:val="16"/>
        </w:numPr>
      </w:pPr>
      <w:r>
        <w:t>Exposure if physical detail is driven by the need to carryout repairs/replacement in the field and to determine the impact of any potential field replacement</w:t>
      </w:r>
    </w:p>
    <w:p w14:paraId="073391FD" w14:textId="77777777" w:rsidR="00D7333F" w:rsidRDefault="00D7333F" w:rsidP="00D7333F">
      <w:pPr>
        <w:pStyle w:val="ListParagraph"/>
        <w:numPr>
          <w:ilvl w:val="0"/>
          <w:numId w:val="16"/>
        </w:numPr>
      </w:pPr>
      <w:r>
        <w:t xml:space="preserve">To enable this, </w:t>
      </w:r>
      <w:proofErr w:type="spellStart"/>
      <w:r>
        <w:t>FRUs</w:t>
      </w:r>
      <w:proofErr w:type="spellEnd"/>
      <w:r>
        <w:t xml:space="preserve"> need to be defined and modelled as </w:t>
      </w:r>
      <w:proofErr w:type="spellStart"/>
      <w:r>
        <w:t>equipments</w:t>
      </w:r>
      <w:proofErr w:type="spellEnd"/>
    </w:p>
    <w:p w14:paraId="607453FA" w14:textId="77777777" w:rsidR="00D7333F" w:rsidRDefault="00D7333F" w:rsidP="00D7333F">
      <w:pPr>
        <w:pStyle w:val="ListParagraph"/>
        <w:numPr>
          <w:ilvl w:val="0"/>
          <w:numId w:val="16"/>
        </w:numPr>
      </w:pPr>
      <w:r>
        <w:t xml:space="preserve">The connectors between and from </w:t>
      </w:r>
      <w:proofErr w:type="spellStart"/>
      <w:r>
        <w:t>FRUs</w:t>
      </w:r>
      <w:proofErr w:type="spellEnd"/>
      <w:r>
        <w:t xml:space="preserve"> and any exposed flexible cabling that could easily be misconnected or disconnected needs to be exposed.</w:t>
      </w:r>
    </w:p>
    <w:p w14:paraId="69C67915" w14:textId="77777777" w:rsidR="00D7333F" w:rsidRDefault="00D7333F" w:rsidP="00D7333F">
      <w:pPr>
        <w:pStyle w:val="ListParagraph"/>
        <w:numPr>
          <w:ilvl w:val="0"/>
          <w:numId w:val="16"/>
        </w:numPr>
      </w:pPr>
      <w:r>
        <w:t xml:space="preserve">Cabling and connectors inside the </w:t>
      </w:r>
      <w:proofErr w:type="spellStart"/>
      <w:r>
        <w:t>FRU</w:t>
      </w:r>
      <w:proofErr w:type="spellEnd"/>
      <w:r>
        <w:t xml:space="preserve"> boundaries need not be exposed (assuming that any fault in this cabling can be easily isolated to the </w:t>
      </w:r>
      <w:proofErr w:type="spellStart"/>
      <w:r>
        <w:t>FRU</w:t>
      </w:r>
      <w:proofErr w:type="spellEnd"/>
      <w:r>
        <w:t>).</w:t>
      </w:r>
    </w:p>
    <w:p w14:paraId="7E1FFD9B" w14:textId="77777777" w:rsidR="00D7333F" w:rsidRDefault="00D7333F" w:rsidP="00D7333F">
      <w:pPr>
        <w:pStyle w:val="ListParagraph"/>
        <w:numPr>
          <w:ilvl w:val="0"/>
          <w:numId w:val="16"/>
        </w:numPr>
      </w:pPr>
      <w:r>
        <w:t xml:space="preserve">The </w:t>
      </w:r>
      <w:proofErr w:type="spellStart"/>
      <w:r>
        <w:t>FRU</w:t>
      </w:r>
      <w:proofErr w:type="spellEnd"/>
      <w:r>
        <w:t xml:space="preserve"> boundaries need to relate to the functional model even if the boundary is essentially in the middle of a functional unit (an </w:t>
      </w:r>
      <w:proofErr w:type="spellStart"/>
      <w:r>
        <w:t>LTP</w:t>
      </w:r>
      <w:proofErr w:type="spellEnd"/>
      <w:r>
        <w:t xml:space="preserve">, LP, photonic/media element </w:t>
      </w:r>
      <w:proofErr w:type="spellStart"/>
      <w:r>
        <w:t>etc</w:t>
      </w:r>
      <w:proofErr w:type="spellEnd"/>
      <w:r>
        <w:t>)</w:t>
      </w:r>
    </w:p>
    <w:p w14:paraId="2C51217D" w14:textId="77777777" w:rsidR="00D7333F" w:rsidRPr="00403DC4" w:rsidRDefault="00D7333F" w:rsidP="00D7333F">
      <w:pPr>
        <w:pStyle w:val="ListParagraph"/>
        <w:numPr>
          <w:ilvl w:val="0"/>
          <w:numId w:val="16"/>
        </w:numPr>
      </w:pPr>
      <w:r>
        <w:t xml:space="preserve">The spec model that relates equipment to functionality should be suitably detailed to express the relationship especially where the </w:t>
      </w:r>
      <w:proofErr w:type="spellStart"/>
      <w:r>
        <w:t>FRU</w:t>
      </w:r>
      <w:proofErr w:type="spellEnd"/>
      <w:r>
        <w:t xml:space="preserve"> is shared be several functions</w:t>
      </w:r>
    </w:p>
    <w:p w14:paraId="3F7E8DC1" w14:textId="77777777" w:rsidR="00D7333F" w:rsidRDefault="00D7333F" w:rsidP="00D7333F">
      <w:pPr>
        <w:pStyle w:val="Heading1"/>
      </w:pPr>
      <w:bookmarkStart w:id="462" w:name="_Toc123553701"/>
      <w:r>
        <w:t>Other Photonic cases</w:t>
      </w:r>
      <w:bookmarkEnd w:id="462"/>
    </w:p>
    <w:p w14:paraId="7510FAAE" w14:textId="77777777" w:rsidR="00D7333F" w:rsidRDefault="00D7333F" w:rsidP="00D7333F">
      <w:pPr>
        <w:pStyle w:val="Heading2"/>
      </w:pPr>
      <w:bookmarkStart w:id="463" w:name="_Toc123553702"/>
      <w:r>
        <w:t>Passive Optical Networks</w:t>
      </w:r>
      <w:bookmarkEnd w:id="463"/>
    </w:p>
    <w:p w14:paraId="276DCFB0" w14:textId="77777777" w:rsidR="00D7333F" w:rsidRPr="0066624B" w:rsidRDefault="00D7333F" w:rsidP="00D7333F"/>
    <w:p w14:paraId="3AC54AC2" w14:textId="77777777" w:rsidR="00D7333F" w:rsidRDefault="00D7333F" w:rsidP="00D7333F">
      <w:pPr>
        <w:jc w:val="center"/>
      </w:pPr>
      <w:r>
        <w:object w:dxaOrig="11323" w:dyaOrig="7077" w14:anchorId="20D6D2A9">
          <v:shape id="_x0000_i1106" type="#_x0000_t75" style="width:363.15pt;height:226.65pt" o:ole="">
            <v:imagedata r:id="rId194" o:title=""/>
          </v:shape>
          <o:OLEObject Type="Embed" ProgID="PowerPoint.Slide.12" ShapeID="_x0000_i1106" DrawAspect="Content" ObjectID="_1734166895" r:id="rId195"/>
        </w:object>
      </w:r>
    </w:p>
    <w:p w14:paraId="3DD1DAAE" w14:textId="70FA2F92" w:rsidR="00D7333F" w:rsidRDefault="00D7333F" w:rsidP="00D7333F">
      <w:pPr>
        <w:pStyle w:val="FigureCaption"/>
      </w:pPr>
      <w:bookmarkStart w:id="464" w:name="_Toc123553854"/>
      <w:r>
        <w:t xml:space="preserve">Figure </w:t>
      </w:r>
      <w:r>
        <w:rPr>
          <w:noProof/>
        </w:rPr>
        <w:fldChar w:fldCharType="begin"/>
      </w:r>
      <w:r>
        <w:rPr>
          <w:noProof/>
        </w:rPr>
        <w:instrText xml:space="preserve"> STYLEREF 1 \s </w:instrText>
      </w:r>
      <w:r>
        <w:rPr>
          <w:noProof/>
        </w:rPr>
        <w:fldChar w:fldCharType="separate"/>
      </w:r>
      <w:r w:rsidR="00D22C5D">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1</w:t>
      </w:r>
      <w:r>
        <w:rPr>
          <w:noProof/>
        </w:rPr>
        <w:fldChar w:fldCharType="end"/>
      </w:r>
      <w:r>
        <w:rPr>
          <w:noProof/>
        </w:rPr>
        <w:t xml:space="preserve"> PON showing two </w:t>
      </w:r>
      <w:r>
        <w:t>ONTs</w:t>
      </w:r>
      <w:bookmarkEnd w:id="464"/>
    </w:p>
    <w:p w14:paraId="36BF15C2" w14:textId="77777777" w:rsidR="00D7333F" w:rsidRDefault="00D7333F" w:rsidP="00D7333F">
      <w:r>
        <w:lastRenderedPageBreak/>
        <w:t xml:space="preserve">The figure above shows a photonic view of </w:t>
      </w:r>
      <w:proofErr w:type="spellStart"/>
      <w:r>
        <w:t>PON</w:t>
      </w:r>
      <w:proofErr w:type="spellEnd"/>
      <w:r>
        <w:t xml:space="preserve">. </w:t>
      </w:r>
    </w:p>
    <w:p w14:paraId="5BB2976E" w14:textId="77777777" w:rsidR="00D7333F" w:rsidRDefault="00D7333F" w:rsidP="00D7333F">
      <w:pPr>
        <w:jc w:val="center"/>
      </w:pPr>
      <w:r>
        <w:object w:dxaOrig="11323" w:dyaOrig="7077" w14:anchorId="6C5C6F10">
          <v:shape id="_x0000_i1107" type="#_x0000_t75" style="width:464.55pt;height:291.15pt" o:ole="">
            <v:imagedata r:id="rId196" o:title=""/>
          </v:shape>
          <o:OLEObject Type="Embed" ProgID="PowerPoint.Slide.12" ShapeID="_x0000_i1107" DrawAspect="Content" ObjectID="_1734166896" r:id="rId197"/>
        </w:object>
      </w:r>
    </w:p>
    <w:p w14:paraId="6D683CA3" w14:textId="4B9D3570" w:rsidR="00D7333F" w:rsidRDefault="00D7333F" w:rsidP="00D7333F">
      <w:pPr>
        <w:pStyle w:val="FigureCaption"/>
      </w:pPr>
      <w:bookmarkStart w:id="465" w:name="_Toc123553855"/>
      <w:r>
        <w:t xml:space="preserve">Figure </w:t>
      </w:r>
      <w:r>
        <w:rPr>
          <w:noProof/>
        </w:rPr>
        <w:fldChar w:fldCharType="begin"/>
      </w:r>
      <w:r>
        <w:rPr>
          <w:noProof/>
        </w:rPr>
        <w:instrText xml:space="preserve"> STYLEREF 1 \s </w:instrText>
      </w:r>
      <w:r>
        <w:rPr>
          <w:noProof/>
        </w:rPr>
        <w:fldChar w:fldCharType="separate"/>
      </w:r>
      <w:r w:rsidR="00D22C5D">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2</w:t>
      </w:r>
      <w:r>
        <w:rPr>
          <w:noProof/>
        </w:rPr>
        <w:fldChar w:fldCharType="end"/>
      </w:r>
      <w:r>
        <w:rPr>
          <w:noProof/>
        </w:rPr>
        <w:t xml:space="preserve"> PON showing two </w:t>
      </w:r>
      <w:r>
        <w:t>ONTs with unidirectional photonic forwarding</w:t>
      </w:r>
      <w:bookmarkEnd w:id="465"/>
    </w:p>
    <w:p w14:paraId="52EB25B6" w14:textId="77777777" w:rsidR="00D7333F" w:rsidRDefault="00D7333F" w:rsidP="00D7333F"/>
    <w:p w14:paraId="2212918F" w14:textId="77777777" w:rsidR="00D7333F" w:rsidRDefault="00D7333F" w:rsidP="00D7333F">
      <w:pPr>
        <w:jc w:val="center"/>
      </w:pPr>
      <w:r>
        <w:object w:dxaOrig="11378" w:dyaOrig="7113" w14:anchorId="311DB891">
          <v:shape id="_x0000_i1108" type="#_x0000_t75" style="width:503.35pt;height:315.55pt" o:ole="">
            <v:imagedata r:id="rId198" o:title=""/>
          </v:shape>
          <o:OLEObject Type="Embed" ProgID="PowerPoint.Slide.12" ShapeID="_x0000_i1108" DrawAspect="Content" ObjectID="_1734166897" r:id="rId199"/>
        </w:object>
      </w:r>
    </w:p>
    <w:p w14:paraId="3D66D7A4" w14:textId="0E563454" w:rsidR="00D7333F" w:rsidRPr="0066624B" w:rsidRDefault="00D7333F" w:rsidP="00D7333F">
      <w:pPr>
        <w:pStyle w:val="FigureCaption"/>
      </w:pPr>
      <w:bookmarkStart w:id="466" w:name="_Toc123553856"/>
      <w:r>
        <w:t xml:space="preserve">Figure </w:t>
      </w:r>
      <w:r>
        <w:rPr>
          <w:noProof/>
        </w:rPr>
        <w:fldChar w:fldCharType="begin"/>
      </w:r>
      <w:r>
        <w:rPr>
          <w:noProof/>
        </w:rPr>
        <w:instrText xml:space="preserve"> STYLEREF 1 \s </w:instrText>
      </w:r>
      <w:r>
        <w:rPr>
          <w:noProof/>
        </w:rPr>
        <w:fldChar w:fldCharType="separate"/>
      </w:r>
      <w:r w:rsidR="00D22C5D">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3</w:t>
      </w:r>
      <w:r>
        <w:rPr>
          <w:noProof/>
        </w:rPr>
        <w:fldChar w:fldCharType="end"/>
      </w:r>
      <w:r>
        <w:rPr>
          <w:noProof/>
        </w:rPr>
        <w:t xml:space="preserve"> PassiveOptical Network showing two </w:t>
      </w:r>
      <w:r>
        <w:t>and bidirectional connectivity</w:t>
      </w:r>
      <w:bookmarkEnd w:id="466"/>
    </w:p>
    <w:p w14:paraId="2D6B8D5D" w14:textId="77777777" w:rsidR="00D7333F" w:rsidRDefault="00D7333F" w:rsidP="00D7333F">
      <w:pPr>
        <w:pStyle w:val="Heading1"/>
      </w:pPr>
      <w:bookmarkStart w:id="467" w:name="_Toc123553703"/>
      <w:r>
        <w:t>For further study</w:t>
      </w:r>
      <w:bookmarkEnd w:id="467"/>
    </w:p>
    <w:p w14:paraId="121AFA03" w14:textId="77777777" w:rsidR="00D7333F" w:rsidRDefault="00D7333F" w:rsidP="00D7333F">
      <w:pPr>
        <w:pStyle w:val="Heading2"/>
      </w:pPr>
      <w:bookmarkStart w:id="468" w:name="_Toc123553704"/>
      <w:r>
        <w:t>Media Element</w:t>
      </w:r>
      <w:bookmarkEnd w:id="468"/>
      <w:r>
        <w:t xml:space="preserve"> </w:t>
      </w:r>
    </w:p>
    <w:p w14:paraId="2FF5F4AC" w14:textId="77777777" w:rsidR="00D7333F" w:rsidRPr="00D813BB" w:rsidRDefault="00D7333F" w:rsidP="00D7333F">
      <w:r>
        <w:t xml:space="preserve">The Media Element of {{ITU-T G.872}} does not seem a useful construct from a Management-Control perspective. The figure below highlights the positioning of the Media Element and the corresponding positioning of </w:t>
      </w:r>
      <w:proofErr w:type="spellStart"/>
      <w:r>
        <w:t>LTPs</w:t>
      </w:r>
      <w:proofErr w:type="spellEnd"/>
      <w:r>
        <w:t xml:space="preserve"> and FCs.</w:t>
      </w:r>
    </w:p>
    <w:p w14:paraId="09B82B14" w14:textId="77777777" w:rsidR="00D7333F" w:rsidRDefault="00D7333F" w:rsidP="00D7333F">
      <w:pPr>
        <w:keepNext/>
        <w:jc w:val="center"/>
      </w:pPr>
      <w:r>
        <w:object w:dxaOrig="7180" w:dyaOrig="5385" w14:anchorId="5C3E60F9">
          <v:shape id="_x0000_i1109" type="#_x0000_t75" style="width:359.35pt;height:269.2pt" o:ole="">
            <v:imagedata r:id="rId200" o:title=""/>
          </v:shape>
          <o:OLEObject Type="Embed" ProgID="PowerPoint.Slide.12" ShapeID="_x0000_i1109" DrawAspect="Content" ObjectID="_1734166898" r:id="rId201"/>
        </w:object>
      </w:r>
    </w:p>
    <w:p w14:paraId="79594167" w14:textId="63D419EE" w:rsidR="00D7333F" w:rsidRPr="00DD15F6" w:rsidRDefault="00D7333F" w:rsidP="00D7333F">
      <w:pPr>
        <w:pStyle w:val="FigureCaption"/>
      </w:pPr>
      <w:bookmarkStart w:id="469" w:name="_Ref529780775"/>
      <w:bookmarkStart w:id="470" w:name="_Toc123553857"/>
      <w:r>
        <w:t xml:space="preserve">Figure </w:t>
      </w:r>
      <w:r>
        <w:rPr>
          <w:noProof/>
        </w:rPr>
        <w:fldChar w:fldCharType="begin"/>
      </w:r>
      <w:r>
        <w:rPr>
          <w:noProof/>
        </w:rPr>
        <w:instrText xml:space="preserve"> STYLEREF 1 \s </w:instrText>
      </w:r>
      <w:r>
        <w:rPr>
          <w:noProof/>
        </w:rPr>
        <w:fldChar w:fldCharType="separate"/>
      </w:r>
      <w:r w:rsidR="00D22C5D">
        <w:rPr>
          <w:noProof/>
        </w:rPr>
        <w:t>7</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1</w:t>
      </w:r>
      <w:r>
        <w:rPr>
          <w:noProof/>
        </w:rPr>
        <w:fldChar w:fldCharType="end"/>
      </w:r>
      <w:r>
        <w:rPr>
          <w:noProof/>
        </w:rPr>
        <w:t xml:space="preserve"> </w:t>
      </w:r>
      <w:r>
        <w:t>Figure 8-16 from {{ITU-T G.872}} (on left) with ONF Core model overlay (on right)</w:t>
      </w:r>
      <w:bookmarkEnd w:id="469"/>
      <w:bookmarkEnd w:id="470"/>
    </w:p>
    <w:p w14:paraId="702F13E3" w14:textId="77777777" w:rsidR="00D7333F" w:rsidRDefault="00D7333F" w:rsidP="00D7333F">
      <w:pPr>
        <w:pStyle w:val="Heading2"/>
      </w:pPr>
      <w:bookmarkStart w:id="471" w:name="_Toc123553705"/>
      <w:r>
        <w:t>Raman</w:t>
      </w:r>
      <w:bookmarkEnd w:id="471"/>
    </w:p>
    <w:p w14:paraId="591AD4E3" w14:textId="77777777" w:rsidR="00D7333F" w:rsidRPr="00EF7CCC" w:rsidRDefault="00D7333F" w:rsidP="00D7333F">
      <w:r>
        <w:t xml:space="preserve">The model for Raman needs to be considered from a networking perspective. The following figure from ITU-T needs to be redrawn using the ONF Core symbol set introduced in this document. </w:t>
      </w:r>
      <w:r w:rsidRPr="00D813BB">
        <w:t xml:space="preserve">The boundaries do not look coherent (with Raman, there is no hard end to the amplifier). In some </w:t>
      </w:r>
      <w:proofErr w:type="gramStart"/>
      <w:r w:rsidRPr="00D813BB">
        <w:t>cases</w:t>
      </w:r>
      <w:proofErr w:type="gramEnd"/>
      <w:r w:rsidRPr="00D813BB">
        <w:t xml:space="preserve"> it is </w:t>
      </w:r>
      <w:proofErr w:type="spellStart"/>
      <w:r w:rsidRPr="00D813BB">
        <w:t>LTP</w:t>
      </w:r>
      <w:proofErr w:type="spellEnd"/>
      <w:r w:rsidRPr="00D813BB">
        <w:t xml:space="preserve"> in others it is some multi-</w:t>
      </w:r>
      <w:proofErr w:type="spellStart"/>
      <w:r w:rsidRPr="00D813BB">
        <w:t>LTP</w:t>
      </w:r>
      <w:proofErr w:type="spellEnd"/>
      <w:r w:rsidRPr="00D813BB">
        <w:t xml:space="preserve"> construct</w:t>
      </w:r>
    </w:p>
    <w:p w14:paraId="7565F82E" w14:textId="77777777" w:rsidR="00D7333F" w:rsidRDefault="00D7333F" w:rsidP="00D7333F">
      <w:pPr>
        <w:keepNext/>
        <w:jc w:val="center"/>
      </w:pPr>
      <w:r>
        <w:object w:dxaOrig="7196" w:dyaOrig="5398" w14:anchorId="601B298A">
          <v:shape id="_x0000_i1110" type="#_x0000_t75" style="width:5in;height:269.85pt" o:ole="">
            <v:imagedata r:id="rId202" o:title=""/>
          </v:shape>
          <o:OLEObject Type="Embed" ProgID="PowerPoint.Slide.12" ShapeID="_x0000_i1110" DrawAspect="Content" ObjectID="_1734166899" r:id="rId203"/>
        </w:object>
      </w:r>
    </w:p>
    <w:p w14:paraId="63EEF63E" w14:textId="411FAA09" w:rsidR="00D7333F" w:rsidRPr="00EF7CCC" w:rsidRDefault="00D7333F" w:rsidP="00D7333F">
      <w:pPr>
        <w:pStyle w:val="FigureCaption"/>
      </w:pPr>
      <w:bookmarkStart w:id="472" w:name="_Toc123553858"/>
      <w:r>
        <w:t xml:space="preserve">Figure </w:t>
      </w:r>
      <w:r>
        <w:rPr>
          <w:noProof/>
        </w:rPr>
        <w:fldChar w:fldCharType="begin"/>
      </w:r>
      <w:r>
        <w:rPr>
          <w:noProof/>
        </w:rPr>
        <w:instrText xml:space="preserve"> STYLEREF 1 \s </w:instrText>
      </w:r>
      <w:r>
        <w:rPr>
          <w:noProof/>
        </w:rPr>
        <w:fldChar w:fldCharType="separate"/>
      </w:r>
      <w:r w:rsidR="00D22C5D">
        <w:rPr>
          <w:noProof/>
        </w:rPr>
        <w:t>7</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2</w:t>
      </w:r>
      <w:r>
        <w:rPr>
          <w:noProof/>
        </w:rPr>
        <w:fldChar w:fldCharType="end"/>
      </w:r>
      <w:r>
        <w:rPr>
          <w:noProof/>
        </w:rPr>
        <w:t xml:space="preserve"> Copy of </w:t>
      </w:r>
      <w:r>
        <w:t>Figure 8-12 from {{ITU-T G.872}}</w:t>
      </w:r>
      <w:bookmarkEnd w:id="472"/>
    </w:p>
    <w:p w14:paraId="61699A56" w14:textId="77777777" w:rsidR="00D7333F" w:rsidRPr="00EF7CCC" w:rsidRDefault="00D7333F" w:rsidP="00D7333F"/>
    <w:p w14:paraId="2B52D213" w14:textId="77777777" w:rsidR="00D7333F" w:rsidRDefault="00D7333F" w:rsidP="00D7333F">
      <w:pPr>
        <w:pStyle w:val="Heading2"/>
      </w:pPr>
      <w:bookmarkStart w:id="473" w:name="_Toc123553706"/>
      <w:r>
        <w:t>Considering {{ITU-T G.872}}</w:t>
      </w:r>
      <w:bookmarkEnd w:id="473"/>
    </w:p>
    <w:p w14:paraId="2351EDE8" w14:textId="77777777" w:rsidR="00D7333F" w:rsidRPr="00817BD5" w:rsidRDefault="00D7333F" w:rsidP="00D7333F">
      <w:pPr>
        <w:numPr>
          <w:ilvl w:val="0"/>
          <w:numId w:val="6"/>
        </w:numPr>
      </w:pPr>
      <w:r w:rsidRPr="00817BD5">
        <w:rPr>
          <w:lang w:val="en-GB"/>
        </w:rPr>
        <w:t>Media port</w:t>
      </w:r>
      <w:r>
        <w:rPr>
          <w:lang w:val="en-GB"/>
        </w:rPr>
        <w:t xml:space="preserve"> – covered by </w:t>
      </w:r>
      <w:proofErr w:type="spellStart"/>
      <w:r>
        <w:rPr>
          <w:lang w:val="en-GB"/>
        </w:rPr>
        <w:t>AccessPort</w:t>
      </w:r>
      <w:proofErr w:type="spellEnd"/>
    </w:p>
    <w:p w14:paraId="1920B04E" w14:textId="77777777" w:rsidR="00D7333F" w:rsidRPr="00F24423" w:rsidRDefault="00D7333F" w:rsidP="00D7333F">
      <w:pPr>
        <w:numPr>
          <w:ilvl w:val="1"/>
          <w:numId w:val="6"/>
        </w:numPr>
      </w:pPr>
      <w:r w:rsidRPr="00817BD5">
        <w:rPr>
          <w:lang w:val="en-GB"/>
        </w:rPr>
        <w:t>Media construct/element boundary</w:t>
      </w:r>
    </w:p>
    <w:p w14:paraId="16185DB5" w14:textId="77777777" w:rsidR="00D7333F" w:rsidRPr="00DD56EF" w:rsidRDefault="00D7333F" w:rsidP="00D7333F">
      <w:pPr>
        <w:numPr>
          <w:ilvl w:val="1"/>
          <w:numId w:val="6"/>
        </w:numPr>
      </w:pPr>
      <w:r w:rsidRPr="00F24423">
        <w:rPr>
          <w:u w:val="single"/>
        </w:rPr>
        <w:t>Media Port</w:t>
      </w:r>
      <w:r w:rsidRPr="00F24423">
        <w:t xml:space="preserve">: </w:t>
      </w:r>
      <w:r w:rsidRPr="00F24423">
        <w:rPr>
          <w:i/>
          <w:iCs/>
        </w:rPr>
        <w:t>a logical abstraction that represents the ends of a media channel, the boundary of a media construct or the boundary of a media element</w:t>
      </w:r>
      <w:r>
        <w:rPr>
          <w:i/>
          <w:iCs/>
        </w:rPr>
        <w:tab/>
      </w:r>
    </w:p>
    <w:p w14:paraId="3FCF932A" w14:textId="77777777" w:rsidR="00D7333F" w:rsidRPr="00FF5BEB" w:rsidRDefault="00D7333F" w:rsidP="00D7333F">
      <w:pPr>
        <w:numPr>
          <w:ilvl w:val="0"/>
          <w:numId w:val="6"/>
        </w:numPr>
      </w:pPr>
      <w:r w:rsidRPr="00817BD5">
        <w:rPr>
          <w:lang w:val="en-GB"/>
        </w:rPr>
        <w:t>Media channel</w:t>
      </w:r>
      <w:r>
        <w:rPr>
          <w:lang w:val="en-GB"/>
        </w:rPr>
        <w:t xml:space="preserve"> – represented by the FC. Definition refined.</w:t>
      </w:r>
    </w:p>
    <w:p w14:paraId="194D84C2" w14:textId="77777777" w:rsidR="00D7333F" w:rsidRPr="00817BD5" w:rsidRDefault="00D7333F" w:rsidP="00D7333F">
      <w:pPr>
        <w:numPr>
          <w:ilvl w:val="0"/>
          <w:numId w:val="6"/>
        </w:numPr>
      </w:pPr>
      <w:r>
        <w:t>Network Media Channel – represented by the FC. Definition refined.</w:t>
      </w:r>
    </w:p>
    <w:p w14:paraId="4DEAB96D" w14:textId="77777777" w:rsidR="00D7333F" w:rsidRPr="00817BD5" w:rsidRDefault="00D7333F" w:rsidP="00D7333F">
      <w:pPr>
        <w:numPr>
          <w:ilvl w:val="0"/>
          <w:numId w:val="6"/>
        </w:numPr>
      </w:pPr>
      <w:r w:rsidRPr="00817BD5">
        <w:rPr>
          <w:lang w:val="en-GB"/>
        </w:rPr>
        <w:t>Media Link</w:t>
      </w:r>
      <w:r>
        <w:rPr>
          <w:lang w:val="en-GB"/>
        </w:rPr>
        <w:t xml:space="preserve"> – represented by the FC. The Link can be used, but it appears superfluous.</w:t>
      </w:r>
    </w:p>
    <w:p w14:paraId="40D87838" w14:textId="77777777" w:rsidR="00D7333F" w:rsidRDefault="00D7333F" w:rsidP="00D7333F">
      <w:pPr>
        <w:numPr>
          <w:ilvl w:val="0"/>
          <w:numId w:val="6"/>
        </w:numPr>
      </w:pPr>
      <w:r w:rsidRPr="00817BD5">
        <w:rPr>
          <w:lang w:val="en-GB"/>
        </w:rPr>
        <w:t>Media Subnetwork</w:t>
      </w:r>
      <w:r>
        <w:rPr>
          <w:lang w:val="en-GB"/>
        </w:rPr>
        <w:t xml:space="preserve"> – represented by the FD</w:t>
      </w:r>
    </w:p>
    <w:p w14:paraId="4B88CC38" w14:textId="77777777" w:rsidR="00D7333F" w:rsidRPr="00EA1F21" w:rsidRDefault="00D7333F" w:rsidP="00D7333F">
      <w:pPr>
        <w:spacing w:after="120"/>
        <w:rPr>
          <w:b/>
        </w:rPr>
      </w:pPr>
      <w:r>
        <w:rPr>
          <w:b/>
        </w:rPr>
        <w:t>End of Document</w:t>
      </w:r>
    </w:p>
    <w:p w14:paraId="5A0F4BF2" w14:textId="77777777" w:rsidR="00D7333F" w:rsidRDefault="00D7333F" w:rsidP="00D7333F">
      <w:pPr>
        <w:rPr>
          <w:color w:val="7030A0"/>
          <w:lang w:val="en-GB"/>
        </w:rPr>
      </w:pPr>
      <w:r w:rsidRPr="00644E0D">
        <w:rPr>
          <w:color w:val="7030A0"/>
          <w:lang w:val="en-GB"/>
        </w:rPr>
        <w:t>&lt;/</w:t>
      </w:r>
      <w:proofErr w:type="spellStart"/>
      <w:r w:rsidRPr="00644E0D">
        <w:rPr>
          <w:color w:val="7030A0"/>
          <w:lang w:val="en-GB"/>
        </w:rPr>
        <w:t>gendoc</w:t>
      </w:r>
      <w:proofErr w:type="spellEnd"/>
      <w:r w:rsidRPr="00644E0D">
        <w:rPr>
          <w:color w:val="7030A0"/>
          <w:lang w:val="en-GB"/>
        </w:rPr>
        <w:t>&gt;&lt;drop/&gt;</w:t>
      </w:r>
    </w:p>
    <w:p w14:paraId="17E16752" w14:textId="77777777" w:rsidR="00D7333F" w:rsidRDefault="00D7333F" w:rsidP="00D7333F">
      <w:pPr>
        <w:rPr>
          <w:color w:val="FF0000"/>
          <w:lang w:val="en-GB"/>
        </w:rPr>
      </w:pPr>
      <w:r>
        <w:rPr>
          <w:color w:val="FF0000"/>
          <w:lang w:val="en-GB"/>
        </w:rPr>
        <w:t>To take latest template: &lt;drop/&gt;</w:t>
      </w:r>
    </w:p>
    <w:p w14:paraId="3D45778D" w14:textId="77777777" w:rsidR="00D7333F" w:rsidRDefault="00D7333F" w:rsidP="00D7333F">
      <w:pPr>
        <w:pStyle w:val="ListParagraph"/>
        <w:numPr>
          <w:ilvl w:val="0"/>
          <w:numId w:val="10"/>
        </w:numPr>
        <w:rPr>
          <w:color w:val="FF0000"/>
          <w:lang w:val="en-GB"/>
        </w:rPr>
      </w:pPr>
      <w:r w:rsidRPr="00BF0D6D">
        <w:rPr>
          <w:color w:val="FF0000"/>
          <w:lang w:val="en-GB"/>
        </w:rPr>
        <w:t xml:space="preserve">delete text </w:t>
      </w:r>
      <w:r>
        <w:rPr>
          <w:color w:val="FF0000"/>
          <w:lang w:val="en-GB"/>
        </w:rPr>
        <w:t>from “</w:t>
      </w:r>
      <w:r w:rsidRPr="00BF0D6D">
        <w:rPr>
          <w:color w:val="auto"/>
          <w:lang w:val="en-GB"/>
        </w:rPr>
        <w:t>Template version…</w:t>
      </w:r>
      <w:r>
        <w:rPr>
          <w:color w:val="FF0000"/>
          <w:lang w:val="en-GB"/>
        </w:rPr>
        <w:t xml:space="preserve">” </w:t>
      </w:r>
      <w:r w:rsidRPr="00BF0D6D">
        <w:rPr>
          <w:color w:val="FF0000"/>
          <w:lang w:val="en-GB"/>
        </w:rPr>
        <w:t xml:space="preserve">to end of file </w:t>
      </w:r>
      <w:r>
        <w:rPr>
          <w:color w:val="FF0000"/>
          <w:lang w:val="en-GB"/>
        </w:rPr>
        <w:t>&lt;drop/&gt;</w:t>
      </w:r>
    </w:p>
    <w:p w14:paraId="2D082FFE" w14:textId="77777777" w:rsidR="00D7333F" w:rsidRDefault="00D7333F" w:rsidP="00D7333F">
      <w:pPr>
        <w:pStyle w:val="ListParagraph"/>
        <w:numPr>
          <w:ilvl w:val="0"/>
          <w:numId w:val="10"/>
        </w:numPr>
        <w:rPr>
          <w:color w:val="FF0000"/>
          <w:lang w:val="en-GB"/>
        </w:rPr>
      </w:pPr>
      <w:r>
        <w:rPr>
          <w:color w:val="FF0000"/>
          <w:lang w:val="en-GB"/>
        </w:rPr>
        <w:t>insert a line in “Normal” style&lt;drop/&gt;</w:t>
      </w:r>
    </w:p>
    <w:p w14:paraId="2E25FFF6" w14:textId="77777777" w:rsidR="00D7333F" w:rsidRDefault="00D7333F" w:rsidP="00D7333F">
      <w:pPr>
        <w:pStyle w:val="ListParagraph"/>
        <w:numPr>
          <w:ilvl w:val="0"/>
          <w:numId w:val="10"/>
        </w:numPr>
        <w:rPr>
          <w:color w:val="FF0000"/>
          <w:lang w:val="en-GB"/>
        </w:rPr>
      </w:pPr>
      <w:r w:rsidRPr="00BF0D6D">
        <w:rPr>
          <w:color w:val="FF0000"/>
          <w:lang w:val="en-GB"/>
        </w:rPr>
        <w:t xml:space="preserve">insert text </w:t>
      </w:r>
      <w:r>
        <w:rPr>
          <w:color w:val="FF0000"/>
          <w:lang w:val="en-GB"/>
        </w:rPr>
        <w:t xml:space="preserve">(Insert </w:t>
      </w:r>
      <w:r w:rsidRPr="00BF0D6D">
        <w:rPr>
          <w:color w:val="FF0000"/>
          <w:lang w:val="en-GB"/>
        </w:rPr>
        <w:sym w:font="Wingdings" w:char="F0E0"/>
      </w:r>
      <w:r>
        <w:rPr>
          <w:color w:val="FF0000"/>
          <w:lang w:val="en-GB"/>
        </w:rPr>
        <w:t xml:space="preserve"> Object </w:t>
      </w:r>
      <w:r w:rsidRPr="00BF0D6D">
        <w:rPr>
          <w:color w:val="FF0000"/>
          <w:lang w:val="en-GB"/>
        </w:rPr>
        <w:sym w:font="Wingdings" w:char="F0E0"/>
      </w:r>
      <w:r>
        <w:rPr>
          <w:color w:val="FF0000"/>
          <w:lang w:val="en-GB"/>
        </w:rPr>
        <w:t xml:space="preserve"> Text from File… (alt </w:t>
      </w:r>
      <w:proofErr w:type="spellStart"/>
      <w:r>
        <w:rPr>
          <w:color w:val="FF0000"/>
          <w:lang w:val="en-GB"/>
        </w:rPr>
        <w:t>njf</w:t>
      </w:r>
      <w:proofErr w:type="spellEnd"/>
      <w:r>
        <w:rPr>
          <w:color w:val="FF0000"/>
          <w:lang w:val="en-GB"/>
        </w:rPr>
        <w:t xml:space="preserve">)) </w:t>
      </w:r>
      <w:r w:rsidRPr="00BF0D6D">
        <w:rPr>
          <w:color w:val="FF0000"/>
          <w:lang w:val="en-GB"/>
        </w:rPr>
        <w:t>from</w:t>
      </w:r>
      <w:r>
        <w:rPr>
          <w:color w:val="FF0000"/>
          <w:lang w:val="en-GB"/>
        </w:rPr>
        <w:t>:</w:t>
      </w:r>
      <w:r w:rsidRPr="00BF0D6D">
        <w:rPr>
          <w:color w:val="FF0000"/>
          <w:lang w:val="en-GB"/>
        </w:rPr>
        <w:t xml:space="preserve"> </w:t>
      </w:r>
      <w:r>
        <w:rPr>
          <w:color w:val="FF0000"/>
          <w:lang w:val="en-GB"/>
        </w:rPr>
        <w:t>&lt;drop/&gt;</w:t>
      </w:r>
    </w:p>
    <w:p w14:paraId="02D94E4C" w14:textId="77777777" w:rsidR="00D7333F" w:rsidRDefault="00D7333F" w:rsidP="00D7333F">
      <w:pPr>
        <w:pStyle w:val="ListParagraph"/>
        <w:numPr>
          <w:ilvl w:val="1"/>
          <w:numId w:val="10"/>
        </w:numPr>
        <w:rPr>
          <w:color w:val="FF0000"/>
          <w:lang w:val="en-GB"/>
        </w:rPr>
      </w:pPr>
      <w:r w:rsidRPr="00BF0D6D">
        <w:rPr>
          <w:color w:val="FF0000"/>
          <w:lang w:val="en-GB"/>
        </w:rPr>
        <w:t>TR-512.GT_OnfCoreIm-CommonGendocTemplate-Fragments</w:t>
      </w:r>
      <w:r>
        <w:rPr>
          <w:color w:val="FF0000"/>
          <w:lang w:val="en-GB"/>
        </w:rPr>
        <w:t>.docx &lt;drop/&gt;</w:t>
      </w:r>
    </w:p>
    <w:p w14:paraId="659D697D" w14:textId="77777777" w:rsidR="00D7333F" w:rsidRPr="002F36B2" w:rsidRDefault="00D7333F" w:rsidP="00D7333F">
      <w:pPr>
        <w:spacing w:after="0" w:line="260" w:lineRule="exact"/>
        <w:rPr>
          <w:rFonts w:asciiTheme="minorHAnsi" w:hAnsiTheme="minorHAnsi"/>
        </w:rPr>
      </w:pPr>
      <w:r>
        <w:rPr>
          <w:rFonts w:asciiTheme="minorHAnsi" w:hAnsiTheme="minorHAnsi"/>
        </w:rPr>
        <w:lastRenderedPageBreak/>
        <w:t>Template version 0.0.11 1 June 2018 &lt;drop/&gt;</w:t>
      </w:r>
    </w:p>
    <w:p w14:paraId="62E4BCDF"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474" w:name="_Toc457510573"/>
      <w:bookmarkStart w:id="475" w:name="_Toc123553707"/>
      <w:r>
        <w:t>Fragment: Insert class</w:t>
      </w:r>
      <w:r w:rsidRPr="004D6EA6">
        <w:t xml:space="preserve"> &lt;drop/&gt;</w:t>
      </w:r>
      <w:bookmarkEnd w:id="474"/>
      <w:bookmarkEnd w:id="475"/>
    </w:p>
    <w:p w14:paraId="7C2EAD65" w14:textId="77777777" w:rsidR="00D7333F" w:rsidRPr="00750615" w:rsidRDefault="00D7333F" w:rsidP="00D7333F">
      <w:pPr>
        <w:rPr>
          <w:bCs/>
          <w:color w:val="7030A0"/>
        </w:rPr>
      </w:pPr>
      <w:r w:rsidRPr="00D975ED">
        <w:rPr>
          <w:color w:val="7030A0"/>
        </w:rPr>
        <w:t>&lt;fragment name=’</w:t>
      </w:r>
      <w:proofErr w:type="spellStart"/>
      <w:r>
        <w:rPr>
          <w:color w:val="FF0000"/>
        </w:rPr>
        <w:t>insert</w:t>
      </w:r>
      <w:r w:rsidRPr="008421C2">
        <w:rPr>
          <w:color w:val="FF0000"/>
        </w:rPr>
        <w:t>Class</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cl</w:t>
      </w:r>
      <w:r>
        <w:rPr>
          <w:color w:val="7030A0"/>
        </w:rPr>
        <w:t>’ type=’</w:t>
      </w:r>
      <w:proofErr w:type="spellStart"/>
      <w:r>
        <w:rPr>
          <w:color w:val="7030A0"/>
        </w:rPr>
        <w:t>uml</w:t>
      </w:r>
      <w:proofErr w:type="spellEnd"/>
      <w:r>
        <w:rPr>
          <w:color w:val="7030A0"/>
        </w:rPr>
        <w:t>::</w:t>
      </w:r>
      <w:proofErr w:type="spellStart"/>
      <w:r>
        <w:rPr>
          <w:color w:val="7030A0"/>
        </w:rPr>
        <w:t>Class</w:t>
      </w:r>
      <w:r w:rsidRPr="00D975ED">
        <w:rPr>
          <w:color w:val="7030A0"/>
        </w:rPr>
        <w:t>’</w:t>
      </w:r>
      <w:proofErr w:type="spellEnd"/>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proofErr w:type="spellStart"/>
      <w:r w:rsidRPr="008421C2">
        <w:rPr>
          <w:color w:val="FF0000"/>
        </w:rPr>
        <w:t>className</w:t>
      </w:r>
      <w:proofErr w:type="spellEnd"/>
      <w:r>
        <w:rPr>
          <w:color w:val="7030A0"/>
        </w:rPr>
        <w:t>’ type=’String</w:t>
      </w:r>
      <w:r w:rsidRPr="00D975ED">
        <w:rPr>
          <w:color w:val="7030A0"/>
        </w:rPr>
        <w:t>’/&gt;&lt;drop/&gt;</w:t>
      </w:r>
      <w:r>
        <w:rPr>
          <w:color w:val="7030A0"/>
        </w:rPr>
        <w:br/>
        <w:t>&lt;</w:t>
      </w:r>
      <w:proofErr w:type="spellStart"/>
      <w:r>
        <w:rPr>
          <w:color w:val="7030A0"/>
        </w:rPr>
        <w:t>arg</w:t>
      </w:r>
      <w:proofErr w:type="spellEnd"/>
      <w:r>
        <w:rPr>
          <w:color w:val="7030A0"/>
        </w:rPr>
        <w:t xml:space="preserve"> name=’</w:t>
      </w:r>
      <w:proofErr w:type="spellStart"/>
      <w:r w:rsidRPr="008421C2">
        <w:rPr>
          <w:color w:val="FF0000"/>
        </w:rPr>
        <w:t>packageName</w:t>
      </w:r>
      <w:proofErr w:type="spellEnd"/>
      <w:r>
        <w:rPr>
          <w:color w:val="7030A0"/>
        </w:rPr>
        <w:t>’ type=’String</w:t>
      </w:r>
      <w:r w:rsidRPr="00D975ED">
        <w:rPr>
          <w:color w:val="7030A0"/>
        </w:rPr>
        <w:t>’/&gt;&lt;drop/&gt;</w:t>
      </w:r>
      <w:r>
        <w:rPr>
          <w:bCs/>
          <w:color w:val="7030A0"/>
        </w:rPr>
        <w:br/>
        <w:t xml:space="preserve">[if (not </w:t>
      </w:r>
      <w:proofErr w:type="spellStart"/>
      <w:r>
        <w:rPr>
          <w:bCs/>
          <w:color w:val="7030A0"/>
        </w:rPr>
        <w:t>cl.qualifiedName.contains</w:t>
      </w:r>
      <w:proofErr w:type="spellEnd"/>
      <w:r>
        <w:rPr>
          <w:bCs/>
          <w:color w:val="7030A0"/>
        </w:rPr>
        <w:t>(</w:t>
      </w:r>
      <w:proofErr w:type="spellStart"/>
      <w:r>
        <w:rPr>
          <w:bCs/>
          <w:color w:val="7030A0"/>
        </w:rPr>
        <w:t>packageName</w:t>
      </w:r>
      <w:proofErr w:type="spellEnd"/>
      <w:r>
        <w:rPr>
          <w:bCs/>
          <w:color w:val="7030A0"/>
        </w:rPr>
        <w:t>))]&lt;drop/&gt;</w:t>
      </w:r>
      <w:r>
        <w:rPr>
          <w:bCs/>
          <w:color w:val="7030A0"/>
        </w:rPr>
        <w:br/>
      </w:r>
      <w:r>
        <w:rPr>
          <w:color w:val="7030A0"/>
        </w:rPr>
        <w:t>[else] &lt;drop/&gt;</w:t>
      </w:r>
      <w:r>
        <w:rPr>
          <w:color w:val="7030A0"/>
        </w:rPr>
        <w:br/>
      </w:r>
      <w:r>
        <w:rPr>
          <w:bCs/>
          <w:color w:val="7030A0"/>
        </w:rPr>
        <w:t>[if(</w:t>
      </w:r>
      <w:proofErr w:type="spellStart"/>
      <w:r>
        <w:rPr>
          <w:bCs/>
          <w:color w:val="7030A0"/>
        </w:rPr>
        <w:t>cl.name.contains</w:t>
      </w:r>
      <w:proofErr w:type="spellEnd"/>
      <w:r>
        <w:rPr>
          <w:bCs/>
          <w:color w:val="7030A0"/>
        </w:rPr>
        <w:t>(</w:t>
      </w:r>
      <w:proofErr w:type="spellStart"/>
      <w:r>
        <w:rPr>
          <w:bCs/>
          <w:color w:val="7030A0"/>
        </w:rPr>
        <w:t>className</w:t>
      </w:r>
      <w:proofErr w:type="spellEnd"/>
      <w:r>
        <w:rPr>
          <w:bCs/>
          <w:color w:val="7030A0"/>
        </w:rPr>
        <w:t>))]&lt;drop/&gt;</w:t>
      </w:r>
    </w:p>
    <w:p w14:paraId="25BEFB99" w14:textId="77777777" w:rsidR="00D7333F" w:rsidRDefault="00D7333F" w:rsidP="00D7333F">
      <w:pPr>
        <w:rPr>
          <w:color w:val="7030A0"/>
        </w:rPr>
      </w:pPr>
      <w:r>
        <w:t>Qualified Name: [</w:t>
      </w:r>
      <w:proofErr w:type="spellStart"/>
      <w:r>
        <w:t>cl</w:t>
      </w:r>
      <w:r w:rsidRPr="00DE259A">
        <w:t>.qualifiedName</w:t>
      </w:r>
      <w:proofErr w:type="spellEnd"/>
      <w:r w:rsidRPr="00DE259A">
        <w:t>/]</w:t>
      </w:r>
    </w:p>
    <w:p w14:paraId="2AC6D275" w14:textId="77777777" w:rsidR="00D7333F" w:rsidRPr="00AF4D36" w:rsidRDefault="00D7333F" w:rsidP="00D7333F">
      <w:pPr>
        <w:spacing w:after="0"/>
        <w:rPr>
          <w:color w:val="7030A0"/>
          <w:szCs w:val="24"/>
        </w:rPr>
      </w:pPr>
      <w:r w:rsidRPr="00AF4D36">
        <w:rPr>
          <w:color w:val="7030A0"/>
          <w:szCs w:val="24"/>
        </w:rPr>
        <w:t xml:space="preserve">[if  </w:t>
      </w:r>
      <w:proofErr w:type="spellStart"/>
      <w:r w:rsidRPr="00AF4D36">
        <w:rPr>
          <w:color w:val="7030A0"/>
          <w:szCs w:val="24"/>
        </w:rPr>
        <w:t>cl.ownedComment</w:t>
      </w:r>
      <w:proofErr w:type="spellEnd"/>
      <w:r w:rsidRPr="00AF4D36">
        <w:rPr>
          <w:color w:val="7030A0"/>
          <w:szCs w:val="24"/>
        </w:rPr>
        <w:t>-&gt;</w:t>
      </w:r>
      <w:proofErr w:type="spellStart"/>
      <w:r w:rsidRPr="00AF4D36">
        <w:rPr>
          <w:color w:val="7030A0"/>
          <w:szCs w:val="24"/>
        </w:rPr>
        <w:t>notEmpty</w:t>
      </w:r>
      <w:proofErr w:type="spellEnd"/>
      <w:r w:rsidRPr="00AF4D36">
        <w:rPr>
          <w:color w:val="7030A0"/>
          <w:szCs w:val="24"/>
        </w:rPr>
        <w:t>()]&lt;drop/&gt;</w:t>
      </w:r>
    </w:p>
    <w:p w14:paraId="28849CFC" w14:textId="77777777" w:rsidR="00D7333F" w:rsidRPr="00AF4D36" w:rsidRDefault="00D7333F" w:rsidP="00D7333F">
      <w:pPr>
        <w:spacing w:after="0"/>
        <w:rPr>
          <w:color w:val="7030A0"/>
          <w:szCs w:val="24"/>
        </w:rPr>
      </w:pPr>
      <w:r w:rsidRPr="00AF4D36">
        <w:rPr>
          <w:color w:val="7030A0"/>
          <w:szCs w:val="24"/>
        </w:rPr>
        <w:t>[for (</w:t>
      </w:r>
      <w:proofErr w:type="spellStart"/>
      <w:r w:rsidRPr="00AF4D36">
        <w:rPr>
          <w:color w:val="7030A0"/>
          <w:szCs w:val="24"/>
        </w:rPr>
        <w:t>co:Comment</w:t>
      </w:r>
      <w:proofErr w:type="spellEnd"/>
      <w:r w:rsidRPr="00AF4D36">
        <w:rPr>
          <w:color w:val="7030A0"/>
          <w:szCs w:val="24"/>
        </w:rPr>
        <w:t xml:space="preserve"> | </w:t>
      </w:r>
      <w:proofErr w:type="spellStart"/>
      <w:r w:rsidRPr="00AF4D36">
        <w:rPr>
          <w:color w:val="7030A0"/>
          <w:szCs w:val="24"/>
        </w:rPr>
        <w:t>cl.ownedComment</w:t>
      </w:r>
      <w:proofErr w:type="spellEnd"/>
      <w:r w:rsidRPr="00AF4D36">
        <w:rPr>
          <w:color w:val="7030A0"/>
          <w:szCs w:val="24"/>
        </w:rPr>
        <w:t>)] &lt;drop/&gt;</w:t>
      </w:r>
    </w:p>
    <w:p w14:paraId="02873828" w14:textId="77777777" w:rsidR="00D7333F" w:rsidRPr="00AF4D36" w:rsidRDefault="00D7333F" w:rsidP="00D7333F">
      <w:pPr>
        <w:spacing w:after="0"/>
        <w:rPr>
          <w:color w:val="7030A0"/>
          <w:szCs w:val="24"/>
        </w:rPr>
      </w:pPr>
      <w:r w:rsidRPr="00AF4D36">
        <w:rPr>
          <w:color w:val="7030A0"/>
          <w:szCs w:val="24"/>
        </w:rPr>
        <w:t>&lt;</w:t>
      </w:r>
      <w:proofErr w:type="spellStart"/>
      <w:r w:rsidRPr="00AF4D36">
        <w:rPr>
          <w:color w:val="7030A0"/>
          <w:szCs w:val="24"/>
        </w:rPr>
        <w:t>dropEmpty</w:t>
      </w:r>
      <w:proofErr w:type="spellEnd"/>
      <w:r w:rsidRPr="00AF4D36">
        <w:rPr>
          <w:color w:val="7030A0"/>
          <w:szCs w:val="24"/>
        </w:rPr>
        <w:t>&gt;</w:t>
      </w:r>
      <w:r w:rsidRPr="00AF4D36">
        <w:rPr>
          <w:szCs w:val="24"/>
        </w:rPr>
        <w:t>[</w:t>
      </w:r>
      <w:proofErr w:type="spellStart"/>
      <w:r w:rsidRPr="00AF4D36">
        <w:rPr>
          <w:szCs w:val="24"/>
        </w:rPr>
        <w:t>cleanAndFormat</w:t>
      </w:r>
      <w:proofErr w:type="spellEnd"/>
      <w:r w:rsidRPr="00AF4D36">
        <w:rPr>
          <w:szCs w:val="24"/>
        </w:rPr>
        <w:t>(c</w:t>
      </w:r>
      <w:r>
        <w:rPr>
          <w:szCs w:val="24"/>
        </w:rPr>
        <w:t>o</w:t>
      </w:r>
      <w:r w:rsidRPr="00AF4D36">
        <w:rPr>
          <w:szCs w:val="24"/>
        </w:rPr>
        <w:t>._</w:t>
      </w:r>
      <w:proofErr w:type="spellStart"/>
      <w:r w:rsidRPr="00AF4D36">
        <w:rPr>
          <w:szCs w:val="24"/>
        </w:rPr>
        <w:t>body.clean</w:t>
      </w:r>
      <w:proofErr w:type="spellEnd"/>
      <w:r w:rsidRPr="00AF4D36">
        <w:rPr>
          <w:szCs w:val="24"/>
        </w:rPr>
        <w:t>())/]</w:t>
      </w:r>
      <w:r w:rsidRPr="00AF4D36">
        <w:rPr>
          <w:color w:val="7030A0"/>
          <w:szCs w:val="24"/>
        </w:rPr>
        <w:t>&lt;/</w:t>
      </w:r>
      <w:proofErr w:type="spellStart"/>
      <w:r w:rsidRPr="00AF4D36">
        <w:rPr>
          <w:color w:val="7030A0"/>
          <w:szCs w:val="24"/>
        </w:rPr>
        <w:t>dropEmpty</w:t>
      </w:r>
      <w:proofErr w:type="spellEnd"/>
      <w:r w:rsidRPr="00AF4D36">
        <w:rPr>
          <w:color w:val="7030A0"/>
          <w:szCs w:val="24"/>
        </w:rPr>
        <w:t>&gt;</w:t>
      </w:r>
    </w:p>
    <w:p w14:paraId="18820A62" w14:textId="77777777" w:rsidR="00D7333F" w:rsidRPr="00AF4D36" w:rsidRDefault="00D7333F" w:rsidP="00D7333F">
      <w:pPr>
        <w:spacing w:after="0"/>
        <w:rPr>
          <w:color w:val="7030A0"/>
          <w:szCs w:val="24"/>
        </w:rPr>
      </w:pPr>
      <w:r w:rsidRPr="00AF4D36">
        <w:rPr>
          <w:color w:val="7030A0"/>
          <w:szCs w:val="24"/>
        </w:rPr>
        <w:t>[/for]</w:t>
      </w:r>
      <w:r>
        <w:rPr>
          <w:color w:val="7030A0"/>
          <w:szCs w:val="24"/>
        </w:rPr>
        <w:t>&lt;drop/&gt;</w:t>
      </w:r>
    </w:p>
    <w:p w14:paraId="4FD51FC1" w14:textId="77777777" w:rsidR="00D7333F" w:rsidRPr="00AF4D36" w:rsidRDefault="00D7333F" w:rsidP="00D7333F">
      <w:pPr>
        <w:spacing w:after="0"/>
        <w:rPr>
          <w:color w:val="237BE8" w:themeColor="text2" w:themeTint="99"/>
          <w:szCs w:val="24"/>
        </w:rPr>
      </w:pPr>
      <w:r w:rsidRPr="00AF4D36">
        <w:rPr>
          <w:color w:val="7030A0"/>
          <w:szCs w:val="24"/>
        </w:rPr>
        <w:t>[else]</w:t>
      </w:r>
      <w:r w:rsidRPr="00AF4D36">
        <w:rPr>
          <w:color w:val="237BE8" w:themeColor="text2" w:themeTint="99"/>
          <w:szCs w:val="24"/>
        </w:rPr>
        <w:t>To be provided</w:t>
      </w:r>
    </w:p>
    <w:p w14:paraId="3E300AE7" w14:textId="77777777" w:rsidR="00D7333F" w:rsidRPr="00AF4D36" w:rsidRDefault="00D7333F" w:rsidP="00D7333F">
      <w:pPr>
        <w:spacing w:after="0"/>
        <w:rPr>
          <w:color w:val="7030A0"/>
          <w:szCs w:val="24"/>
        </w:rPr>
      </w:pPr>
      <w:r w:rsidRPr="00AF4D36">
        <w:rPr>
          <w:color w:val="7030A0"/>
          <w:szCs w:val="24"/>
        </w:rPr>
        <w:t>[/if]&lt;drop/&gt;</w:t>
      </w:r>
    </w:p>
    <w:p w14:paraId="541F06F3" w14:textId="77777777" w:rsidR="00D7333F" w:rsidRPr="00157771" w:rsidRDefault="00D7333F" w:rsidP="00D7333F">
      <w:r>
        <w:rPr>
          <w:color w:val="7030A0"/>
        </w:rPr>
        <w:t>[if (</w:t>
      </w:r>
      <w:proofErr w:type="spellStart"/>
      <w:r>
        <w:rPr>
          <w:color w:val="7030A0"/>
        </w:rPr>
        <w:t>cl</w:t>
      </w:r>
      <w:r w:rsidRPr="00C22345">
        <w:rPr>
          <w:color w:val="7030A0"/>
        </w:rPr>
        <w:t>.is</w:t>
      </w:r>
      <w:r>
        <w:rPr>
          <w:color w:val="7030A0"/>
        </w:rPr>
        <w:t>Abstract</w:t>
      </w:r>
      <w:proofErr w:type="spellEnd"/>
      <w:r>
        <w:rPr>
          <w:color w:val="7030A0"/>
        </w:rPr>
        <w:t>)</w:t>
      </w:r>
      <w:r w:rsidRPr="00C22345">
        <w:rPr>
          <w:color w:val="7030A0"/>
        </w:rPr>
        <w:t>]</w:t>
      </w:r>
      <w:r>
        <w:rPr>
          <w:color w:val="7030A0"/>
        </w:rPr>
        <w:t>&lt;drop/&gt;</w:t>
      </w:r>
    </w:p>
    <w:p w14:paraId="455A799C" w14:textId="77777777" w:rsidR="00D7333F" w:rsidRDefault="00D7333F" w:rsidP="00D7333F">
      <w:pPr>
        <w:rPr>
          <w:color w:val="auto"/>
        </w:rPr>
      </w:pPr>
      <w:r w:rsidRPr="00C22345">
        <w:rPr>
          <w:color w:val="auto"/>
        </w:rPr>
        <w:t>This class is abstract.</w:t>
      </w:r>
    </w:p>
    <w:p w14:paraId="3AF82DA3" w14:textId="77777777" w:rsidR="00D7333F" w:rsidRDefault="00D7333F" w:rsidP="00D7333F">
      <w:r>
        <w:rPr>
          <w:color w:val="7030A0"/>
        </w:rPr>
        <w:t>[</w:t>
      </w:r>
      <w:r w:rsidRPr="00C22345">
        <w:rPr>
          <w:color w:val="7030A0"/>
        </w:rPr>
        <w:t>/if]</w:t>
      </w:r>
      <w:r>
        <w:rPr>
          <w:color w:val="7030A0"/>
        </w:rPr>
        <w:t>&lt;drop/&gt;</w:t>
      </w:r>
    </w:p>
    <w:p w14:paraId="5DFBA97E" w14:textId="77777777" w:rsidR="00D7333F" w:rsidRPr="00636F75" w:rsidRDefault="00D7333F" w:rsidP="00D7333F">
      <w:pPr>
        <w:spacing w:after="0"/>
        <w:rPr>
          <w:bCs/>
          <w:color w:val="7030A0"/>
        </w:rPr>
      </w:pPr>
      <w:r>
        <w:rPr>
          <w:color w:val="7030A0"/>
        </w:rPr>
        <w:t>[if (</w:t>
      </w:r>
      <w:proofErr w:type="spellStart"/>
      <w:r>
        <w:rPr>
          <w:bCs/>
          <w:color w:val="7030A0"/>
        </w:rPr>
        <w:t>cl</w:t>
      </w:r>
      <w:r w:rsidRPr="007F21F6">
        <w:rPr>
          <w:bCs/>
          <w:color w:val="7030A0"/>
        </w:rPr>
        <w:t>.oclAsType</w:t>
      </w:r>
      <w:proofErr w:type="spellEnd"/>
      <w:r w:rsidRPr="007F21F6">
        <w:rPr>
          <w:bCs/>
          <w:color w:val="7030A0"/>
        </w:rPr>
        <w:t>(</w:t>
      </w:r>
      <w:proofErr w:type="spellStart"/>
      <w:r>
        <w:rPr>
          <w:bCs/>
          <w:color w:val="7030A0"/>
        </w:rPr>
        <w:t>uml</w:t>
      </w:r>
      <w:proofErr w:type="spellEnd"/>
      <w:r>
        <w:rPr>
          <w:bCs/>
          <w:color w:val="7030A0"/>
        </w:rPr>
        <w:t>::Class</w:t>
      </w:r>
      <w:r w:rsidRPr="007F21F6">
        <w:rPr>
          <w:bCs/>
          <w:color w:val="7030A0"/>
        </w:rPr>
        <w:t>).</w:t>
      </w:r>
      <w:r>
        <w:rPr>
          <w:bCs/>
          <w:color w:val="7030A0"/>
        </w:rPr>
        <w:t>general -&gt;</w:t>
      </w:r>
      <w:proofErr w:type="spellStart"/>
      <w:r>
        <w:rPr>
          <w:bCs/>
          <w:color w:val="7030A0"/>
        </w:rPr>
        <w:t>notEmpty</w:t>
      </w:r>
      <w:proofErr w:type="spellEnd"/>
      <w:r>
        <w:rPr>
          <w:bCs/>
          <w:color w:val="7030A0"/>
        </w:rPr>
        <w:t>())]&lt;drop/&gt;</w:t>
      </w:r>
    </w:p>
    <w:p w14:paraId="1AA23A77" w14:textId="77777777" w:rsidR="00D7333F" w:rsidRDefault="00D7333F" w:rsidP="00D7333F">
      <w:pPr>
        <w:spacing w:after="0"/>
        <w:rPr>
          <w:bCs/>
          <w:color w:val="auto"/>
        </w:rPr>
      </w:pPr>
    </w:p>
    <w:p w14:paraId="5CA9AC17" w14:textId="77777777" w:rsidR="00D7333F" w:rsidRDefault="00D7333F" w:rsidP="00D7333F">
      <w:pPr>
        <w:spacing w:after="0"/>
        <w:rPr>
          <w:bCs/>
          <w:color w:val="auto"/>
        </w:rPr>
      </w:pPr>
      <w:r>
        <w:rPr>
          <w:bCs/>
          <w:color w:val="auto"/>
        </w:rPr>
        <w:t>Inherits properties from:</w:t>
      </w:r>
    </w:p>
    <w:p w14:paraId="743BC56B" w14:textId="77777777" w:rsidR="00D7333F" w:rsidRDefault="00D7333F" w:rsidP="00D7333F">
      <w:pPr>
        <w:spacing w:after="0"/>
        <w:rPr>
          <w:bCs/>
          <w:color w:val="7030A0"/>
        </w:rPr>
      </w:pPr>
      <w:r>
        <w:rPr>
          <w:bCs/>
          <w:color w:val="7030A0"/>
        </w:rPr>
        <w:t>[for (</w:t>
      </w:r>
      <w:proofErr w:type="spellStart"/>
      <w:r>
        <w:rPr>
          <w:bCs/>
          <w:color w:val="7030A0"/>
        </w:rPr>
        <w:t>gen:Class</w:t>
      </w:r>
      <w:proofErr w:type="spellEnd"/>
      <w:r>
        <w:rPr>
          <w:bCs/>
          <w:color w:val="7030A0"/>
        </w:rPr>
        <w:t xml:space="preserve"> | </w:t>
      </w:r>
      <w:proofErr w:type="spellStart"/>
      <w:r>
        <w:rPr>
          <w:bCs/>
          <w:color w:val="7030A0"/>
        </w:rPr>
        <w:t>cl</w:t>
      </w:r>
      <w:r w:rsidRPr="002C23CD">
        <w:rPr>
          <w:bCs/>
          <w:color w:val="7030A0"/>
        </w:rPr>
        <w:t>.oclAsType</w:t>
      </w:r>
      <w:proofErr w:type="spellEnd"/>
      <w:r w:rsidRPr="002C23CD">
        <w:rPr>
          <w:bCs/>
          <w:color w:val="7030A0"/>
        </w:rPr>
        <w:t>(</w:t>
      </w:r>
      <w:proofErr w:type="spellStart"/>
      <w:r w:rsidRPr="002C23CD">
        <w:rPr>
          <w:bCs/>
          <w:color w:val="7030A0"/>
        </w:rPr>
        <w:t>uml</w:t>
      </w:r>
      <w:proofErr w:type="spellEnd"/>
      <w:r w:rsidRPr="002C23CD">
        <w:rPr>
          <w:bCs/>
          <w:color w:val="7030A0"/>
        </w:rPr>
        <w:t>::</w:t>
      </w:r>
      <w:r>
        <w:rPr>
          <w:bCs/>
          <w:color w:val="7030A0"/>
        </w:rPr>
        <w:t>Class</w:t>
      </w:r>
      <w:r w:rsidRPr="002C23CD">
        <w:rPr>
          <w:bCs/>
          <w:color w:val="7030A0"/>
        </w:rPr>
        <w:t>).general</w:t>
      </w:r>
      <w:r>
        <w:rPr>
          <w:bCs/>
          <w:color w:val="7030A0"/>
        </w:rPr>
        <w:t>)]&lt;drop/&gt;</w:t>
      </w:r>
    </w:p>
    <w:p w14:paraId="34119C9F" w14:textId="77777777" w:rsidR="00D7333F" w:rsidRPr="0024115B" w:rsidRDefault="00D7333F" w:rsidP="00D7333F">
      <w:pPr>
        <w:pStyle w:val="ListParagraph"/>
        <w:numPr>
          <w:ilvl w:val="0"/>
          <w:numId w:val="3"/>
        </w:numPr>
        <w:spacing w:after="0"/>
        <w:rPr>
          <w:bCs/>
          <w:color w:val="auto"/>
        </w:rPr>
      </w:pPr>
      <w:r w:rsidRPr="0024115B">
        <w:rPr>
          <w:bCs/>
          <w:color w:val="auto"/>
        </w:rPr>
        <w:t>[</w:t>
      </w:r>
      <w:r>
        <w:rPr>
          <w:bCs/>
          <w:color w:val="auto"/>
        </w:rPr>
        <w:t>gen</w:t>
      </w:r>
      <w:r w:rsidRPr="0024115B">
        <w:rPr>
          <w:bCs/>
          <w:color w:val="auto"/>
        </w:rPr>
        <w:t>.name/]</w:t>
      </w:r>
    </w:p>
    <w:p w14:paraId="22B25841" w14:textId="77777777" w:rsidR="00D7333F" w:rsidRDefault="00D7333F" w:rsidP="00D7333F">
      <w:pPr>
        <w:spacing w:after="0"/>
        <w:rPr>
          <w:bCs/>
          <w:color w:val="7030A0"/>
        </w:rPr>
      </w:pPr>
      <w:r>
        <w:rPr>
          <w:bCs/>
          <w:color w:val="7030A0"/>
        </w:rPr>
        <w:t>[/for]&lt;drop/&gt;</w:t>
      </w:r>
    </w:p>
    <w:p w14:paraId="2EF07CF2" w14:textId="77777777" w:rsidR="00D7333F" w:rsidRPr="001B7ED7" w:rsidRDefault="00D7333F" w:rsidP="00D7333F">
      <w:pPr>
        <w:spacing w:after="0"/>
        <w:rPr>
          <w:bCs/>
          <w:color w:val="7030A0"/>
        </w:rPr>
      </w:pPr>
      <w:r>
        <w:rPr>
          <w:bCs/>
          <w:color w:val="7030A0"/>
        </w:rPr>
        <w:t>[/if]&lt;drop/&gt;</w:t>
      </w:r>
    </w:p>
    <w:p w14:paraId="5AF626C1" w14:textId="77777777" w:rsidR="00D7333F" w:rsidRPr="00F77782" w:rsidRDefault="00D7333F" w:rsidP="00D7333F">
      <w:pPr>
        <w:rPr>
          <w:color w:val="7030A0"/>
        </w:rPr>
      </w:pPr>
      <w:r w:rsidRPr="00585280">
        <w:rPr>
          <w:color w:val="7030A0"/>
        </w:rPr>
        <w:t>[for (</w:t>
      </w:r>
      <w:proofErr w:type="spellStart"/>
      <w:r w:rsidRPr="00585280">
        <w:rPr>
          <w:color w:val="7030A0"/>
        </w:rPr>
        <w:t>st:Stereotype</w:t>
      </w:r>
      <w:proofErr w:type="spellEnd"/>
      <w:r w:rsidRPr="00585280">
        <w:rPr>
          <w:color w:val="7030A0"/>
        </w:rPr>
        <w:t xml:space="preserve"> | </w:t>
      </w:r>
      <w:proofErr w:type="spellStart"/>
      <w:r w:rsidRPr="00585280">
        <w:rPr>
          <w:color w:val="7030A0"/>
        </w:rPr>
        <w:t>cl.getAppliedStereotypes</w:t>
      </w:r>
      <w:proofErr w:type="spellEnd"/>
      <w:r w:rsidRPr="00585280">
        <w:rPr>
          <w:color w:val="7030A0"/>
        </w:rPr>
        <w:t>())]&lt;drop/</w:t>
      </w:r>
      <w:r>
        <w:rPr>
          <w:color w:val="7030A0"/>
        </w:rPr>
        <w:t>&gt;</w:t>
      </w:r>
      <w:r>
        <w:rPr>
          <w:color w:val="7030A0"/>
        </w:rPr>
        <w:br/>
      </w:r>
      <w:r w:rsidRPr="004C16E2">
        <w:rPr>
          <w:color w:val="7030A0"/>
        </w:rPr>
        <w:t xml:space="preserve">[if(not </w:t>
      </w:r>
      <w:proofErr w:type="spellStart"/>
      <w:r w:rsidRPr="004C16E2">
        <w:rPr>
          <w:color w:val="7030A0"/>
        </w:rPr>
        <w:t>st.name.contains</w:t>
      </w:r>
      <w:proofErr w:type="spellEnd"/>
      <w:r w:rsidRPr="004C16E2">
        <w:rPr>
          <w:color w:val="7030A0"/>
        </w:rPr>
        <w:t>(‘</w:t>
      </w:r>
      <w:proofErr w:type="spellStart"/>
      <w:r w:rsidRPr="004C16E2">
        <w:rPr>
          <w:color w:val="7030A0"/>
        </w:rPr>
        <w:t>O</w:t>
      </w:r>
      <w:r>
        <w:rPr>
          <w:color w:val="7030A0"/>
        </w:rPr>
        <w:t>penModelClass</w:t>
      </w:r>
      <w:proofErr w:type="spellEnd"/>
      <w:r>
        <w:rPr>
          <w:color w:val="7030A0"/>
        </w:rPr>
        <w:t>’))]&lt;drop/&gt;</w:t>
      </w:r>
    </w:p>
    <w:p w14:paraId="3039A7F6" w14:textId="77777777" w:rsidR="00D7333F" w:rsidRDefault="00D7333F" w:rsidP="00D7333F">
      <w:pPr>
        <w:rPr>
          <w:color w:val="7030A0"/>
        </w:rPr>
      </w:pPr>
      <w:r>
        <w:t>This class is [st.name/].</w:t>
      </w:r>
    </w:p>
    <w:p w14:paraId="2EED46C9" w14:textId="77777777" w:rsidR="00D7333F" w:rsidRPr="00016C5A" w:rsidRDefault="00D7333F" w:rsidP="00D7333F">
      <w:pPr>
        <w:rPr>
          <w:color w:val="7030A0"/>
        </w:rPr>
      </w:pPr>
      <w:r>
        <w:rPr>
          <w:color w:val="7030A0"/>
        </w:rPr>
        <w:t>[else] &lt;drop/&gt;</w:t>
      </w:r>
      <w:r>
        <w:rPr>
          <w:color w:val="7030A0"/>
        </w:rPr>
        <w:br/>
        <w:t>[/if]&lt;drop/&gt;</w:t>
      </w:r>
      <w:r>
        <w:rPr>
          <w:color w:val="7030A0"/>
        </w:rPr>
        <w:br/>
      </w:r>
      <w:r w:rsidRPr="005650BC">
        <w:rPr>
          <w:color w:val="7030A0"/>
        </w:rPr>
        <w:t>[/for]&lt;drop/&gt;</w:t>
      </w:r>
      <w:r>
        <w:rPr>
          <w:color w:val="7030A0"/>
        </w:rPr>
        <w:br/>
        <w:t>[else] &lt;drop/&gt;</w:t>
      </w:r>
      <w:r>
        <w:rPr>
          <w:color w:val="7030A0"/>
        </w:rPr>
        <w:br/>
      </w:r>
      <w:r>
        <w:rPr>
          <w:bCs/>
          <w:color w:val="7030A0"/>
        </w:rPr>
        <w:t>[/if]</w:t>
      </w:r>
      <w:r>
        <w:rPr>
          <w:color w:val="7030A0"/>
        </w:rPr>
        <w:br/>
      </w:r>
      <w:r>
        <w:rPr>
          <w:bCs/>
          <w:color w:val="7030A0"/>
        </w:rPr>
        <w:t>[/if]</w:t>
      </w:r>
      <w:r>
        <w:rPr>
          <w:color w:val="7030A0"/>
        </w:rPr>
        <w:br/>
      </w:r>
      <w:r w:rsidRPr="00A971E7">
        <w:rPr>
          <w:color w:val="7030A0"/>
        </w:rPr>
        <w:t>&lt;/fragment&gt;</w:t>
      </w:r>
      <w:r>
        <w:rPr>
          <w:color w:val="7030A0"/>
        </w:rPr>
        <w:t>&lt;drop/&gt;</w:t>
      </w:r>
    </w:p>
    <w:p w14:paraId="5FC14C42"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476" w:name="_Toc457510574"/>
      <w:bookmarkStart w:id="477" w:name="_Toc123553708"/>
      <w:r>
        <w:lastRenderedPageBreak/>
        <w:t>Fragment: Insert standard diagram</w:t>
      </w:r>
      <w:r w:rsidRPr="004D6EA6">
        <w:t xml:space="preserve"> &lt;drop/&gt;</w:t>
      </w:r>
      <w:bookmarkEnd w:id="476"/>
      <w:bookmarkEnd w:id="477"/>
    </w:p>
    <w:p w14:paraId="15976582" w14:textId="77777777" w:rsidR="00D7333F" w:rsidRPr="0023024E" w:rsidRDefault="00D7333F" w:rsidP="00D7333F">
      <w:pPr>
        <w:rPr>
          <w:rFonts w:asciiTheme="minorHAnsi" w:eastAsiaTheme="minorHAnsi" w:hAnsiTheme="minorHAnsi" w:cs="Courier New"/>
          <w:color w:val="7030A0"/>
          <w:sz w:val="20"/>
          <w:szCs w:val="20"/>
          <w:lang w:eastAsia="en-US"/>
        </w:rPr>
      </w:pPr>
      <w:r w:rsidRPr="00D975ED">
        <w:rPr>
          <w:color w:val="7030A0"/>
        </w:rPr>
        <w:t>&lt;fragment name=’</w:t>
      </w:r>
      <w:proofErr w:type="spellStart"/>
      <w:r>
        <w:rPr>
          <w:color w:val="FF0000"/>
        </w:rPr>
        <w:t>insertStandardDiagram</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w:t>
      </w:r>
      <w:r>
        <w:rPr>
          <w:color w:val="7030A0"/>
        </w:rPr>
        <w:t>’ type=’</w:t>
      </w:r>
      <w:proofErr w:type="spellStart"/>
      <w:r>
        <w:rPr>
          <w:color w:val="7030A0"/>
        </w:rPr>
        <w:t>uml</w:t>
      </w:r>
      <w:proofErr w:type="spellEnd"/>
      <w:r>
        <w:rPr>
          <w:color w:val="7030A0"/>
        </w:rPr>
        <w:t>::Package</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proofErr w:type="spellStart"/>
      <w:r>
        <w:rPr>
          <w:color w:val="FF0000"/>
        </w:rPr>
        <w:t>diagram</w:t>
      </w:r>
      <w:r w:rsidRPr="008421C2">
        <w:rPr>
          <w:color w:val="FF0000"/>
        </w:rPr>
        <w:t>Name</w:t>
      </w:r>
      <w:proofErr w:type="spellEnd"/>
      <w:r>
        <w:rPr>
          <w:color w:val="7030A0"/>
        </w:rPr>
        <w:t>’ type=’String</w:t>
      </w:r>
      <w:r w:rsidRPr="00D975ED">
        <w:rPr>
          <w:color w:val="7030A0"/>
        </w:rPr>
        <w:t>’/&gt;&lt;drop/&gt;</w:t>
      </w:r>
      <w:r>
        <w:rPr>
          <w:color w:val="7030A0"/>
        </w:rPr>
        <w:br/>
        <w:t>&lt;</w:t>
      </w:r>
      <w:proofErr w:type="spellStart"/>
      <w:r>
        <w:rPr>
          <w:color w:val="7030A0"/>
        </w:rPr>
        <w:t>arg</w:t>
      </w:r>
      <w:proofErr w:type="spellEnd"/>
      <w:r>
        <w:rPr>
          <w:color w:val="7030A0"/>
        </w:rPr>
        <w:t xml:space="preserve"> name=’</w:t>
      </w:r>
      <w:proofErr w:type="spellStart"/>
      <w:r>
        <w:rPr>
          <w:color w:val="FF0000"/>
        </w:rPr>
        <w:t>diagramTitle</w:t>
      </w:r>
      <w:proofErr w:type="spellEnd"/>
      <w:r>
        <w:rPr>
          <w:color w:val="7030A0"/>
        </w:rPr>
        <w:t>’ type=’String</w:t>
      </w:r>
      <w:r w:rsidRPr="00D975ED">
        <w:rPr>
          <w:color w:val="7030A0"/>
        </w:rPr>
        <w:t>’/&gt;&lt;drop/&gt;</w:t>
      </w:r>
    </w:p>
    <w:p w14:paraId="6C1DE46C" w14:textId="77777777" w:rsidR="00D7333F" w:rsidRPr="00426682" w:rsidRDefault="00D7333F" w:rsidP="00D7333F">
      <w:pPr>
        <w:pStyle w:val="Default"/>
        <w:rPr>
          <w:rFonts w:asciiTheme="minorHAnsi" w:hAnsiTheme="minorHAnsi"/>
          <w:color w:val="7030A0"/>
          <w:sz w:val="20"/>
          <w:szCs w:val="20"/>
        </w:rPr>
      </w:pPr>
      <w:r w:rsidRPr="00426682">
        <w:rPr>
          <w:rFonts w:asciiTheme="minorHAnsi" w:hAnsiTheme="minorHAnsi"/>
          <w:color w:val="7030A0"/>
          <w:sz w:val="20"/>
          <w:szCs w:val="20"/>
        </w:rPr>
        <w:t>[for (</w:t>
      </w:r>
      <w:proofErr w:type="spellStart"/>
      <w:r w:rsidRPr="00426682">
        <w:rPr>
          <w:rFonts w:asciiTheme="minorHAnsi" w:hAnsiTheme="minorHAnsi"/>
          <w:color w:val="7030A0"/>
          <w:sz w:val="20"/>
          <w:szCs w:val="20"/>
        </w:rPr>
        <w:t>d:Diagram|p.getPapyrusDiagrams</w:t>
      </w:r>
      <w:proofErr w:type="spellEnd"/>
      <w:r w:rsidRPr="00426682">
        <w:rPr>
          <w:rFonts w:asciiTheme="minorHAnsi" w:hAnsiTheme="minorHAnsi"/>
          <w:color w:val="7030A0"/>
          <w:sz w:val="20"/>
          <w:szCs w:val="20"/>
        </w:rPr>
        <w:t>())]&lt;drop/&gt;</w:t>
      </w:r>
    </w:p>
    <w:p w14:paraId="51D0E5EA" w14:textId="77777777" w:rsidR="00D7333F" w:rsidRPr="0013018B" w:rsidRDefault="00D7333F" w:rsidP="00D7333F">
      <w:pPr>
        <w:pStyle w:val="Default"/>
        <w:rPr>
          <w:rFonts w:asciiTheme="minorHAnsi" w:hAnsiTheme="minorHAnsi"/>
          <w:sz w:val="20"/>
          <w:szCs w:val="20"/>
        </w:rPr>
      </w:pPr>
      <w:r w:rsidRPr="006020C1">
        <w:rPr>
          <w:rFonts w:asciiTheme="minorHAnsi" w:hAnsiTheme="minorHAnsi"/>
          <w:color w:val="7030A0"/>
          <w:sz w:val="20"/>
          <w:szCs w:val="20"/>
        </w:rPr>
        <w:t xml:space="preserve">[if </w:t>
      </w:r>
      <w:proofErr w:type="spellStart"/>
      <w:r w:rsidRPr="006020C1">
        <w:rPr>
          <w:rFonts w:asciiTheme="minorHAnsi" w:hAnsiTheme="minorHAnsi"/>
          <w:color w:val="7030A0"/>
          <w:sz w:val="20"/>
          <w:szCs w:val="20"/>
        </w:rPr>
        <w:t>d.name.contains</w:t>
      </w:r>
      <w:proofErr w:type="spellEnd"/>
      <w:r w:rsidRPr="006020C1">
        <w:rPr>
          <w:rFonts w:asciiTheme="minorHAnsi" w:hAnsiTheme="minorHAnsi"/>
          <w:color w:val="7030A0"/>
          <w:sz w:val="20"/>
          <w:szCs w:val="20"/>
        </w:rPr>
        <w:t>(</w:t>
      </w:r>
      <w:proofErr w:type="spellStart"/>
      <w:r>
        <w:rPr>
          <w:rFonts w:asciiTheme="minorHAnsi" w:hAnsiTheme="minorHAnsi"/>
          <w:color w:val="7030A0"/>
          <w:sz w:val="20"/>
          <w:szCs w:val="20"/>
        </w:rPr>
        <w:t>diagramName</w:t>
      </w:r>
      <w:proofErr w:type="spellEnd"/>
      <w:r w:rsidRPr="006020C1">
        <w:rPr>
          <w:rFonts w:asciiTheme="minorHAnsi" w:hAnsiTheme="minorHAnsi"/>
          <w:color w:val="7030A0"/>
          <w:sz w:val="20"/>
          <w:szCs w:val="20"/>
        </w:rPr>
        <w:t xml:space="preserve">)] </w:t>
      </w:r>
    </w:p>
    <w:p w14:paraId="56112463" w14:textId="77777777" w:rsidR="00D7333F" w:rsidRDefault="00D7333F" w:rsidP="00D7333F">
      <w:pPr>
        <w:pStyle w:val="Default"/>
        <w:rPr>
          <w:rFonts w:asciiTheme="minorHAnsi" w:hAnsiTheme="minorHAnsi"/>
          <w:color w:val="7030A0"/>
          <w:sz w:val="20"/>
          <w:szCs w:val="20"/>
        </w:rPr>
      </w:pPr>
      <w:r w:rsidRPr="006020C1">
        <w:rPr>
          <w:rFonts w:asciiTheme="minorHAnsi" w:hAnsiTheme="minorHAnsi"/>
          <w:color w:val="7030A0"/>
          <w:sz w:val="20"/>
          <w:szCs w:val="20"/>
        </w:rPr>
        <w:t>&lt;drop/&gt;</w:t>
      </w:r>
      <w:r w:rsidRPr="006020C1">
        <w:rPr>
          <w:rFonts w:asciiTheme="minorHAnsi" w:hAnsiTheme="minorHAnsi"/>
          <w:color w:val="7030A0"/>
          <w:sz w:val="20"/>
          <w:szCs w:val="20"/>
        </w:rPr>
        <w:tab/>
      </w:r>
    </w:p>
    <w:p w14:paraId="6AADD6C2" w14:textId="77777777" w:rsidR="00D7333F" w:rsidRDefault="00D7333F" w:rsidP="00D7333F">
      <w:pPr>
        <w:pStyle w:val="Default"/>
        <w:keepNext/>
        <w:rPr>
          <w:rFonts w:asciiTheme="minorHAnsi" w:hAnsiTheme="minorHAnsi"/>
          <w:color w:val="7030A0"/>
          <w:sz w:val="20"/>
          <w:szCs w:val="20"/>
          <w:lang w:val="en-GB"/>
        </w:rPr>
      </w:pPr>
      <w:r w:rsidRPr="006020C1">
        <w:rPr>
          <w:rFonts w:asciiTheme="minorHAnsi" w:hAnsiTheme="minorHAnsi"/>
          <w:color w:val="7030A0"/>
          <w:sz w:val="20"/>
          <w:szCs w:val="20"/>
          <w:lang w:val="en-GB"/>
        </w:rPr>
        <w:t>&lt;image object='[</w:t>
      </w:r>
      <w:proofErr w:type="spellStart"/>
      <w:r w:rsidRPr="006020C1">
        <w:rPr>
          <w:rFonts w:asciiTheme="minorHAnsi" w:hAnsiTheme="minorHAnsi"/>
          <w:color w:val="7030A0"/>
          <w:sz w:val="20"/>
          <w:szCs w:val="20"/>
          <w:lang w:val="en-GB"/>
        </w:rPr>
        <w:t>d.getDiagram</w:t>
      </w:r>
      <w:proofErr w:type="spellEnd"/>
      <w:r w:rsidRPr="006020C1">
        <w:rPr>
          <w:rFonts w:asciiTheme="minorHAnsi" w:hAnsiTheme="minorHAnsi"/>
          <w:color w:val="7030A0"/>
          <w:sz w:val="20"/>
          <w:szCs w:val="20"/>
          <w:lang w:val="en-GB"/>
        </w:rPr>
        <w:t xml:space="preserve">()/]' </w:t>
      </w:r>
      <w:proofErr w:type="spellStart"/>
      <w:r w:rsidRPr="006020C1">
        <w:rPr>
          <w:rFonts w:asciiTheme="minorHAnsi" w:hAnsiTheme="minorHAnsi"/>
          <w:color w:val="7030A0"/>
          <w:sz w:val="20"/>
          <w:szCs w:val="20"/>
          <w:lang w:val="en-GB"/>
        </w:rPr>
        <w:t>maxW</w:t>
      </w:r>
      <w:proofErr w:type="spellEnd"/>
      <w:r w:rsidRPr="006020C1">
        <w:rPr>
          <w:rFonts w:asciiTheme="minorHAnsi" w:hAnsiTheme="minorHAnsi"/>
          <w:color w:val="7030A0"/>
          <w:sz w:val="20"/>
          <w:szCs w:val="20"/>
          <w:lang w:val="en-GB"/>
        </w:rPr>
        <w:t xml:space="preserve">='true' </w:t>
      </w:r>
      <w:proofErr w:type="spellStart"/>
      <w:r w:rsidRPr="006020C1">
        <w:rPr>
          <w:rFonts w:asciiTheme="minorHAnsi" w:hAnsiTheme="minorHAnsi"/>
          <w:color w:val="7030A0"/>
          <w:sz w:val="20"/>
          <w:szCs w:val="20"/>
          <w:lang w:val="en-GB"/>
        </w:rPr>
        <w:t>keepH</w:t>
      </w:r>
      <w:proofErr w:type="spellEnd"/>
      <w:r w:rsidRPr="006020C1">
        <w:rPr>
          <w:rFonts w:asciiTheme="minorHAnsi" w:hAnsiTheme="minorHAnsi"/>
          <w:color w:val="7030A0"/>
          <w:sz w:val="20"/>
          <w:szCs w:val="20"/>
          <w:lang w:val="en-GB"/>
        </w:rPr>
        <w:t>='false'</w:t>
      </w:r>
      <w:r>
        <w:rPr>
          <w:rFonts w:asciiTheme="minorHAnsi" w:hAnsiTheme="minorHAnsi"/>
          <w:color w:val="7030A0"/>
          <w:sz w:val="20"/>
          <w:szCs w:val="20"/>
          <w:lang w:val="en-GB"/>
        </w:rPr>
        <w:t xml:space="preserve"> </w:t>
      </w:r>
      <w:proofErr w:type="spellStart"/>
      <w:r>
        <w:rPr>
          <w:rFonts w:asciiTheme="minorHAnsi" w:hAnsiTheme="minorHAnsi"/>
          <w:color w:val="7030A0"/>
          <w:sz w:val="20"/>
          <w:szCs w:val="20"/>
          <w:lang w:val="en-GB"/>
        </w:rPr>
        <w:t>keepW</w:t>
      </w:r>
      <w:proofErr w:type="spellEnd"/>
      <w:r>
        <w:rPr>
          <w:rFonts w:asciiTheme="minorHAnsi" w:hAnsiTheme="minorHAnsi"/>
          <w:color w:val="7030A0"/>
          <w:sz w:val="20"/>
          <w:szCs w:val="20"/>
          <w:lang w:val="en-GB"/>
        </w:rPr>
        <w:t xml:space="preserve"> = ‘false’</w:t>
      </w:r>
      <w:r w:rsidRPr="006020C1">
        <w:rPr>
          <w:rFonts w:asciiTheme="minorHAnsi" w:hAnsiTheme="minorHAnsi"/>
          <w:color w:val="7030A0"/>
          <w:sz w:val="20"/>
          <w:szCs w:val="20"/>
          <w:lang w:val="en-GB"/>
        </w:rPr>
        <w:t>&gt;</w:t>
      </w:r>
      <w:r w:rsidRPr="006020C1">
        <w:rPr>
          <w:rFonts w:asciiTheme="minorHAnsi" w:hAnsiTheme="minorHAnsi"/>
          <w:noProof/>
          <w:sz w:val="20"/>
          <w:szCs w:val="20"/>
          <w:lang w:val="en-GB" w:eastAsia="en-GB"/>
        </w:rPr>
        <mc:AlternateContent>
          <mc:Choice Requires="wpc">
            <w:drawing>
              <wp:inline distT="0" distB="0" distL="0" distR="0" wp14:anchorId="5CC36136" wp14:editId="4E7549BB">
                <wp:extent cx="5486400" cy="3200400"/>
                <wp:effectExtent l="0" t="0" r="0" b="0"/>
                <wp:docPr id="9"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5BD3F7CE" id="Zone de dessin 1" o:spid="_x0000_s1026"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">
                <v:shape id="_x0000_s1027" type="#_x0000_t75" style="position:absolute;width:54864;height:32004;visibility:visible;mso-wrap-style:square">
                  <v:fill o:detectmouseclick="t"/>
                  <v:path o:connecttype="none"/>
                </v:shape>
                <w10:anchorlock/>
              </v:group>
            </w:pict>
          </mc:Fallback>
        </mc:AlternateContent>
      </w:r>
      <w:r w:rsidRPr="006020C1">
        <w:rPr>
          <w:rFonts w:asciiTheme="minorHAnsi" w:hAnsiTheme="minorHAnsi"/>
          <w:color w:val="7030A0"/>
          <w:sz w:val="20"/>
          <w:szCs w:val="20"/>
          <w:lang w:val="en-GB"/>
        </w:rPr>
        <w:t>&lt;/image&gt;</w:t>
      </w:r>
    </w:p>
    <w:p w14:paraId="2A14C6CA" w14:textId="77777777" w:rsidR="00D7333F" w:rsidRPr="00EC7D02" w:rsidRDefault="00D7333F" w:rsidP="00D7333F">
      <w:pPr>
        <w:keepNext/>
        <w:jc w:val="center"/>
      </w:pPr>
      <w:proofErr w:type="spellStart"/>
      <w:r>
        <w:t>CoreModel</w:t>
      </w:r>
      <w:proofErr w:type="spellEnd"/>
      <w:r>
        <w:t xml:space="preserve"> diagram: [d.name/]</w:t>
      </w:r>
    </w:p>
    <w:p w14:paraId="7A1B05F3" w14:textId="38F65CA0" w:rsidR="00D7333F" w:rsidRDefault="00D7333F" w:rsidP="00D7333F">
      <w:pPr>
        <w:pStyle w:val="FigureCaption"/>
      </w:pPr>
      <w:bookmarkStart w:id="478" w:name="_Toc123553859"/>
      <w:r>
        <w:t xml:space="preserve">Figure </w:t>
      </w:r>
      <w:r>
        <w:rPr>
          <w:noProof/>
        </w:rPr>
        <w:fldChar w:fldCharType="begin"/>
      </w:r>
      <w:r>
        <w:rPr>
          <w:noProof/>
        </w:rPr>
        <w:instrText xml:space="preserve"> STYLEREF 1 \s </w:instrText>
      </w:r>
      <w:r>
        <w:rPr>
          <w:noProof/>
        </w:rPr>
        <w:fldChar w:fldCharType="separate"/>
      </w:r>
      <w:r w:rsidR="0036374B">
        <w:rPr>
          <w:noProof/>
        </w:rPr>
        <w:t>9</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36374B">
        <w:rPr>
          <w:noProof/>
        </w:rPr>
        <w:t>1</w:t>
      </w:r>
      <w:r>
        <w:rPr>
          <w:noProof/>
        </w:rPr>
        <w:fldChar w:fldCharType="end"/>
      </w:r>
      <w:r>
        <w:t xml:space="preserve"> [</w:t>
      </w:r>
      <w:proofErr w:type="spellStart"/>
      <w:r>
        <w:t>diagramTitle</w:t>
      </w:r>
      <w:proofErr w:type="spellEnd"/>
      <w:r>
        <w:t>/]</w:t>
      </w:r>
      <w:bookmarkEnd w:id="478"/>
    </w:p>
    <w:p w14:paraId="79C041EC" w14:textId="77777777" w:rsidR="00D7333F" w:rsidRDefault="00D7333F" w:rsidP="00D7333F">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[else]&lt;drop/&gt;</w:t>
      </w:r>
    </w:p>
    <w:p w14:paraId="5FADE44F" w14:textId="77777777" w:rsidR="00D7333F" w:rsidRDefault="00D7333F" w:rsidP="00D7333F">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[/if]&lt;drop/&gt;</w:t>
      </w:r>
    </w:p>
    <w:p w14:paraId="2D1C81FE" w14:textId="77777777" w:rsidR="00D7333F" w:rsidRDefault="00D7333F" w:rsidP="00D7333F">
      <w:pPr>
        <w:pStyle w:val="Default"/>
        <w:rPr>
          <w:color w:val="7030A0"/>
        </w:rPr>
      </w:pPr>
      <w:r>
        <w:rPr>
          <w:rFonts w:asciiTheme="minorHAnsi" w:hAnsiTheme="minorHAnsi"/>
          <w:color w:val="7030A0"/>
          <w:sz w:val="20"/>
          <w:szCs w:val="20"/>
          <w:lang w:val="en-GB"/>
        </w:rPr>
        <w:t>[/for]&lt;drop/&gt;</w:t>
      </w:r>
      <w:r w:rsidRPr="0023024E">
        <w:rPr>
          <w:rFonts w:asciiTheme="minorHAnsi" w:hAnsiTheme="minorHAnsi"/>
          <w:color w:val="7030A0"/>
          <w:sz w:val="20"/>
          <w:szCs w:val="20"/>
          <w:lang w:val="en-GB"/>
        </w:rPr>
        <w:br/>
        <w:t>&lt;/fragment</w:t>
      </w:r>
      <w:r w:rsidRPr="00A971E7">
        <w:rPr>
          <w:color w:val="7030A0"/>
        </w:rPr>
        <w:t>&gt;</w:t>
      </w:r>
      <w:r>
        <w:rPr>
          <w:color w:val="7030A0"/>
        </w:rPr>
        <w:t>&lt;drop/&gt;</w:t>
      </w:r>
    </w:p>
    <w:p w14:paraId="39B3B834" w14:textId="77777777" w:rsidR="00D7333F" w:rsidRDefault="00D7333F" w:rsidP="00D7333F">
      <w:pPr>
        <w:spacing w:after="0"/>
        <w:rPr>
          <w:rFonts w:ascii="Courier New" w:eastAsiaTheme="minorHAnsi" w:hAnsi="Courier New" w:cs="Courier New"/>
          <w:color w:val="7030A0"/>
          <w:szCs w:val="24"/>
          <w:lang w:eastAsia="en-US"/>
        </w:rPr>
      </w:pPr>
    </w:p>
    <w:p w14:paraId="3EAE6EF1"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479" w:name="_Toc457510575"/>
      <w:bookmarkStart w:id="480" w:name="_Toc123553709"/>
      <w:r>
        <w:t>Fragment: Insert small diagram</w:t>
      </w:r>
      <w:r w:rsidRPr="004D6EA6">
        <w:t xml:space="preserve"> &lt;drop/&gt;</w:t>
      </w:r>
      <w:bookmarkEnd w:id="479"/>
      <w:bookmarkEnd w:id="480"/>
    </w:p>
    <w:p w14:paraId="44E2FB67" w14:textId="77777777" w:rsidR="00D7333F" w:rsidRPr="0023024E" w:rsidRDefault="00D7333F" w:rsidP="00D7333F">
      <w:pPr>
        <w:rPr>
          <w:rFonts w:asciiTheme="minorHAnsi" w:eastAsiaTheme="minorHAnsi" w:hAnsiTheme="minorHAnsi" w:cs="Courier New"/>
          <w:color w:val="7030A0"/>
          <w:sz w:val="20"/>
          <w:szCs w:val="20"/>
          <w:lang w:eastAsia="en-US"/>
        </w:rPr>
      </w:pPr>
      <w:r w:rsidRPr="00D975ED">
        <w:rPr>
          <w:color w:val="7030A0"/>
        </w:rPr>
        <w:t>&lt;fragment name=’</w:t>
      </w:r>
      <w:proofErr w:type="spellStart"/>
      <w:r>
        <w:rPr>
          <w:color w:val="FF0000"/>
        </w:rPr>
        <w:t>insertSmallDiagram</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w:t>
      </w:r>
      <w:r>
        <w:rPr>
          <w:color w:val="7030A0"/>
        </w:rPr>
        <w:t>’ type=’</w:t>
      </w:r>
      <w:proofErr w:type="spellStart"/>
      <w:r>
        <w:rPr>
          <w:color w:val="7030A0"/>
        </w:rPr>
        <w:t>uml</w:t>
      </w:r>
      <w:proofErr w:type="spellEnd"/>
      <w:r>
        <w:rPr>
          <w:color w:val="7030A0"/>
        </w:rPr>
        <w:t>::Package</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proofErr w:type="spellStart"/>
      <w:r>
        <w:rPr>
          <w:color w:val="FF0000"/>
        </w:rPr>
        <w:t>diagram</w:t>
      </w:r>
      <w:r w:rsidRPr="008421C2">
        <w:rPr>
          <w:color w:val="FF0000"/>
        </w:rPr>
        <w:t>Name</w:t>
      </w:r>
      <w:proofErr w:type="spellEnd"/>
      <w:r>
        <w:rPr>
          <w:color w:val="7030A0"/>
        </w:rPr>
        <w:t>’ type=’String</w:t>
      </w:r>
      <w:r w:rsidRPr="00D975ED">
        <w:rPr>
          <w:color w:val="7030A0"/>
        </w:rPr>
        <w:t>’/&gt;&lt;drop/&gt;</w:t>
      </w:r>
      <w:r>
        <w:rPr>
          <w:color w:val="7030A0"/>
        </w:rPr>
        <w:br/>
        <w:t>&lt;</w:t>
      </w:r>
      <w:proofErr w:type="spellStart"/>
      <w:r>
        <w:rPr>
          <w:color w:val="7030A0"/>
        </w:rPr>
        <w:t>arg</w:t>
      </w:r>
      <w:proofErr w:type="spellEnd"/>
      <w:r>
        <w:rPr>
          <w:color w:val="7030A0"/>
        </w:rPr>
        <w:t xml:space="preserve"> name=’</w:t>
      </w:r>
      <w:proofErr w:type="spellStart"/>
      <w:r>
        <w:rPr>
          <w:color w:val="FF0000"/>
        </w:rPr>
        <w:t>diagramTitle</w:t>
      </w:r>
      <w:proofErr w:type="spellEnd"/>
      <w:r>
        <w:rPr>
          <w:color w:val="7030A0"/>
        </w:rPr>
        <w:t>’ type=’String</w:t>
      </w:r>
      <w:r w:rsidRPr="00D975ED">
        <w:rPr>
          <w:color w:val="7030A0"/>
        </w:rPr>
        <w:t>’/&gt;&lt;drop/&gt;</w:t>
      </w:r>
    </w:p>
    <w:p w14:paraId="52D36ED1" w14:textId="77777777" w:rsidR="00D7333F" w:rsidRPr="00426682" w:rsidRDefault="00D7333F" w:rsidP="00D7333F">
      <w:pPr>
        <w:pStyle w:val="Default"/>
        <w:rPr>
          <w:rFonts w:asciiTheme="minorHAnsi" w:hAnsiTheme="minorHAnsi"/>
          <w:color w:val="7030A0"/>
          <w:sz w:val="20"/>
          <w:szCs w:val="20"/>
        </w:rPr>
      </w:pPr>
      <w:r w:rsidRPr="00426682">
        <w:rPr>
          <w:rFonts w:asciiTheme="minorHAnsi" w:hAnsiTheme="minorHAnsi"/>
          <w:color w:val="7030A0"/>
          <w:sz w:val="20"/>
          <w:szCs w:val="20"/>
        </w:rPr>
        <w:t>[for (</w:t>
      </w:r>
      <w:proofErr w:type="spellStart"/>
      <w:r w:rsidRPr="00426682">
        <w:rPr>
          <w:rFonts w:asciiTheme="minorHAnsi" w:hAnsiTheme="minorHAnsi"/>
          <w:color w:val="7030A0"/>
          <w:sz w:val="20"/>
          <w:szCs w:val="20"/>
        </w:rPr>
        <w:t>d:Diagram|p.getPapyrusDiagrams</w:t>
      </w:r>
      <w:proofErr w:type="spellEnd"/>
      <w:r w:rsidRPr="00426682">
        <w:rPr>
          <w:rFonts w:asciiTheme="minorHAnsi" w:hAnsiTheme="minorHAnsi"/>
          <w:color w:val="7030A0"/>
          <w:sz w:val="20"/>
          <w:szCs w:val="20"/>
        </w:rPr>
        <w:t>())]&lt;drop/&gt;</w:t>
      </w:r>
    </w:p>
    <w:p w14:paraId="144F1DF2" w14:textId="77777777" w:rsidR="00D7333F" w:rsidRPr="0013018B" w:rsidRDefault="00D7333F" w:rsidP="00D7333F">
      <w:pPr>
        <w:pStyle w:val="Default"/>
        <w:rPr>
          <w:rFonts w:asciiTheme="minorHAnsi" w:hAnsiTheme="minorHAnsi"/>
          <w:sz w:val="20"/>
          <w:szCs w:val="20"/>
        </w:rPr>
      </w:pPr>
      <w:r w:rsidRPr="006020C1">
        <w:rPr>
          <w:rFonts w:asciiTheme="minorHAnsi" w:hAnsiTheme="minorHAnsi"/>
          <w:color w:val="7030A0"/>
          <w:sz w:val="20"/>
          <w:szCs w:val="20"/>
        </w:rPr>
        <w:t xml:space="preserve">[if </w:t>
      </w:r>
      <w:proofErr w:type="spellStart"/>
      <w:r w:rsidRPr="006020C1">
        <w:rPr>
          <w:rFonts w:asciiTheme="minorHAnsi" w:hAnsiTheme="minorHAnsi"/>
          <w:color w:val="7030A0"/>
          <w:sz w:val="20"/>
          <w:szCs w:val="20"/>
        </w:rPr>
        <w:t>d.name.contains</w:t>
      </w:r>
      <w:proofErr w:type="spellEnd"/>
      <w:r w:rsidRPr="006020C1">
        <w:rPr>
          <w:rFonts w:asciiTheme="minorHAnsi" w:hAnsiTheme="minorHAnsi"/>
          <w:color w:val="7030A0"/>
          <w:sz w:val="20"/>
          <w:szCs w:val="20"/>
        </w:rPr>
        <w:t>(</w:t>
      </w:r>
      <w:proofErr w:type="spellStart"/>
      <w:r>
        <w:rPr>
          <w:rFonts w:asciiTheme="minorHAnsi" w:hAnsiTheme="minorHAnsi"/>
          <w:color w:val="7030A0"/>
          <w:sz w:val="20"/>
          <w:szCs w:val="20"/>
        </w:rPr>
        <w:t>diagramName</w:t>
      </w:r>
      <w:proofErr w:type="spellEnd"/>
      <w:r w:rsidRPr="006020C1">
        <w:rPr>
          <w:rFonts w:asciiTheme="minorHAnsi" w:hAnsiTheme="minorHAnsi"/>
          <w:color w:val="7030A0"/>
          <w:sz w:val="20"/>
          <w:szCs w:val="20"/>
        </w:rPr>
        <w:t xml:space="preserve">)] </w:t>
      </w:r>
    </w:p>
    <w:p w14:paraId="3A3C9479" w14:textId="77777777" w:rsidR="00D7333F" w:rsidRDefault="00D7333F" w:rsidP="00D7333F">
      <w:pPr>
        <w:pStyle w:val="Default"/>
        <w:rPr>
          <w:rFonts w:asciiTheme="minorHAnsi" w:hAnsiTheme="minorHAnsi"/>
          <w:color w:val="7030A0"/>
          <w:sz w:val="20"/>
          <w:szCs w:val="20"/>
        </w:rPr>
      </w:pPr>
      <w:r w:rsidRPr="006020C1">
        <w:rPr>
          <w:rFonts w:asciiTheme="minorHAnsi" w:hAnsiTheme="minorHAnsi"/>
          <w:color w:val="7030A0"/>
          <w:sz w:val="20"/>
          <w:szCs w:val="20"/>
        </w:rPr>
        <w:lastRenderedPageBreak/>
        <w:t>&lt;drop/&gt;</w:t>
      </w:r>
      <w:r w:rsidRPr="006020C1">
        <w:rPr>
          <w:rFonts w:asciiTheme="minorHAnsi" w:hAnsiTheme="minorHAnsi"/>
          <w:color w:val="7030A0"/>
          <w:sz w:val="20"/>
          <w:szCs w:val="20"/>
        </w:rPr>
        <w:tab/>
      </w:r>
    </w:p>
    <w:p w14:paraId="4118AB57" w14:textId="77777777" w:rsidR="00D7333F" w:rsidRDefault="00D7333F" w:rsidP="00D7333F">
      <w:pPr>
        <w:pStyle w:val="Default"/>
        <w:keepNext/>
        <w:jc w:val="center"/>
        <w:rPr>
          <w:rFonts w:asciiTheme="minorHAnsi" w:hAnsiTheme="minorHAnsi"/>
          <w:color w:val="7030A0"/>
          <w:sz w:val="20"/>
          <w:szCs w:val="20"/>
          <w:lang w:val="en-GB"/>
        </w:rPr>
      </w:pPr>
      <w:r w:rsidRPr="006020C1">
        <w:rPr>
          <w:rFonts w:asciiTheme="minorHAnsi" w:hAnsiTheme="minorHAnsi"/>
          <w:color w:val="7030A0"/>
          <w:sz w:val="20"/>
          <w:szCs w:val="20"/>
          <w:lang w:val="en-GB"/>
        </w:rPr>
        <w:t>&lt;image object='[</w:t>
      </w:r>
      <w:proofErr w:type="spellStart"/>
      <w:r w:rsidRPr="006020C1">
        <w:rPr>
          <w:rFonts w:asciiTheme="minorHAnsi" w:hAnsiTheme="minorHAnsi"/>
          <w:color w:val="7030A0"/>
          <w:sz w:val="20"/>
          <w:szCs w:val="20"/>
          <w:lang w:val="en-GB"/>
        </w:rPr>
        <w:t>d.getDiagram</w:t>
      </w:r>
      <w:proofErr w:type="spellEnd"/>
      <w:r w:rsidRPr="006020C1">
        <w:rPr>
          <w:rFonts w:asciiTheme="minorHAnsi" w:hAnsiTheme="minorHAnsi"/>
          <w:color w:val="7030A0"/>
          <w:sz w:val="20"/>
          <w:szCs w:val="20"/>
          <w:lang w:val="en-GB"/>
        </w:rPr>
        <w:t xml:space="preserve">()/]' </w:t>
      </w:r>
      <w:proofErr w:type="spellStart"/>
      <w:r w:rsidRPr="006020C1">
        <w:rPr>
          <w:rFonts w:asciiTheme="minorHAnsi" w:hAnsiTheme="minorHAnsi"/>
          <w:color w:val="7030A0"/>
          <w:sz w:val="20"/>
          <w:szCs w:val="20"/>
          <w:lang w:val="en-GB"/>
        </w:rPr>
        <w:t>maxW</w:t>
      </w:r>
      <w:proofErr w:type="spellEnd"/>
      <w:r w:rsidRPr="006020C1">
        <w:rPr>
          <w:rFonts w:asciiTheme="minorHAnsi" w:hAnsiTheme="minorHAnsi"/>
          <w:color w:val="7030A0"/>
          <w:sz w:val="20"/>
          <w:szCs w:val="20"/>
          <w:lang w:val="en-GB"/>
        </w:rPr>
        <w:t xml:space="preserve">='true' </w:t>
      </w:r>
      <w:proofErr w:type="spellStart"/>
      <w:r w:rsidRPr="006020C1">
        <w:rPr>
          <w:rFonts w:asciiTheme="minorHAnsi" w:hAnsiTheme="minorHAnsi"/>
          <w:color w:val="7030A0"/>
          <w:sz w:val="20"/>
          <w:szCs w:val="20"/>
          <w:lang w:val="en-GB"/>
        </w:rPr>
        <w:t>keepH</w:t>
      </w:r>
      <w:proofErr w:type="spellEnd"/>
      <w:r w:rsidRPr="006020C1">
        <w:rPr>
          <w:rFonts w:asciiTheme="minorHAnsi" w:hAnsiTheme="minorHAnsi"/>
          <w:color w:val="7030A0"/>
          <w:sz w:val="20"/>
          <w:szCs w:val="20"/>
          <w:lang w:val="en-GB"/>
        </w:rPr>
        <w:t>='false'</w:t>
      </w:r>
      <w:r>
        <w:rPr>
          <w:rFonts w:asciiTheme="minorHAnsi" w:hAnsiTheme="minorHAnsi"/>
          <w:color w:val="7030A0"/>
          <w:sz w:val="20"/>
          <w:szCs w:val="20"/>
          <w:lang w:val="en-GB"/>
        </w:rPr>
        <w:t xml:space="preserve"> </w:t>
      </w:r>
      <w:proofErr w:type="spellStart"/>
      <w:r>
        <w:rPr>
          <w:rFonts w:asciiTheme="minorHAnsi" w:hAnsiTheme="minorHAnsi"/>
          <w:color w:val="7030A0"/>
          <w:sz w:val="20"/>
          <w:szCs w:val="20"/>
          <w:lang w:val="en-GB"/>
        </w:rPr>
        <w:t>keepW</w:t>
      </w:r>
      <w:proofErr w:type="spellEnd"/>
      <w:r>
        <w:rPr>
          <w:rFonts w:asciiTheme="minorHAnsi" w:hAnsiTheme="minorHAnsi"/>
          <w:color w:val="7030A0"/>
          <w:sz w:val="20"/>
          <w:szCs w:val="20"/>
          <w:lang w:val="en-GB"/>
        </w:rPr>
        <w:t xml:space="preserve"> = ‘false’</w:t>
      </w:r>
      <w:r w:rsidRPr="006020C1">
        <w:rPr>
          <w:rFonts w:asciiTheme="minorHAnsi" w:hAnsiTheme="minorHAnsi"/>
          <w:color w:val="7030A0"/>
          <w:sz w:val="20"/>
          <w:szCs w:val="20"/>
          <w:lang w:val="en-GB"/>
        </w:rPr>
        <w:t>&gt;</w:t>
      </w:r>
      <w:r w:rsidRPr="006020C1">
        <w:rPr>
          <w:rFonts w:asciiTheme="minorHAnsi" w:hAnsiTheme="minorHAnsi"/>
          <w:noProof/>
          <w:sz w:val="20"/>
          <w:szCs w:val="20"/>
          <w:lang w:val="en-GB" w:eastAsia="en-GB"/>
        </w:rPr>
        <mc:AlternateContent>
          <mc:Choice Requires="wpc">
            <w:drawing>
              <wp:inline distT="0" distB="0" distL="0" distR="0" wp14:anchorId="049A611B" wp14:editId="318BF7F1">
                <wp:extent cx="3450866" cy="2015504"/>
                <wp:effectExtent l="0" t="0" r="0" b="0"/>
                <wp:docPr id="10"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6C8CEC68" id="Zone de dessin 1" o:spid="_x0000_s1026" editas="canvas" style="width:271.7pt;height:158.7pt;mso-position-horizontal-relative:char;mso-position-vertical-relative:line" coordsize="34505,20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">
                <v:shape id="_x0000_s1027" type="#_x0000_t75" style="position:absolute;width:34505;height:20154;visibility:visible;mso-wrap-style:square">
                  <v:fill o:detectmouseclick="t"/>
                  <v:path o:connecttype="none"/>
                </v:shape>
                <w10:anchorlock/>
              </v:group>
            </w:pict>
          </mc:Fallback>
        </mc:AlternateContent>
      </w:r>
      <w:r w:rsidRPr="006020C1">
        <w:rPr>
          <w:rFonts w:asciiTheme="minorHAnsi" w:hAnsiTheme="minorHAnsi"/>
          <w:color w:val="7030A0"/>
          <w:sz w:val="20"/>
          <w:szCs w:val="20"/>
          <w:lang w:val="en-GB"/>
        </w:rPr>
        <w:t>&lt;/image&gt;</w:t>
      </w:r>
    </w:p>
    <w:p w14:paraId="6A720A16" w14:textId="77777777" w:rsidR="00D7333F" w:rsidRPr="00EC7D02" w:rsidRDefault="00D7333F" w:rsidP="00D7333F">
      <w:pPr>
        <w:keepNext/>
        <w:jc w:val="center"/>
      </w:pPr>
      <w:proofErr w:type="spellStart"/>
      <w:r>
        <w:t>CoreModel</w:t>
      </w:r>
      <w:proofErr w:type="spellEnd"/>
      <w:r>
        <w:t xml:space="preserve"> diagram: [d.name/]</w:t>
      </w:r>
    </w:p>
    <w:p w14:paraId="33F9D3E5" w14:textId="7B93FA4F" w:rsidR="00D7333F" w:rsidRDefault="00D7333F" w:rsidP="00D7333F">
      <w:pPr>
        <w:pStyle w:val="FigureCaption"/>
      </w:pPr>
      <w:bookmarkStart w:id="481" w:name="_Toc123553860"/>
      <w:r>
        <w:t xml:space="preserve">Figure </w:t>
      </w:r>
      <w:r>
        <w:rPr>
          <w:noProof/>
        </w:rPr>
        <w:fldChar w:fldCharType="begin"/>
      </w:r>
      <w:r>
        <w:rPr>
          <w:noProof/>
        </w:rPr>
        <w:instrText xml:space="preserve"> STYLEREF 1 \s </w:instrText>
      </w:r>
      <w:r>
        <w:rPr>
          <w:noProof/>
        </w:rPr>
        <w:fldChar w:fldCharType="separate"/>
      </w:r>
      <w:r w:rsidR="0036374B">
        <w:rPr>
          <w:noProof/>
        </w:rPr>
        <w:t>10</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36374B">
        <w:rPr>
          <w:noProof/>
        </w:rPr>
        <w:t>1</w:t>
      </w:r>
      <w:r>
        <w:rPr>
          <w:noProof/>
        </w:rPr>
        <w:fldChar w:fldCharType="end"/>
      </w:r>
      <w:r>
        <w:t xml:space="preserve"> [</w:t>
      </w:r>
      <w:proofErr w:type="spellStart"/>
      <w:r>
        <w:t>diagramTitle</w:t>
      </w:r>
      <w:proofErr w:type="spellEnd"/>
      <w:r>
        <w:t>/]</w:t>
      </w:r>
      <w:bookmarkEnd w:id="481"/>
    </w:p>
    <w:p w14:paraId="1242D33B" w14:textId="77777777" w:rsidR="00D7333F" w:rsidRDefault="00D7333F" w:rsidP="00D7333F">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[else]&lt;drop/&gt;</w:t>
      </w:r>
    </w:p>
    <w:p w14:paraId="28AE4C83" w14:textId="77777777" w:rsidR="00D7333F" w:rsidRDefault="00D7333F" w:rsidP="00D7333F">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[/if]&lt;drop/&gt;</w:t>
      </w:r>
    </w:p>
    <w:p w14:paraId="41B9FB68" w14:textId="77777777" w:rsidR="00D7333F" w:rsidRPr="0023024E" w:rsidRDefault="00D7333F" w:rsidP="00D7333F">
      <w:pPr>
        <w:pStyle w:val="Default"/>
        <w:rPr>
          <w:rFonts w:asciiTheme="minorHAnsi" w:hAnsiTheme="minorHAnsi"/>
          <w:color w:val="7030A0"/>
          <w:sz w:val="20"/>
          <w:szCs w:val="20"/>
          <w:lang w:val="en-GB"/>
        </w:rPr>
      </w:pPr>
      <w:r>
        <w:rPr>
          <w:rFonts w:asciiTheme="minorHAnsi" w:hAnsiTheme="minorHAnsi"/>
          <w:color w:val="7030A0"/>
          <w:sz w:val="20"/>
          <w:szCs w:val="20"/>
          <w:lang w:val="en-GB"/>
        </w:rPr>
        <w:t>[/for]&lt;drop/&gt;</w:t>
      </w:r>
      <w:r w:rsidRPr="0023024E">
        <w:rPr>
          <w:rFonts w:asciiTheme="minorHAnsi" w:hAnsiTheme="minorHAnsi"/>
          <w:color w:val="7030A0"/>
          <w:sz w:val="20"/>
          <w:szCs w:val="20"/>
          <w:lang w:val="en-GB"/>
        </w:rPr>
        <w:br/>
        <w:t>&lt;/fragment</w:t>
      </w:r>
      <w:r w:rsidRPr="00A971E7">
        <w:rPr>
          <w:color w:val="7030A0"/>
        </w:rPr>
        <w:t>&gt;</w:t>
      </w:r>
      <w:r>
        <w:rPr>
          <w:color w:val="7030A0"/>
        </w:rPr>
        <w:t>&lt;drop/&gt;</w:t>
      </w:r>
    </w:p>
    <w:p w14:paraId="16EE9901"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482" w:name="_Toc457510576"/>
      <w:bookmarkStart w:id="483" w:name="_Toc123553710"/>
      <w:r>
        <w:t>Fragment: Insert attribute row brief not Obsolete</w:t>
      </w:r>
      <w:r w:rsidRPr="004D6EA6">
        <w:t>&lt;drop/&gt;</w:t>
      </w:r>
      <w:bookmarkEnd w:id="483"/>
    </w:p>
    <w:p w14:paraId="5A707522" w14:textId="77777777" w:rsidR="00D7333F" w:rsidRDefault="00D7333F" w:rsidP="00D7333F">
      <w:pPr>
        <w:spacing w:after="0"/>
        <w:rPr>
          <w:color w:val="7030A0"/>
        </w:rPr>
      </w:pPr>
      <w:r w:rsidRPr="00D975ED">
        <w:rPr>
          <w:color w:val="7030A0"/>
        </w:rPr>
        <w:t>&lt;fragment name=’</w:t>
      </w:r>
      <w:proofErr w:type="spellStart"/>
      <w:r>
        <w:rPr>
          <w:color w:val="FF0000"/>
        </w:rPr>
        <w:t>insertAttributeRowBriefNotObsolete</w:t>
      </w:r>
      <w:proofErr w:type="spellEnd"/>
      <w:r w:rsidRPr="00D975ED">
        <w:rPr>
          <w:color w:val="7030A0"/>
        </w:rPr>
        <w:t>’</w:t>
      </w:r>
      <w:r>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’&gt;&lt;drop/&gt;</w:t>
      </w:r>
    </w:p>
    <w:p w14:paraId="274A74EA" w14:textId="77777777" w:rsidR="00D7333F" w:rsidRDefault="00D7333F" w:rsidP="00D7333F">
      <w:pPr>
        <w:spacing w:after="0"/>
        <w:rPr>
          <w:color w:val="7030A0"/>
        </w:rPr>
      </w:pPr>
      <w:r>
        <w:rPr>
          <w:color w:val="7030A0"/>
        </w:rPr>
        <w:t>Does not work unless we have Mature stereotype… &lt;drop/&gt;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w:t>
      </w:r>
      <w:r>
        <w:rPr>
          <w:color w:val="7030A0"/>
        </w:rPr>
        <w:t>’ type=’</w:t>
      </w:r>
      <w:proofErr w:type="spellStart"/>
      <w:r>
        <w:rPr>
          <w:color w:val="7030A0"/>
        </w:rPr>
        <w:t>uml</w:t>
      </w:r>
      <w:proofErr w:type="spellEnd"/>
      <w:r>
        <w:rPr>
          <w:color w:val="7030A0"/>
        </w:rPr>
        <w:t>::Property</w:t>
      </w:r>
      <w:r w:rsidRPr="00D975ED">
        <w:rPr>
          <w:color w:val="7030A0"/>
        </w:rPr>
        <w:t>’/&gt;&lt;drop/&gt;</w:t>
      </w:r>
    </w:p>
    <w:p w14:paraId="6E740D7F" w14:textId="77777777" w:rsidR="00D7333F" w:rsidRPr="00A85DD6" w:rsidRDefault="00D7333F" w:rsidP="00D7333F">
      <w:pPr>
        <w:spacing w:after="0"/>
        <w:rPr>
          <w:color w:val="7030A0"/>
        </w:rPr>
      </w:pPr>
      <w:r w:rsidRPr="00A85DD6">
        <w:rPr>
          <w:color w:val="7030A0"/>
        </w:rPr>
        <w:t>[for (</w:t>
      </w:r>
      <w:proofErr w:type="spellStart"/>
      <w:r w:rsidRPr="00A85DD6">
        <w:rPr>
          <w:color w:val="7030A0"/>
        </w:rPr>
        <w:t>st:Stereotype</w:t>
      </w:r>
      <w:proofErr w:type="spellEnd"/>
      <w:r w:rsidRPr="00A85DD6">
        <w:rPr>
          <w:color w:val="7030A0"/>
        </w:rPr>
        <w:t xml:space="preserve"> | </w:t>
      </w:r>
      <w:proofErr w:type="spellStart"/>
      <w:r w:rsidRPr="00A85DD6">
        <w:rPr>
          <w:color w:val="7030A0"/>
        </w:rPr>
        <w:t>p.getAppliedStereotypes</w:t>
      </w:r>
      <w:proofErr w:type="spellEnd"/>
      <w:r w:rsidRPr="00A85DD6">
        <w:rPr>
          <w:color w:val="7030A0"/>
        </w:rPr>
        <w:t>())]&lt;drop/&gt;</w:t>
      </w:r>
    </w:p>
    <w:p w14:paraId="7536AED4" w14:textId="77777777" w:rsidR="00D7333F" w:rsidRDefault="00D7333F" w:rsidP="00D7333F">
      <w:pPr>
        <w:spacing w:after="0"/>
        <w:rPr>
          <w:color w:val="7030A0"/>
        </w:rPr>
      </w:pPr>
      <w:r w:rsidRPr="00A85DD6">
        <w:rPr>
          <w:color w:val="7030A0"/>
        </w:rPr>
        <w:t xml:space="preserve">[if(not </w:t>
      </w:r>
      <w:proofErr w:type="spellStart"/>
      <w:r w:rsidRPr="00A85DD6">
        <w:rPr>
          <w:color w:val="7030A0"/>
        </w:rPr>
        <w:t>st.name.contains</w:t>
      </w:r>
      <w:proofErr w:type="spellEnd"/>
      <w:r w:rsidRPr="00A85DD6">
        <w:rPr>
          <w:color w:val="7030A0"/>
        </w:rPr>
        <w:t>(‘</w:t>
      </w:r>
      <w:proofErr w:type="spellStart"/>
      <w:r w:rsidRPr="00A85DD6">
        <w:rPr>
          <w:color w:val="7030A0"/>
        </w:rPr>
        <w:t>OpenModelAttribute</w:t>
      </w:r>
      <w:proofErr w:type="spellEnd"/>
      <w:r w:rsidRPr="00A85DD6">
        <w:rPr>
          <w:color w:val="7030A0"/>
        </w:rPr>
        <w:t>’))]</w:t>
      </w:r>
    </w:p>
    <w:p w14:paraId="4DDDF838" w14:textId="77777777" w:rsidR="00D7333F" w:rsidRDefault="00D7333F" w:rsidP="00D7333F">
      <w:pPr>
        <w:spacing w:after="0"/>
        <w:rPr>
          <w:color w:val="7030A0"/>
        </w:rPr>
      </w:pPr>
      <w:r>
        <w:rPr>
          <w:color w:val="7030A0"/>
        </w:rPr>
        <w:t xml:space="preserve">[if(not </w:t>
      </w:r>
      <w:proofErr w:type="spellStart"/>
      <w:r>
        <w:rPr>
          <w:color w:val="7030A0"/>
        </w:rPr>
        <w:t>st.name.contains</w:t>
      </w:r>
      <w:proofErr w:type="spellEnd"/>
      <w:r>
        <w:rPr>
          <w:color w:val="7030A0"/>
        </w:rPr>
        <w:t>(‘Obsolete’))]</w:t>
      </w:r>
    </w:p>
    <w:tbl>
      <w:tblPr>
        <w:tblStyle w:val="TableGrid"/>
        <w:tblW w:w="0" w:type="auto"/>
        <w:tblLayout w:type="fixed"/>
        <w:tblLook w:val="0600" w:firstRow="0" w:lastRow="0" w:firstColumn="0" w:lastColumn="0" w:noHBand="1" w:noVBand="1"/>
      </w:tblPr>
      <w:tblGrid>
        <w:gridCol w:w="2535"/>
        <w:gridCol w:w="1729"/>
        <w:gridCol w:w="5118"/>
      </w:tblGrid>
      <w:tr w:rsidR="00D7333F" w14:paraId="45F5DB16" w14:textId="77777777" w:rsidTr="00BA0C15">
        <w:trPr>
          <w:cantSplit/>
          <w:tblHeader w:val="0"/>
        </w:trPr>
        <w:tc>
          <w:tcPr>
            <w:tcW w:w="2535" w:type="dxa"/>
          </w:tcPr>
          <w:p w14:paraId="57886A43" w14:textId="77777777" w:rsidR="00D7333F" w:rsidRPr="00DE56B2" w:rsidRDefault="00D7333F" w:rsidP="00BA0C15">
            <w:pPr>
              <w:rPr>
                <w:sz w:val="16"/>
                <w:szCs w:val="16"/>
              </w:rPr>
            </w:pPr>
            <w:r w:rsidRPr="00DE56B2">
              <w:rPr>
                <w:sz w:val="16"/>
                <w:szCs w:val="16"/>
              </w:rPr>
              <w:t>[p.name/]</w:t>
            </w:r>
          </w:p>
        </w:tc>
        <w:tc>
          <w:tcPr>
            <w:tcW w:w="1729" w:type="dxa"/>
          </w:tcPr>
          <w:p w14:paraId="27617817" w14:textId="77777777" w:rsidR="00D7333F" w:rsidRDefault="00D7333F" w:rsidP="00BA0C15">
            <w:pPr>
              <w:rPr>
                <w:color w:val="7030A0"/>
                <w:sz w:val="16"/>
                <w:szCs w:val="16"/>
              </w:rPr>
            </w:pPr>
            <w:r w:rsidRPr="00073611">
              <w:rPr>
                <w:color w:val="7030A0"/>
                <w:sz w:val="16"/>
                <w:szCs w:val="16"/>
              </w:rPr>
              <w:t>[for (</w:t>
            </w:r>
            <w:proofErr w:type="spellStart"/>
            <w:r w:rsidRPr="00073611">
              <w:rPr>
                <w:color w:val="7030A0"/>
                <w:sz w:val="16"/>
                <w:szCs w:val="16"/>
              </w:rPr>
              <w:t>st:Stereotype</w:t>
            </w:r>
            <w:proofErr w:type="spellEnd"/>
            <w:r w:rsidRPr="00073611">
              <w:rPr>
                <w:color w:val="7030A0"/>
                <w:sz w:val="16"/>
                <w:szCs w:val="16"/>
              </w:rPr>
              <w:t xml:space="preserve"> | </w:t>
            </w:r>
            <w:proofErr w:type="spellStart"/>
            <w:r w:rsidRPr="00073611">
              <w:rPr>
                <w:color w:val="7030A0"/>
                <w:sz w:val="16"/>
                <w:szCs w:val="16"/>
              </w:rPr>
              <w:t>p.getAppliedStereotypes</w:t>
            </w:r>
            <w:proofErr w:type="spellEnd"/>
            <w:r w:rsidRPr="00073611">
              <w:rPr>
                <w:color w:val="7030A0"/>
                <w:sz w:val="16"/>
                <w:szCs w:val="16"/>
              </w:rPr>
              <w:t>())]&lt;drop/&gt;</w:t>
            </w:r>
          </w:p>
          <w:p w14:paraId="6148C579" w14:textId="77777777" w:rsidR="00D7333F" w:rsidRPr="00073611" w:rsidRDefault="00D7333F" w:rsidP="00BA0C15">
            <w:pPr>
              <w:rPr>
                <w:color w:val="7030A0"/>
                <w:sz w:val="16"/>
                <w:szCs w:val="16"/>
              </w:rPr>
            </w:pPr>
            <w:r>
              <w:rPr>
                <w:color w:val="7030A0"/>
                <w:sz w:val="16"/>
                <w:szCs w:val="16"/>
              </w:rPr>
              <w:t xml:space="preserve">[if(not </w:t>
            </w:r>
            <w:proofErr w:type="spellStart"/>
            <w:r>
              <w:rPr>
                <w:color w:val="7030A0"/>
                <w:sz w:val="16"/>
                <w:szCs w:val="16"/>
              </w:rPr>
              <w:t>st</w:t>
            </w:r>
            <w:r w:rsidRPr="004C16E2">
              <w:rPr>
                <w:color w:val="7030A0"/>
                <w:sz w:val="16"/>
                <w:szCs w:val="16"/>
              </w:rPr>
              <w:t>.name.contains</w:t>
            </w:r>
            <w:proofErr w:type="spellEnd"/>
            <w:r w:rsidRPr="004C16E2">
              <w:rPr>
                <w:color w:val="7030A0"/>
                <w:sz w:val="16"/>
                <w:szCs w:val="16"/>
              </w:rPr>
              <w:t>(‘</w:t>
            </w:r>
            <w:proofErr w:type="spellStart"/>
            <w:r>
              <w:rPr>
                <w:color w:val="7030A0"/>
                <w:sz w:val="16"/>
                <w:szCs w:val="16"/>
              </w:rPr>
              <w:t>OpenModelAttribute</w:t>
            </w:r>
            <w:proofErr w:type="spellEnd"/>
            <w:r w:rsidRPr="004C16E2">
              <w:rPr>
                <w:color w:val="7030A0"/>
                <w:sz w:val="16"/>
                <w:szCs w:val="16"/>
              </w:rPr>
              <w:t>’))]</w:t>
            </w:r>
            <w:r>
              <w:rPr>
                <w:color w:val="7030A0"/>
                <w:sz w:val="16"/>
                <w:szCs w:val="16"/>
              </w:rPr>
              <w:t xml:space="preserve"> </w:t>
            </w:r>
            <w:r>
              <w:rPr>
                <w:sz w:val="16"/>
                <w:szCs w:val="16"/>
              </w:rPr>
              <w:t>[st.name/]</w:t>
            </w:r>
          </w:p>
          <w:p w14:paraId="3FCC98DC" w14:textId="77777777" w:rsidR="00D7333F" w:rsidRPr="00073611" w:rsidRDefault="00D7333F" w:rsidP="00BA0C15">
            <w:pPr>
              <w:contextualSpacing/>
              <w:rPr>
                <w:color w:val="7030A0"/>
                <w:sz w:val="16"/>
                <w:szCs w:val="16"/>
              </w:rPr>
            </w:pPr>
            <w:r w:rsidRPr="00DE56B2">
              <w:rPr>
                <w:sz w:val="16"/>
                <w:szCs w:val="16"/>
              </w:rPr>
              <w:t>[</w:t>
            </w:r>
            <w:r w:rsidRPr="00073611">
              <w:rPr>
                <w:color w:val="7030A0"/>
                <w:sz w:val="16"/>
                <w:szCs w:val="16"/>
              </w:rPr>
              <w:t>/if]&lt;drop/&gt;</w:t>
            </w:r>
          </w:p>
          <w:p w14:paraId="27110AF6" w14:textId="77777777" w:rsidR="00D7333F" w:rsidRDefault="00D7333F" w:rsidP="00BA0C15">
            <w:pPr>
              <w:contextualSpacing/>
              <w:rPr>
                <w:color w:val="7030A0"/>
                <w:sz w:val="16"/>
                <w:szCs w:val="16"/>
              </w:rPr>
            </w:pPr>
            <w:r w:rsidRPr="00073611">
              <w:rPr>
                <w:color w:val="7030A0"/>
                <w:sz w:val="16"/>
                <w:szCs w:val="16"/>
              </w:rPr>
              <w:t>[/for]&lt;drop/&gt;</w:t>
            </w:r>
          </w:p>
          <w:p w14:paraId="53DE4D71" w14:textId="77777777" w:rsidR="00D7333F" w:rsidRDefault="00D7333F" w:rsidP="00BA0C15">
            <w:pPr>
              <w:contextualSpacing/>
              <w:rPr>
                <w:color w:val="7030A0"/>
                <w:sz w:val="16"/>
                <w:szCs w:val="16"/>
              </w:rPr>
            </w:pPr>
          </w:p>
          <w:p w14:paraId="124DCC3C" w14:textId="77777777" w:rsidR="00D7333F" w:rsidRPr="00073611" w:rsidRDefault="00D7333F" w:rsidP="00BA0C15">
            <w:pPr>
              <w:contextualSpacing/>
              <w:rPr>
                <w:color w:val="7030A0"/>
                <w:sz w:val="16"/>
                <w:szCs w:val="16"/>
              </w:rPr>
            </w:pPr>
            <w:r>
              <w:rPr>
                <w:color w:val="FF0000"/>
                <w:sz w:val="16"/>
                <w:szCs w:val="16"/>
              </w:rPr>
              <w:t>Do NOT remove the previous line as word throws an error if the cell is empty &lt;drop/&gt;</w:t>
            </w:r>
          </w:p>
        </w:tc>
        <w:tc>
          <w:tcPr>
            <w:tcW w:w="5118" w:type="dxa"/>
          </w:tcPr>
          <w:p w14:paraId="4DA0C7A7" w14:textId="77777777" w:rsidR="00D7333F" w:rsidRPr="00B02963" w:rsidRDefault="00D7333F" w:rsidP="00BA0C15">
            <w:pPr>
              <w:rPr>
                <w:color w:val="7030A0"/>
                <w:sz w:val="16"/>
                <w:szCs w:val="16"/>
              </w:rPr>
            </w:pPr>
            <w:r w:rsidRPr="00B02963">
              <w:rPr>
                <w:color w:val="7030A0"/>
                <w:sz w:val="16"/>
                <w:szCs w:val="16"/>
              </w:rPr>
              <w:t xml:space="preserve">[if  </w:t>
            </w:r>
            <w:proofErr w:type="spellStart"/>
            <w:r w:rsidRPr="00B02963">
              <w:rPr>
                <w:color w:val="7030A0"/>
                <w:sz w:val="16"/>
                <w:szCs w:val="16"/>
              </w:rPr>
              <w:t>p.ownedComment</w:t>
            </w:r>
            <w:proofErr w:type="spellEnd"/>
            <w:r w:rsidRPr="00B02963">
              <w:rPr>
                <w:color w:val="7030A0"/>
                <w:sz w:val="16"/>
                <w:szCs w:val="16"/>
              </w:rPr>
              <w:t>-&gt;</w:t>
            </w:r>
            <w:proofErr w:type="spellStart"/>
            <w:r w:rsidRPr="00B02963">
              <w:rPr>
                <w:color w:val="7030A0"/>
                <w:sz w:val="16"/>
                <w:szCs w:val="16"/>
              </w:rPr>
              <w:t>notEmpty</w:t>
            </w:r>
            <w:proofErr w:type="spellEnd"/>
            <w:r w:rsidRPr="00B02963">
              <w:rPr>
                <w:color w:val="7030A0"/>
                <w:sz w:val="16"/>
                <w:szCs w:val="16"/>
              </w:rPr>
              <w:t>()]&lt;drop/&gt;</w:t>
            </w:r>
          </w:p>
          <w:p w14:paraId="2C1831CD" w14:textId="77777777" w:rsidR="00D7333F" w:rsidRDefault="00D7333F" w:rsidP="00BA0C15">
            <w:pPr>
              <w:rPr>
                <w:color w:val="7030A0"/>
                <w:sz w:val="16"/>
                <w:szCs w:val="16"/>
              </w:rPr>
            </w:pPr>
            <w:r w:rsidRPr="00EF122A">
              <w:rPr>
                <w:color w:val="7030A0"/>
                <w:sz w:val="16"/>
                <w:szCs w:val="16"/>
              </w:rPr>
              <w:t>[for (</w:t>
            </w:r>
            <w:proofErr w:type="spellStart"/>
            <w:r w:rsidRPr="00EF122A">
              <w:rPr>
                <w:color w:val="7030A0"/>
                <w:sz w:val="16"/>
                <w:szCs w:val="16"/>
              </w:rPr>
              <w:t>c:Com</w:t>
            </w:r>
            <w:r>
              <w:rPr>
                <w:color w:val="7030A0"/>
                <w:sz w:val="16"/>
                <w:szCs w:val="16"/>
              </w:rPr>
              <w:t>ment</w:t>
            </w:r>
            <w:proofErr w:type="spellEnd"/>
            <w:r>
              <w:rPr>
                <w:color w:val="7030A0"/>
                <w:sz w:val="16"/>
                <w:szCs w:val="16"/>
              </w:rPr>
              <w:t xml:space="preserve"> | </w:t>
            </w:r>
            <w:proofErr w:type="spellStart"/>
            <w:r>
              <w:rPr>
                <w:color w:val="7030A0"/>
                <w:sz w:val="16"/>
                <w:szCs w:val="16"/>
              </w:rPr>
              <w:t>p.ownedComment</w:t>
            </w:r>
            <w:proofErr w:type="spellEnd"/>
            <w:r>
              <w:rPr>
                <w:color w:val="7030A0"/>
                <w:sz w:val="16"/>
                <w:szCs w:val="16"/>
              </w:rPr>
              <w:t>)] &lt;drop/&gt;</w:t>
            </w:r>
          </w:p>
          <w:p w14:paraId="373B6109" w14:textId="77777777" w:rsidR="00D7333F" w:rsidRDefault="00D7333F" w:rsidP="00BA0C15">
            <w:pPr>
              <w:rPr>
                <w:color w:val="7030A0"/>
                <w:sz w:val="16"/>
                <w:szCs w:val="16"/>
              </w:rPr>
            </w:pPr>
            <w:r w:rsidRPr="00632388">
              <w:rPr>
                <w:sz w:val="16"/>
                <w:szCs w:val="16"/>
              </w:rPr>
              <w:t>[</w:t>
            </w:r>
            <w:proofErr w:type="spellStart"/>
            <w:r w:rsidRPr="00632388">
              <w:rPr>
                <w:sz w:val="16"/>
                <w:szCs w:val="16"/>
              </w:rPr>
              <w:t>cleanAndFormat</w:t>
            </w:r>
            <w:proofErr w:type="spellEnd"/>
            <w:r w:rsidRPr="00632388">
              <w:rPr>
                <w:sz w:val="16"/>
                <w:szCs w:val="16"/>
              </w:rPr>
              <w:t>(c._</w:t>
            </w:r>
            <w:proofErr w:type="spellStart"/>
            <w:r w:rsidRPr="00632388">
              <w:rPr>
                <w:sz w:val="16"/>
                <w:szCs w:val="16"/>
              </w:rPr>
              <w:t>body.clean</w:t>
            </w:r>
            <w:proofErr w:type="spellEnd"/>
            <w:r w:rsidRPr="00632388">
              <w:rPr>
                <w:sz w:val="16"/>
                <w:szCs w:val="16"/>
              </w:rPr>
              <w:t>())/]</w:t>
            </w:r>
          </w:p>
          <w:p w14:paraId="7C066EC2" w14:textId="77777777" w:rsidR="00D7333F" w:rsidRDefault="00D7333F" w:rsidP="00BA0C15">
            <w:pPr>
              <w:rPr>
                <w:color w:val="7030A0"/>
                <w:sz w:val="16"/>
                <w:szCs w:val="16"/>
              </w:rPr>
            </w:pPr>
            <w:r w:rsidRPr="00EF122A">
              <w:rPr>
                <w:color w:val="7030A0"/>
                <w:sz w:val="16"/>
                <w:szCs w:val="16"/>
              </w:rPr>
              <w:t>[/for]</w:t>
            </w:r>
          </w:p>
          <w:p w14:paraId="1DD3F62D" w14:textId="77777777" w:rsidR="00D7333F" w:rsidRPr="007349B2" w:rsidRDefault="00D7333F" w:rsidP="00BA0C15">
            <w:pPr>
              <w:rPr>
                <w:color w:val="237BE8" w:themeColor="text2" w:themeTint="99"/>
                <w:sz w:val="16"/>
                <w:szCs w:val="16"/>
              </w:rPr>
            </w:pPr>
            <w:r w:rsidRPr="00B02963">
              <w:rPr>
                <w:color w:val="7030A0"/>
                <w:sz w:val="16"/>
                <w:szCs w:val="16"/>
              </w:rPr>
              <w:t>[else] [if (</w:t>
            </w:r>
            <w:proofErr w:type="spellStart"/>
            <w:r w:rsidRPr="00B02963">
              <w:rPr>
                <w:color w:val="7030A0"/>
                <w:sz w:val="16"/>
                <w:szCs w:val="16"/>
              </w:rPr>
              <w:t>p.name.contains</w:t>
            </w:r>
            <w:proofErr w:type="spellEnd"/>
            <w:r w:rsidRPr="00B02963">
              <w:rPr>
                <w:color w:val="7030A0"/>
                <w:sz w:val="16"/>
                <w:szCs w:val="16"/>
              </w:rPr>
              <w:t xml:space="preserve"> (‘_’))]</w:t>
            </w:r>
            <w:r>
              <w:rPr>
                <w:color w:val="237BE8" w:themeColor="text2" w:themeTint="99"/>
                <w:sz w:val="16"/>
                <w:szCs w:val="16"/>
              </w:rPr>
              <w:t>See referenced class</w:t>
            </w:r>
          </w:p>
          <w:p w14:paraId="6797CCD3" w14:textId="77777777" w:rsidR="00D7333F" w:rsidRPr="00B02963" w:rsidRDefault="00D7333F" w:rsidP="00BA0C15">
            <w:pPr>
              <w:rPr>
                <w:color w:val="237BE8" w:themeColor="text2" w:themeTint="99"/>
                <w:sz w:val="16"/>
                <w:szCs w:val="16"/>
              </w:rPr>
            </w:pPr>
            <w:r w:rsidRPr="00B02963">
              <w:rPr>
                <w:color w:val="7030A0"/>
                <w:sz w:val="16"/>
                <w:szCs w:val="16"/>
              </w:rPr>
              <w:t>[else]</w:t>
            </w:r>
            <w:r>
              <w:rPr>
                <w:color w:val="237BE8" w:themeColor="text2" w:themeTint="99"/>
                <w:sz w:val="16"/>
                <w:szCs w:val="16"/>
              </w:rPr>
              <w:t>To be provided</w:t>
            </w:r>
          </w:p>
          <w:p w14:paraId="4599A87F" w14:textId="77777777" w:rsidR="00D7333F" w:rsidRPr="00B02963" w:rsidRDefault="00D7333F" w:rsidP="00BA0C15">
            <w:pPr>
              <w:rPr>
                <w:color w:val="7030A0"/>
                <w:sz w:val="16"/>
                <w:szCs w:val="16"/>
              </w:rPr>
            </w:pPr>
            <w:r w:rsidRPr="00B02963">
              <w:rPr>
                <w:color w:val="7030A0"/>
                <w:sz w:val="16"/>
                <w:szCs w:val="16"/>
              </w:rPr>
              <w:t xml:space="preserve">[/if]&lt;drop/&gt; </w:t>
            </w:r>
          </w:p>
          <w:p w14:paraId="32E1F4EB" w14:textId="77777777" w:rsidR="00D7333F" w:rsidRPr="00B02963" w:rsidRDefault="00D7333F" w:rsidP="00BA0C15">
            <w:pPr>
              <w:rPr>
                <w:color w:val="7030A0"/>
                <w:sz w:val="16"/>
                <w:szCs w:val="16"/>
              </w:rPr>
            </w:pPr>
            <w:r w:rsidRPr="00B02963">
              <w:rPr>
                <w:color w:val="7030A0"/>
                <w:sz w:val="16"/>
                <w:szCs w:val="16"/>
              </w:rPr>
              <w:t>[/if]&lt;drop/&gt;</w:t>
            </w:r>
          </w:p>
          <w:p w14:paraId="217D9A9D" w14:textId="77777777" w:rsidR="00D7333F" w:rsidRPr="00B02963" w:rsidRDefault="00D7333F" w:rsidP="00BA0C15">
            <w:pPr>
              <w:rPr>
                <w:color w:val="7030A0"/>
                <w:sz w:val="16"/>
                <w:szCs w:val="16"/>
              </w:rPr>
            </w:pPr>
          </w:p>
          <w:p w14:paraId="6AA13833" w14:textId="77777777" w:rsidR="00D7333F" w:rsidRPr="00EF122A" w:rsidRDefault="00D7333F" w:rsidP="00BA0C15">
            <w:pPr>
              <w:rPr>
                <w:color w:val="7030A0"/>
                <w:sz w:val="16"/>
                <w:szCs w:val="16"/>
              </w:rPr>
            </w:pPr>
            <w:r>
              <w:rPr>
                <w:color w:val="FF0000"/>
                <w:sz w:val="16"/>
                <w:szCs w:val="16"/>
              </w:rPr>
              <w:t>Do NOT remove the previous line as word throws an error if the cell is empty &lt;drop/&gt;</w:t>
            </w:r>
          </w:p>
        </w:tc>
      </w:tr>
    </w:tbl>
    <w:p w14:paraId="03E2BDAD" w14:textId="77777777" w:rsidR="00D7333F" w:rsidRDefault="00D7333F" w:rsidP="00D7333F">
      <w:pPr>
        <w:spacing w:after="0"/>
        <w:rPr>
          <w:color w:val="7030A0"/>
        </w:rPr>
      </w:pPr>
      <w:r w:rsidRPr="00A85DD6">
        <w:rPr>
          <w:color w:val="7030A0"/>
        </w:rPr>
        <w:t>[/if]&lt;drop/&gt;</w:t>
      </w:r>
    </w:p>
    <w:p w14:paraId="2C9351CB" w14:textId="77777777" w:rsidR="00D7333F" w:rsidRPr="00A85DD6" w:rsidRDefault="00D7333F" w:rsidP="00D7333F">
      <w:pPr>
        <w:spacing w:after="0"/>
        <w:rPr>
          <w:color w:val="7030A0"/>
        </w:rPr>
      </w:pPr>
      <w:r>
        <w:rPr>
          <w:color w:val="7030A0"/>
        </w:rPr>
        <w:t>[/if]&lt;drop/&gt;</w:t>
      </w:r>
    </w:p>
    <w:p w14:paraId="2AB59836" w14:textId="77777777" w:rsidR="00D7333F" w:rsidRPr="00C041A7" w:rsidRDefault="00D7333F" w:rsidP="00D7333F">
      <w:pPr>
        <w:rPr>
          <w:color w:val="7030A0"/>
        </w:rPr>
      </w:pPr>
      <w:r w:rsidRPr="00A85DD6">
        <w:rPr>
          <w:color w:val="7030A0"/>
        </w:rPr>
        <w:lastRenderedPageBreak/>
        <w:t>[/for]&lt;drop/&gt;</w:t>
      </w:r>
      <w:r>
        <w:rPr>
          <w:color w:val="7030A0"/>
        </w:rPr>
        <w:br/>
      </w:r>
      <w:r w:rsidRPr="00A971E7">
        <w:rPr>
          <w:color w:val="7030A0"/>
        </w:rPr>
        <w:t>&lt;/fragment&gt;</w:t>
      </w:r>
      <w:r>
        <w:rPr>
          <w:color w:val="7030A0"/>
        </w:rPr>
        <w:t>&lt;drop/&gt;</w:t>
      </w:r>
    </w:p>
    <w:p w14:paraId="139D23B1"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484" w:name="_Toc123553711"/>
      <w:r>
        <w:t>Fragment: Insert attribute row brief</w:t>
      </w:r>
      <w:r w:rsidRPr="004D6EA6">
        <w:t xml:space="preserve"> &lt;drop/&gt;</w:t>
      </w:r>
      <w:bookmarkEnd w:id="482"/>
      <w:bookmarkEnd w:id="484"/>
    </w:p>
    <w:p w14:paraId="0E6EE923" w14:textId="77777777" w:rsidR="00D7333F" w:rsidRDefault="00D7333F" w:rsidP="00D7333F">
      <w:pPr>
        <w:spacing w:after="0"/>
        <w:rPr>
          <w:color w:val="7030A0"/>
        </w:rPr>
      </w:pPr>
      <w:r w:rsidRPr="00D975ED">
        <w:rPr>
          <w:color w:val="7030A0"/>
        </w:rPr>
        <w:t>&lt;fragment name=’</w:t>
      </w:r>
      <w:proofErr w:type="spellStart"/>
      <w:r>
        <w:rPr>
          <w:color w:val="FF0000"/>
        </w:rPr>
        <w:t>insertAttributeRowBrief</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w:t>
      </w:r>
      <w:r>
        <w:rPr>
          <w:color w:val="7030A0"/>
        </w:rPr>
        <w:t>’ type=’</w:t>
      </w:r>
      <w:proofErr w:type="spellStart"/>
      <w:r>
        <w:rPr>
          <w:color w:val="7030A0"/>
        </w:rPr>
        <w:t>uml</w:t>
      </w:r>
      <w:proofErr w:type="spellEnd"/>
      <w:r>
        <w:rPr>
          <w:color w:val="7030A0"/>
        </w:rPr>
        <w:t>::Property</w:t>
      </w:r>
      <w:r w:rsidRPr="00D975ED">
        <w:rPr>
          <w:color w:val="7030A0"/>
        </w:rPr>
        <w:t>’/&gt;&lt;drop/&gt;</w:t>
      </w:r>
    </w:p>
    <w:tbl>
      <w:tblPr>
        <w:tblStyle w:val="TableGrid"/>
        <w:tblW w:w="0" w:type="auto"/>
        <w:tblLayout w:type="fixed"/>
        <w:tblLook w:val="04A0" w:firstRow="1" w:lastRow="0" w:firstColumn="1" w:lastColumn="0" w:noHBand="0" w:noVBand="1"/>
      </w:tblPr>
      <w:tblGrid>
        <w:gridCol w:w="2535"/>
        <w:gridCol w:w="1729"/>
        <w:gridCol w:w="5118"/>
      </w:tblGrid>
      <w:tr w:rsidR="00D7333F" w14:paraId="015958E5" w14:textId="77777777" w:rsidTr="00BA0C15">
        <w:trPr>
          <w:cantSplit/>
          <w:tblHeader w:val="0"/>
        </w:trPr>
        <w:tc>
          <w:tcPr>
            <w:tcW w:w="2535" w:type="dxa"/>
          </w:tcPr>
          <w:p w14:paraId="4FF2A128" w14:textId="77777777" w:rsidR="00D7333F" w:rsidRPr="00DE56B2" w:rsidRDefault="00D7333F" w:rsidP="00BA0C15">
            <w:pPr>
              <w:rPr>
                <w:sz w:val="16"/>
                <w:szCs w:val="16"/>
              </w:rPr>
            </w:pPr>
            <w:r w:rsidRPr="00DE56B2">
              <w:rPr>
                <w:sz w:val="16"/>
                <w:szCs w:val="16"/>
              </w:rPr>
              <w:t>[p.name/]</w:t>
            </w:r>
          </w:p>
        </w:tc>
        <w:tc>
          <w:tcPr>
            <w:tcW w:w="1729" w:type="dxa"/>
          </w:tcPr>
          <w:p w14:paraId="2A1D5346" w14:textId="77777777" w:rsidR="00D7333F" w:rsidRDefault="00D7333F" w:rsidP="00BA0C15">
            <w:pPr>
              <w:rPr>
                <w:color w:val="7030A0"/>
                <w:sz w:val="16"/>
                <w:szCs w:val="16"/>
              </w:rPr>
            </w:pPr>
            <w:r w:rsidRPr="00073611">
              <w:rPr>
                <w:color w:val="7030A0"/>
                <w:sz w:val="16"/>
                <w:szCs w:val="16"/>
              </w:rPr>
              <w:t>[for (</w:t>
            </w:r>
            <w:proofErr w:type="spellStart"/>
            <w:r w:rsidRPr="00073611">
              <w:rPr>
                <w:color w:val="7030A0"/>
                <w:sz w:val="16"/>
                <w:szCs w:val="16"/>
              </w:rPr>
              <w:t>st:Stereotype</w:t>
            </w:r>
            <w:proofErr w:type="spellEnd"/>
            <w:r w:rsidRPr="00073611">
              <w:rPr>
                <w:color w:val="7030A0"/>
                <w:sz w:val="16"/>
                <w:szCs w:val="16"/>
              </w:rPr>
              <w:t xml:space="preserve"> | </w:t>
            </w:r>
            <w:proofErr w:type="spellStart"/>
            <w:r w:rsidRPr="00073611">
              <w:rPr>
                <w:color w:val="7030A0"/>
                <w:sz w:val="16"/>
                <w:szCs w:val="16"/>
              </w:rPr>
              <w:t>p.getAppliedStereotypes</w:t>
            </w:r>
            <w:proofErr w:type="spellEnd"/>
            <w:r w:rsidRPr="00073611">
              <w:rPr>
                <w:color w:val="7030A0"/>
                <w:sz w:val="16"/>
                <w:szCs w:val="16"/>
              </w:rPr>
              <w:t>())]&lt;drop/&gt;</w:t>
            </w:r>
          </w:p>
          <w:p w14:paraId="421072CE" w14:textId="77777777" w:rsidR="00D7333F" w:rsidRPr="00073611" w:rsidRDefault="00D7333F" w:rsidP="00BA0C15">
            <w:pPr>
              <w:rPr>
                <w:color w:val="7030A0"/>
                <w:sz w:val="16"/>
                <w:szCs w:val="16"/>
              </w:rPr>
            </w:pPr>
            <w:r>
              <w:rPr>
                <w:color w:val="7030A0"/>
                <w:sz w:val="16"/>
                <w:szCs w:val="16"/>
              </w:rPr>
              <w:t xml:space="preserve">[if(not </w:t>
            </w:r>
            <w:proofErr w:type="spellStart"/>
            <w:r>
              <w:rPr>
                <w:color w:val="7030A0"/>
                <w:sz w:val="16"/>
                <w:szCs w:val="16"/>
              </w:rPr>
              <w:t>st</w:t>
            </w:r>
            <w:r w:rsidRPr="004C16E2">
              <w:rPr>
                <w:color w:val="7030A0"/>
                <w:sz w:val="16"/>
                <w:szCs w:val="16"/>
              </w:rPr>
              <w:t>.name.contains</w:t>
            </w:r>
            <w:proofErr w:type="spellEnd"/>
            <w:r w:rsidRPr="004C16E2">
              <w:rPr>
                <w:color w:val="7030A0"/>
                <w:sz w:val="16"/>
                <w:szCs w:val="16"/>
              </w:rPr>
              <w:t>(‘</w:t>
            </w:r>
            <w:proofErr w:type="spellStart"/>
            <w:r>
              <w:rPr>
                <w:color w:val="7030A0"/>
                <w:sz w:val="16"/>
                <w:szCs w:val="16"/>
              </w:rPr>
              <w:t>OpenModelAttribute</w:t>
            </w:r>
            <w:proofErr w:type="spellEnd"/>
            <w:r w:rsidRPr="004C16E2">
              <w:rPr>
                <w:color w:val="7030A0"/>
                <w:sz w:val="16"/>
                <w:szCs w:val="16"/>
              </w:rPr>
              <w:t>’))]</w:t>
            </w:r>
            <w:r>
              <w:rPr>
                <w:color w:val="7030A0"/>
                <w:sz w:val="16"/>
                <w:szCs w:val="16"/>
              </w:rPr>
              <w:t xml:space="preserve"> </w:t>
            </w:r>
            <w:r>
              <w:rPr>
                <w:sz w:val="16"/>
                <w:szCs w:val="16"/>
              </w:rPr>
              <w:t>[st.name/]</w:t>
            </w:r>
          </w:p>
          <w:p w14:paraId="0C112287" w14:textId="77777777" w:rsidR="00D7333F" w:rsidRPr="00073611" w:rsidRDefault="00D7333F" w:rsidP="00BA0C15">
            <w:pPr>
              <w:contextualSpacing/>
              <w:rPr>
                <w:color w:val="7030A0"/>
                <w:sz w:val="16"/>
                <w:szCs w:val="16"/>
              </w:rPr>
            </w:pPr>
            <w:r w:rsidRPr="00DE56B2">
              <w:rPr>
                <w:sz w:val="16"/>
                <w:szCs w:val="16"/>
              </w:rPr>
              <w:t>[</w:t>
            </w:r>
            <w:r w:rsidRPr="00073611">
              <w:rPr>
                <w:color w:val="7030A0"/>
                <w:sz w:val="16"/>
                <w:szCs w:val="16"/>
              </w:rPr>
              <w:t>/if]&lt;drop/&gt;</w:t>
            </w:r>
          </w:p>
          <w:p w14:paraId="086658C8" w14:textId="77777777" w:rsidR="00D7333F" w:rsidRDefault="00D7333F" w:rsidP="00BA0C15">
            <w:pPr>
              <w:contextualSpacing/>
              <w:rPr>
                <w:color w:val="7030A0"/>
                <w:sz w:val="16"/>
                <w:szCs w:val="16"/>
              </w:rPr>
            </w:pPr>
            <w:r w:rsidRPr="00073611">
              <w:rPr>
                <w:color w:val="7030A0"/>
                <w:sz w:val="16"/>
                <w:szCs w:val="16"/>
              </w:rPr>
              <w:t>[/for]&lt;drop/&gt;</w:t>
            </w:r>
          </w:p>
          <w:p w14:paraId="5968ABEC" w14:textId="77777777" w:rsidR="00D7333F" w:rsidRDefault="00D7333F" w:rsidP="00BA0C15">
            <w:pPr>
              <w:contextualSpacing/>
              <w:rPr>
                <w:color w:val="7030A0"/>
                <w:sz w:val="16"/>
                <w:szCs w:val="16"/>
              </w:rPr>
            </w:pPr>
          </w:p>
          <w:p w14:paraId="1F987093" w14:textId="77777777" w:rsidR="00D7333F" w:rsidRPr="00073611" w:rsidRDefault="00D7333F" w:rsidP="00BA0C15">
            <w:pPr>
              <w:contextualSpacing/>
              <w:rPr>
                <w:color w:val="7030A0"/>
                <w:sz w:val="16"/>
                <w:szCs w:val="16"/>
              </w:rPr>
            </w:pPr>
            <w:r>
              <w:rPr>
                <w:color w:val="FF0000"/>
                <w:sz w:val="16"/>
                <w:szCs w:val="16"/>
              </w:rPr>
              <w:t>Do NOT remove the previous line as word throws an error if the cell is empty &lt;drop/&gt;</w:t>
            </w:r>
          </w:p>
        </w:tc>
        <w:tc>
          <w:tcPr>
            <w:tcW w:w="5118" w:type="dxa"/>
          </w:tcPr>
          <w:p w14:paraId="36238A33" w14:textId="77777777" w:rsidR="00D7333F" w:rsidRPr="00B02963" w:rsidRDefault="00D7333F" w:rsidP="00BA0C15">
            <w:pPr>
              <w:rPr>
                <w:color w:val="7030A0"/>
                <w:sz w:val="16"/>
                <w:szCs w:val="16"/>
              </w:rPr>
            </w:pPr>
            <w:r w:rsidRPr="00B02963">
              <w:rPr>
                <w:color w:val="7030A0"/>
                <w:sz w:val="16"/>
                <w:szCs w:val="16"/>
              </w:rPr>
              <w:t xml:space="preserve">[if  </w:t>
            </w:r>
            <w:proofErr w:type="spellStart"/>
            <w:r w:rsidRPr="00B02963">
              <w:rPr>
                <w:color w:val="7030A0"/>
                <w:sz w:val="16"/>
                <w:szCs w:val="16"/>
              </w:rPr>
              <w:t>p.ownedComment</w:t>
            </w:r>
            <w:proofErr w:type="spellEnd"/>
            <w:r w:rsidRPr="00B02963">
              <w:rPr>
                <w:color w:val="7030A0"/>
                <w:sz w:val="16"/>
                <w:szCs w:val="16"/>
              </w:rPr>
              <w:t>-&gt;</w:t>
            </w:r>
            <w:proofErr w:type="spellStart"/>
            <w:r w:rsidRPr="00B02963">
              <w:rPr>
                <w:color w:val="7030A0"/>
                <w:sz w:val="16"/>
                <w:szCs w:val="16"/>
              </w:rPr>
              <w:t>notEmpty</w:t>
            </w:r>
            <w:proofErr w:type="spellEnd"/>
            <w:r w:rsidRPr="00B02963">
              <w:rPr>
                <w:color w:val="7030A0"/>
                <w:sz w:val="16"/>
                <w:szCs w:val="16"/>
              </w:rPr>
              <w:t>()]&lt;drop/&gt;</w:t>
            </w:r>
          </w:p>
          <w:p w14:paraId="0C79955B" w14:textId="77777777" w:rsidR="00D7333F" w:rsidRDefault="00D7333F" w:rsidP="00BA0C15">
            <w:pPr>
              <w:rPr>
                <w:color w:val="7030A0"/>
                <w:sz w:val="16"/>
                <w:szCs w:val="16"/>
              </w:rPr>
            </w:pPr>
            <w:r w:rsidRPr="00EF122A">
              <w:rPr>
                <w:color w:val="7030A0"/>
                <w:sz w:val="16"/>
                <w:szCs w:val="16"/>
              </w:rPr>
              <w:t>[for (</w:t>
            </w:r>
            <w:proofErr w:type="spellStart"/>
            <w:r w:rsidRPr="00EF122A">
              <w:rPr>
                <w:color w:val="7030A0"/>
                <w:sz w:val="16"/>
                <w:szCs w:val="16"/>
              </w:rPr>
              <w:t>c:Com</w:t>
            </w:r>
            <w:r>
              <w:rPr>
                <w:color w:val="7030A0"/>
                <w:sz w:val="16"/>
                <w:szCs w:val="16"/>
              </w:rPr>
              <w:t>ment</w:t>
            </w:r>
            <w:proofErr w:type="spellEnd"/>
            <w:r>
              <w:rPr>
                <w:color w:val="7030A0"/>
                <w:sz w:val="16"/>
                <w:szCs w:val="16"/>
              </w:rPr>
              <w:t xml:space="preserve"> | </w:t>
            </w:r>
            <w:proofErr w:type="spellStart"/>
            <w:r>
              <w:rPr>
                <w:color w:val="7030A0"/>
                <w:sz w:val="16"/>
                <w:szCs w:val="16"/>
              </w:rPr>
              <w:t>p.ownedComment</w:t>
            </w:r>
            <w:proofErr w:type="spellEnd"/>
            <w:r>
              <w:rPr>
                <w:color w:val="7030A0"/>
                <w:sz w:val="16"/>
                <w:szCs w:val="16"/>
              </w:rPr>
              <w:t>)] &lt;drop/&gt;</w:t>
            </w:r>
          </w:p>
          <w:p w14:paraId="2F637AD5" w14:textId="77777777" w:rsidR="00D7333F" w:rsidRDefault="00D7333F" w:rsidP="00BA0C15">
            <w:pPr>
              <w:rPr>
                <w:color w:val="7030A0"/>
                <w:sz w:val="16"/>
                <w:szCs w:val="16"/>
              </w:rPr>
            </w:pPr>
            <w:r>
              <w:rPr>
                <w:sz w:val="16"/>
                <w:szCs w:val="16"/>
              </w:rPr>
              <w:t>[</w:t>
            </w:r>
            <w:proofErr w:type="spellStart"/>
            <w:r>
              <w:rPr>
                <w:sz w:val="16"/>
                <w:szCs w:val="16"/>
              </w:rPr>
              <w:t>cleanAndFormat</w:t>
            </w:r>
            <w:proofErr w:type="spellEnd"/>
            <w:r>
              <w:rPr>
                <w:sz w:val="16"/>
                <w:szCs w:val="16"/>
              </w:rPr>
              <w:t>(c._</w:t>
            </w:r>
            <w:proofErr w:type="spellStart"/>
            <w:r>
              <w:rPr>
                <w:sz w:val="16"/>
                <w:szCs w:val="16"/>
              </w:rPr>
              <w:t>body.clean</w:t>
            </w:r>
            <w:proofErr w:type="spellEnd"/>
            <w:r>
              <w:rPr>
                <w:sz w:val="16"/>
                <w:szCs w:val="16"/>
              </w:rPr>
              <w:t>())/]</w:t>
            </w:r>
          </w:p>
          <w:p w14:paraId="166C0EC1" w14:textId="77777777" w:rsidR="00D7333F" w:rsidRDefault="00D7333F" w:rsidP="00BA0C15">
            <w:pPr>
              <w:rPr>
                <w:color w:val="7030A0"/>
                <w:sz w:val="16"/>
                <w:szCs w:val="16"/>
              </w:rPr>
            </w:pPr>
            <w:r w:rsidRPr="00EF122A">
              <w:rPr>
                <w:color w:val="7030A0"/>
                <w:sz w:val="16"/>
                <w:szCs w:val="16"/>
              </w:rPr>
              <w:t>[/for]</w:t>
            </w:r>
          </w:p>
          <w:p w14:paraId="4A7EBFA1" w14:textId="77777777" w:rsidR="00D7333F" w:rsidRPr="007349B2" w:rsidRDefault="00D7333F" w:rsidP="00BA0C15">
            <w:pPr>
              <w:rPr>
                <w:color w:val="237BE8" w:themeColor="text2" w:themeTint="99"/>
                <w:sz w:val="16"/>
                <w:szCs w:val="16"/>
              </w:rPr>
            </w:pPr>
            <w:r w:rsidRPr="00B02963">
              <w:rPr>
                <w:color w:val="7030A0"/>
                <w:sz w:val="16"/>
                <w:szCs w:val="16"/>
              </w:rPr>
              <w:t>[else] [if (</w:t>
            </w:r>
            <w:proofErr w:type="spellStart"/>
            <w:r w:rsidRPr="00B02963">
              <w:rPr>
                <w:color w:val="7030A0"/>
                <w:sz w:val="16"/>
                <w:szCs w:val="16"/>
              </w:rPr>
              <w:t>p.name.contains</w:t>
            </w:r>
            <w:proofErr w:type="spellEnd"/>
            <w:r w:rsidRPr="00B02963">
              <w:rPr>
                <w:color w:val="7030A0"/>
                <w:sz w:val="16"/>
                <w:szCs w:val="16"/>
              </w:rPr>
              <w:t xml:space="preserve"> (‘_’))]</w:t>
            </w:r>
            <w:r>
              <w:rPr>
                <w:color w:val="237BE8" w:themeColor="text2" w:themeTint="99"/>
                <w:sz w:val="16"/>
                <w:szCs w:val="16"/>
              </w:rPr>
              <w:t>See referenced class</w:t>
            </w:r>
          </w:p>
          <w:p w14:paraId="7B8A6232" w14:textId="77777777" w:rsidR="00D7333F" w:rsidRPr="00B02963" w:rsidRDefault="00D7333F" w:rsidP="00BA0C15">
            <w:pPr>
              <w:rPr>
                <w:color w:val="237BE8" w:themeColor="text2" w:themeTint="99"/>
                <w:sz w:val="16"/>
                <w:szCs w:val="16"/>
              </w:rPr>
            </w:pPr>
            <w:r w:rsidRPr="00B02963">
              <w:rPr>
                <w:color w:val="7030A0"/>
                <w:sz w:val="16"/>
                <w:szCs w:val="16"/>
              </w:rPr>
              <w:t>[else]</w:t>
            </w:r>
            <w:r>
              <w:rPr>
                <w:color w:val="237BE8" w:themeColor="text2" w:themeTint="99"/>
                <w:sz w:val="16"/>
                <w:szCs w:val="16"/>
              </w:rPr>
              <w:t>To be provided</w:t>
            </w:r>
          </w:p>
          <w:p w14:paraId="06E608C9" w14:textId="77777777" w:rsidR="00D7333F" w:rsidRPr="00B02963" w:rsidRDefault="00D7333F" w:rsidP="00BA0C15">
            <w:pPr>
              <w:rPr>
                <w:color w:val="7030A0"/>
                <w:sz w:val="16"/>
                <w:szCs w:val="16"/>
              </w:rPr>
            </w:pPr>
            <w:r w:rsidRPr="00B02963">
              <w:rPr>
                <w:color w:val="7030A0"/>
                <w:sz w:val="16"/>
                <w:szCs w:val="16"/>
              </w:rPr>
              <w:t xml:space="preserve">[/if]&lt;drop/&gt; </w:t>
            </w:r>
          </w:p>
          <w:p w14:paraId="41EBBACC" w14:textId="77777777" w:rsidR="00D7333F" w:rsidRPr="00B02963" w:rsidRDefault="00D7333F" w:rsidP="00BA0C15">
            <w:pPr>
              <w:rPr>
                <w:color w:val="7030A0"/>
                <w:sz w:val="16"/>
                <w:szCs w:val="16"/>
              </w:rPr>
            </w:pPr>
            <w:r w:rsidRPr="00B02963">
              <w:rPr>
                <w:color w:val="7030A0"/>
                <w:sz w:val="16"/>
                <w:szCs w:val="16"/>
              </w:rPr>
              <w:t>[/if]&lt;drop/&gt;</w:t>
            </w:r>
          </w:p>
          <w:p w14:paraId="0B69EB4B" w14:textId="77777777" w:rsidR="00D7333F" w:rsidRDefault="00D7333F" w:rsidP="00BA0C15">
            <w:pPr>
              <w:rPr>
                <w:color w:val="7030A0"/>
                <w:sz w:val="16"/>
                <w:szCs w:val="16"/>
              </w:rPr>
            </w:pPr>
          </w:p>
          <w:p w14:paraId="79746526" w14:textId="77777777" w:rsidR="00D7333F" w:rsidRPr="00EF122A" w:rsidRDefault="00D7333F" w:rsidP="00BA0C15">
            <w:pPr>
              <w:rPr>
                <w:color w:val="7030A0"/>
                <w:sz w:val="16"/>
                <w:szCs w:val="16"/>
              </w:rPr>
            </w:pPr>
            <w:r>
              <w:rPr>
                <w:color w:val="FF0000"/>
                <w:sz w:val="16"/>
                <w:szCs w:val="16"/>
              </w:rPr>
              <w:t>Do NOT remove the previous line as word throws an error if the cell is empty &lt;drop/&gt;</w:t>
            </w:r>
          </w:p>
        </w:tc>
      </w:tr>
    </w:tbl>
    <w:p w14:paraId="5BB406DB" w14:textId="77777777" w:rsidR="00D7333F" w:rsidRPr="004B1770" w:rsidRDefault="00D7333F" w:rsidP="00D7333F">
      <w:pPr>
        <w:rPr>
          <w:color w:val="7030A0"/>
        </w:rPr>
      </w:pPr>
      <w:r w:rsidRPr="00A971E7">
        <w:rPr>
          <w:color w:val="7030A0"/>
        </w:rPr>
        <w:t>&lt;/fragment&gt;</w:t>
      </w:r>
      <w:r>
        <w:rPr>
          <w:color w:val="7030A0"/>
        </w:rPr>
        <w:t>&lt;drop/&gt;</w:t>
      </w:r>
    </w:p>
    <w:p w14:paraId="2477EC35"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485" w:name="_Toc457510577"/>
      <w:bookmarkStart w:id="486" w:name="_Toc123553712"/>
      <w:r>
        <w:t>Fragment: Start attribute table brief</w:t>
      </w:r>
      <w:r w:rsidRPr="004D6EA6">
        <w:t xml:space="preserve"> &lt;drop/&gt;</w:t>
      </w:r>
      <w:bookmarkEnd w:id="485"/>
      <w:bookmarkEnd w:id="486"/>
    </w:p>
    <w:p w14:paraId="27AD7ABB" w14:textId="77777777" w:rsidR="00D7333F" w:rsidRPr="003F0E3A" w:rsidRDefault="00D7333F" w:rsidP="00D7333F">
      <w:pPr>
        <w:spacing w:after="0"/>
        <w:rPr>
          <w:color w:val="7030A0"/>
          <w14:textFill>
            <w14:solidFill>
              <w14:srgbClr w14:val="7030A0">
                <w14:lumMod w14:val="75000"/>
              </w14:srgbClr>
            </w14:solidFill>
          </w14:textFill>
        </w:rPr>
      </w:pPr>
      <w:r w:rsidRPr="00D975ED">
        <w:rPr>
          <w:color w:val="7030A0"/>
        </w:rPr>
        <w:t>&lt;fragment name=’</w:t>
      </w:r>
      <w:proofErr w:type="spellStart"/>
      <w:r>
        <w:rPr>
          <w:color w:val="FF0000"/>
        </w:rPr>
        <w:t>insertAttributeTableHeader</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w:t>
      </w:r>
      <w:r w:rsidRPr="006E5E92">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cl</w:t>
      </w:r>
      <w:r>
        <w:rPr>
          <w:color w:val="7030A0"/>
        </w:rPr>
        <w:t>’ type=’</w:t>
      </w:r>
      <w:proofErr w:type="spellStart"/>
      <w:r>
        <w:rPr>
          <w:color w:val="7030A0"/>
        </w:rPr>
        <w:t>uml</w:t>
      </w:r>
      <w:proofErr w:type="spellEnd"/>
      <w:r>
        <w:rPr>
          <w:color w:val="7030A0"/>
        </w:rPr>
        <w:t>::</w:t>
      </w:r>
      <w:proofErr w:type="spellStart"/>
      <w:r>
        <w:rPr>
          <w:color w:val="7030A0"/>
        </w:rPr>
        <w:t>Class</w:t>
      </w:r>
      <w:r w:rsidRPr="00D975ED">
        <w:rPr>
          <w:color w:val="7030A0"/>
        </w:rPr>
        <w:t>’</w:t>
      </w:r>
      <w:proofErr w:type="spellEnd"/>
      <w:r w:rsidRPr="00D975ED">
        <w:rPr>
          <w:color w:val="7030A0"/>
        </w:rPr>
        <w:t>/&gt;&lt;drop/&gt;</w:t>
      </w:r>
    </w:p>
    <w:tbl>
      <w:tblPr>
        <w:tblStyle w:val="TableGrid"/>
        <w:tblW w:w="0" w:type="auto"/>
        <w:tblLayout w:type="fixed"/>
        <w:tblLook w:val="04A0" w:firstRow="1" w:lastRow="0" w:firstColumn="1" w:lastColumn="0" w:noHBand="0" w:noVBand="1"/>
      </w:tblPr>
      <w:tblGrid>
        <w:gridCol w:w="2538"/>
        <w:gridCol w:w="1726"/>
        <w:gridCol w:w="5118"/>
      </w:tblGrid>
      <w:tr w:rsidR="00D7333F" w:rsidRPr="00D329F2" w14:paraId="3FAF7168" w14:textId="77777777" w:rsidTr="00BA0C15">
        <w:trPr>
          <w:cantSplit/>
        </w:trPr>
        <w:tc>
          <w:tcPr>
            <w:tcW w:w="2538" w:type="dxa"/>
          </w:tcPr>
          <w:p w14:paraId="454A2ABB" w14:textId="77777777" w:rsidR="00D7333F" w:rsidRPr="00ED52CB" w:rsidRDefault="00D7333F" w:rsidP="00BA0C15">
            <w:pPr>
              <w:rPr>
                <w:rFonts w:cs="Times New Roman"/>
                <w:b/>
                <w:sz w:val="16"/>
              </w:rPr>
            </w:pPr>
            <w:r w:rsidRPr="00ED52CB">
              <w:rPr>
                <w:rFonts w:cs="Times New Roman"/>
                <w:b/>
                <w:sz w:val="16"/>
              </w:rPr>
              <w:t>Attribute Name</w:t>
            </w:r>
          </w:p>
        </w:tc>
        <w:tc>
          <w:tcPr>
            <w:tcW w:w="1726" w:type="dxa"/>
          </w:tcPr>
          <w:p w14:paraId="495616C2" w14:textId="77777777" w:rsidR="00D7333F" w:rsidRPr="00ED52CB" w:rsidRDefault="00D7333F" w:rsidP="00BA0C15">
            <w:pPr>
              <w:rPr>
                <w:rFonts w:cs="Times New Roman"/>
                <w:b/>
                <w:sz w:val="16"/>
              </w:rPr>
            </w:pPr>
            <w:r>
              <w:rPr>
                <w:rFonts w:cs="Times New Roman"/>
                <w:b/>
                <w:sz w:val="16"/>
              </w:rPr>
              <w:t>Lifecycle Stereotype (empty = Mature)</w:t>
            </w:r>
          </w:p>
        </w:tc>
        <w:tc>
          <w:tcPr>
            <w:tcW w:w="5118" w:type="dxa"/>
          </w:tcPr>
          <w:p w14:paraId="06B3ED9E" w14:textId="77777777" w:rsidR="00D7333F" w:rsidRPr="00ED52CB" w:rsidRDefault="00D7333F" w:rsidP="00BA0C15">
            <w:pPr>
              <w:rPr>
                <w:rFonts w:cs="Times New Roman"/>
                <w:b/>
                <w:sz w:val="16"/>
              </w:rPr>
            </w:pPr>
            <w:r w:rsidRPr="00ED52CB">
              <w:rPr>
                <w:rFonts w:cs="Times New Roman"/>
                <w:b/>
                <w:sz w:val="16"/>
              </w:rPr>
              <w:t>Description</w:t>
            </w:r>
          </w:p>
        </w:tc>
      </w:tr>
    </w:tbl>
    <w:p w14:paraId="489E86A9" w14:textId="77777777" w:rsidR="00D7333F" w:rsidRDefault="00D7333F" w:rsidP="00D7333F">
      <w:pPr>
        <w:rPr>
          <w:color w:val="7030A0"/>
        </w:rPr>
      </w:pPr>
      <w:r w:rsidRPr="00A971E7">
        <w:rPr>
          <w:color w:val="7030A0"/>
        </w:rPr>
        <w:t>&lt;/fragment&gt;</w:t>
      </w:r>
      <w:r>
        <w:rPr>
          <w:color w:val="7030A0"/>
        </w:rPr>
        <w:t>&lt;drop/&gt;</w:t>
      </w:r>
    </w:p>
    <w:p w14:paraId="04A0E01C"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487" w:name="_Toc457510579"/>
      <w:bookmarkStart w:id="488" w:name="_Toc123553713"/>
      <w:r>
        <w:t>Fragment: Insert Attribute table brief</w:t>
      </w:r>
      <w:r w:rsidRPr="004D6EA6">
        <w:t xml:space="preserve"> &lt;drop/&gt;</w:t>
      </w:r>
      <w:bookmarkEnd w:id="487"/>
      <w:bookmarkEnd w:id="488"/>
    </w:p>
    <w:p w14:paraId="2AC23610" w14:textId="77777777" w:rsidR="00D7333F" w:rsidRPr="00C047A6" w:rsidRDefault="00D7333F" w:rsidP="00D7333F">
      <w:pPr>
        <w:spacing w:after="0"/>
        <w:rPr>
          <w:color w:val="7030A0"/>
        </w:rPr>
      </w:pPr>
      <w:r w:rsidRPr="00D975ED">
        <w:rPr>
          <w:color w:val="7030A0"/>
        </w:rPr>
        <w:t>&lt;fragment name=’</w:t>
      </w:r>
      <w:proofErr w:type="spellStart"/>
      <w:r>
        <w:rPr>
          <w:color w:val="FF0000"/>
        </w:rPr>
        <w:t>insertAttributeTableBrief</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 xml:space="preserve">’ </w:t>
      </w:r>
      <w:r w:rsidRPr="00D975ED">
        <w:rPr>
          <w:color w:val="7030A0"/>
        </w:rPr>
        <w:t>importedFragments='</w:t>
      </w:r>
      <w:r>
        <w:rPr>
          <w:bCs/>
          <w:color w:val="FF0000"/>
        </w:rPr>
        <w:t>insert</w:t>
      </w:r>
      <w:r>
        <w:rPr>
          <w:color w:val="FF0000"/>
        </w:rPr>
        <w:t>AttributeTableHeader;</w:t>
      </w:r>
      <w:r>
        <w:rPr>
          <w:bCs/>
          <w:color w:val="FF0000"/>
        </w:rPr>
        <w:t>insert</w:t>
      </w:r>
      <w:r>
        <w:rPr>
          <w:color w:val="FF0000"/>
        </w:rPr>
        <w:t>AttributeRowBrief</w:t>
      </w:r>
      <w:r>
        <w:rPr>
          <w:color w:val="7030A0"/>
        </w:rPr>
        <w:t>’</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cl</w:t>
      </w:r>
      <w:r>
        <w:rPr>
          <w:color w:val="7030A0"/>
        </w:rPr>
        <w:t>’ type=’</w:t>
      </w:r>
      <w:proofErr w:type="spellStart"/>
      <w:r>
        <w:rPr>
          <w:color w:val="7030A0"/>
        </w:rPr>
        <w:t>uml</w:t>
      </w:r>
      <w:proofErr w:type="spellEnd"/>
      <w:r>
        <w:rPr>
          <w:color w:val="7030A0"/>
        </w:rPr>
        <w:t>::</w:t>
      </w:r>
      <w:proofErr w:type="spellStart"/>
      <w:r>
        <w:rPr>
          <w:color w:val="7030A0"/>
        </w:rPr>
        <w:t>Class</w:t>
      </w:r>
      <w:r w:rsidRPr="00D975ED">
        <w:rPr>
          <w:color w:val="7030A0"/>
        </w:rPr>
        <w:t>’</w:t>
      </w:r>
      <w:proofErr w:type="spellEnd"/>
      <w:r w:rsidRPr="00D975ED">
        <w:rPr>
          <w:color w:val="7030A0"/>
        </w:rPr>
        <w:t>/&gt;&lt;drop/&gt;</w:t>
      </w:r>
      <w:r>
        <w:rPr>
          <w:color w:val="7030A0"/>
        </w:rPr>
        <w:br/>
      </w:r>
      <w:r w:rsidRPr="007B371A">
        <w:rPr>
          <w:bCs/>
          <w:color w:val="7030A0"/>
        </w:rPr>
        <w:t xml:space="preserve">[if  </w:t>
      </w:r>
      <w:proofErr w:type="spellStart"/>
      <w:r w:rsidRPr="007B371A">
        <w:rPr>
          <w:bCs/>
          <w:color w:val="7030A0"/>
        </w:rPr>
        <w:t>cl.ownedAttribute</w:t>
      </w:r>
      <w:proofErr w:type="spellEnd"/>
      <w:r w:rsidRPr="007B371A">
        <w:rPr>
          <w:bCs/>
          <w:color w:val="7030A0"/>
        </w:rPr>
        <w:t>-&gt;</w:t>
      </w:r>
      <w:proofErr w:type="spellStart"/>
      <w:r w:rsidRPr="007B371A">
        <w:rPr>
          <w:bCs/>
          <w:color w:val="7030A0"/>
        </w:rPr>
        <w:t>notEmpty</w:t>
      </w:r>
      <w:proofErr w:type="spellEnd"/>
      <w:r w:rsidRPr="007B371A">
        <w:rPr>
          <w:bCs/>
          <w:color w:val="7030A0"/>
        </w:rPr>
        <w:t>()]&lt;drop/&gt;</w:t>
      </w:r>
    </w:p>
    <w:p w14:paraId="77A0DDE0" w14:textId="77777777" w:rsidR="00D7333F" w:rsidRPr="003F0E3A" w:rsidRDefault="00D7333F" w:rsidP="00D7333F">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[cl.name/]</w:t>
      </w:r>
    </w:p>
    <w:p w14:paraId="716CC0F3" w14:textId="77777777" w:rsidR="00D7333F" w:rsidRDefault="00D7333F" w:rsidP="00D7333F">
      <w:pPr>
        <w:spacing w:after="0"/>
        <w:rPr>
          <w:color w:val="7030A0"/>
        </w:rPr>
      </w:pPr>
      <w:r w:rsidRPr="00073611">
        <w:rPr>
          <w:color w:val="7030A0"/>
        </w:rPr>
        <w:t>&lt;table&gt;&lt;drop/&gt;</w:t>
      </w:r>
    </w:p>
    <w:p w14:paraId="74331DBD" w14:textId="77777777" w:rsidR="00D7333F" w:rsidRDefault="00D7333F" w:rsidP="00D7333F">
      <w:pPr>
        <w:spacing w:after="0"/>
        <w:rPr>
          <w:bCs/>
          <w:color w:val="7030A0"/>
        </w:rPr>
      </w:pPr>
      <w:r>
        <w:rPr>
          <w:bCs/>
          <w:color w:val="7030A0"/>
        </w:rPr>
        <w:t>[</w:t>
      </w:r>
      <w:proofErr w:type="spellStart"/>
      <w:r>
        <w:rPr>
          <w:bCs/>
          <w:color w:val="7030A0"/>
        </w:rPr>
        <w:t>cl.</w:t>
      </w:r>
      <w:r>
        <w:rPr>
          <w:bCs/>
          <w:color w:val="FF0000"/>
        </w:rPr>
        <w:t>insert</w:t>
      </w:r>
      <w:r>
        <w:rPr>
          <w:color w:val="FF0000"/>
        </w:rPr>
        <w:t>AttributeTableHeader</w:t>
      </w:r>
      <w:proofErr w:type="spellEnd"/>
      <w:r>
        <w:rPr>
          <w:bCs/>
          <w:color w:val="7030A0"/>
        </w:rPr>
        <w:t xml:space="preserve"> ()/]</w:t>
      </w:r>
    </w:p>
    <w:p w14:paraId="6808D86A" w14:textId="77777777" w:rsidR="00D7333F" w:rsidRDefault="00D7333F" w:rsidP="00D7333F">
      <w:pPr>
        <w:spacing w:after="0"/>
        <w:rPr>
          <w:color w:val="7030A0"/>
        </w:rPr>
      </w:pPr>
      <w:r w:rsidRPr="00073611">
        <w:rPr>
          <w:color w:val="7030A0"/>
        </w:rPr>
        <w:t>[for (</w:t>
      </w:r>
      <w:proofErr w:type="spellStart"/>
      <w:r>
        <w:rPr>
          <w:color w:val="7030A0"/>
        </w:rPr>
        <w:t>p:Property|cl.ownedAttribute</w:t>
      </w:r>
      <w:proofErr w:type="spellEnd"/>
      <w:r>
        <w:rPr>
          <w:color w:val="7030A0"/>
        </w:rPr>
        <w:t>)</w:t>
      </w:r>
      <w:r w:rsidRPr="00073611">
        <w:rPr>
          <w:color w:val="7030A0"/>
        </w:rPr>
        <w:t>]&lt;drop/&gt;</w:t>
      </w:r>
    </w:p>
    <w:p w14:paraId="366344FB" w14:textId="77777777" w:rsidR="00D7333F" w:rsidRPr="00EC6C80" w:rsidRDefault="00D7333F" w:rsidP="00D7333F">
      <w:pPr>
        <w:spacing w:after="0"/>
        <w:rPr>
          <w:color w:val="7030A0"/>
        </w:rPr>
      </w:pPr>
      <w:r>
        <w:rPr>
          <w:bCs/>
          <w:color w:val="7030A0"/>
        </w:rPr>
        <w:t xml:space="preserve">[if (not </w:t>
      </w:r>
      <w:proofErr w:type="spellStart"/>
      <w:r>
        <w:rPr>
          <w:bCs/>
          <w:color w:val="7030A0"/>
        </w:rPr>
        <w:t>p.name.contains</w:t>
      </w:r>
      <w:proofErr w:type="spellEnd"/>
      <w:r>
        <w:rPr>
          <w:bCs/>
          <w:color w:val="7030A0"/>
        </w:rPr>
        <w:t>(‘_’))]&lt;drop/&gt;</w:t>
      </w:r>
    </w:p>
    <w:p w14:paraId="195A2F4C" w14:textId="77777777" w:rsidR="00D7333F" w:rsidRDefault="00D7333F" w:rsidP="00D7333F">
      <w:pPr>
        <w:spacing w:after="0"/>
        <w:rPr>
          <w:bCs/>
          <w:color w:val="7030A0"/>
        </w:rPr>
      </w:pPr>
      <w:r>
        <w:rPr>
          <w:bCs/>
          <w:color w:val="7030A0"/>
        </w:rPr>
        <w:t>[</w:t>
      </w:r>
      <w:proofErr w:type="spellStart"/>
      <w:r>
        <w:rPr>
          <w:bCs/>
          <w:color w:val="7030A0"/>
        </w:rPr>
        <w:t>p.</w:t>
      </w:r>
      <w:r>
        <w:rPr>
          <w:bCs/>
          <w:color w:val="FF0000"/>
        </w:rPr>
        <w:t>insert</w:t>
      </w:r>
      <w:r>
        <w:rPr>
          <w:color w:val="FF0000"/>
        </w:rPr>
        <w:t>AttributeRowBrief</w:t>
      </w:r>
      <w:proofErr w:type="spellEnd"/>
      <w:r>
        <w:rPr>
          <w:bCs/>
          <w:color w:val="7030A0"/>
        </w:rPr>
        <w:t xml:space="preserve"> ()/]</w:t>
      </w:r>
    </w:p>
    <w:p w14:paraId="33D52F7B" w14:textId="77777777" w:rsidR="00D7333F" w:rsidRDefault="00D7333F" w:rsidP="00D7333F">
      <w:pPr>
        <w:spacing w:after="0"/>
        <w:rPr>
          <w:bCs/>
          <w:color w:val="7030A0"/>
        </w:rPr>
      </w:pPr>
      <w:r>
        <w:rPr>
          <w:bCs/>
          <w:color w:val="7030A0"/>
        </w:rPr>
        <w:t>[/if]&lt;drop/&gt;</w:t>
      </w:r>
    </w:p>
    <w:p w14:paraId="148B565B" w14:textId="77777777" w:rsidR="00D7333F" w:rsidRDefault="00D7333F" w:rsidP="00D7333F">
      <w:pPr>
        <w:spacing w:after="0"/>
        <w:rPr>
          <w:color w:val="7030A0"/>
        </w:rPr>
      </w:pPr>
      <w:r w:rsidRPr="00EF122A">
        <w:rPr>
          <w:color w:val="7030A0"/>
        </w:rPr>
        <w:t>[/for]&lt;drop/&gt;</w:t>
      </w:r>
    </w:p>
    <w:p w14:paraId="407C9E46" w14:textId="77777777" w:rsidR="00D7333F" w:rsidRDefault="00D7333F" w:rsidP="00D7333F">
      <w:pPr>
        <w:spacing w:after="0"/>
        <w:rPr>
          <w:color w:val="7030A0"/>
        </w:rPr>
      </w:pPr>
      <w:r w:rsidRPr="00073611">
        <w:rPr>
          <w:color w:val="7030A0"/>
        </w:rPr>
        <w:lastRenderedPageBreak/>
        <w:t>[for (</w:t>
      </w:r>
      <w:proofErr w:type="spellStart"/>
      <w:r>
        <w:rPr>
          <w:color w:val="7030A0"/>
        </w:rPr>
        <w:t>p:Property|cl.ownedAttribute</w:t>
      </w:r>
      <w:proofErr w:type="spellEnd"/>
      <w:r>
        <w:rPr>
          <w:color w:val="7030A0"/>
        </w:rPr>
        <w:t>)</w:t>
      </w:r>
      <w:r w:rsidRPr="00073611">
        <w:rPr>
          <w:color w:val="7030A0"/>
        </w:rPr>
        <w:t>]&lt;drop/&gt;</w:t>
      </w:r>
    </w:p>
    <w:p w14:paraId="07D0CCA2" w14:textId="77777777" w:rsidR="00D7333F" w:rsidRPr="00EC6C80" w:rsidRDefault="00D7333F" w:rsidP="00D7333F">
      <w:pPr>
        <w:spacing w:after="0"/>
        <w:rPr>
          <w:color w:val="7030A0"/>
        </w:rPr>
      </w:pPr>
      <w:r>
        <w:rPr>
          <w:bCs/>
          <w:color w:val="7030A0"/>
        </w:rPr>
        <w:t>[if (</w:t>
      </w:r>
      <w:proofErr w:type="spellStart"/>
      <w:r>
        <w:rPr>
          <w:bCs/>
          <w:color w:val="7030A0"/>
        </w:rPr>
        <w:t>p.name.contains</w:t>
      </w:r>
      <w:proofErr w:type="spellEnd"/>
      <w:r>
        <w:rPr>
          <w:bCs/>
          <w:color w:val="7030A0"/>
        </w:rPr>
        <w:t>(‘_’))]&lt;drop/&gt;</w:t>
      </w:r>
    </w:p>
    <w:p w14:paraId="70471739" w14:textId="77777777" w:rsidR="00D7333F" w:rsidRDefault="00D7333F" w:rsidP="00D7333F">
      <w:pPr>
        <w:spacing w:after="0"/>
        <w:rPr>
          <w:bCs/>
          <w:color w:val="7030A0"/>
        </w:rPr>
      </w:pPr>
      <w:r>
        <w:rPr>
          <w:bCs/>
          <w:color w:val="7030A0"/>
        </w:rPr>
        <w:t>[</w:t>
      </w:r>
      <w:proofErr w:type="spellStart"/>
      <w:r>
        <w:rPr>
          <w:bCs/>
          <w:color w:val="7030A0"/>
        </w:rPr>
        <w:t>p.</w:t>
      </w:r>
      <w:r>
        <w:rPr>
          <w:bCs/>
          <w:color w:val="FF0000"/>
        </w:rPr>
        <w:t>insert</w:t>
      </w:r>
      <w:r>
        <w:rPr>
          <w:color w:val="FF0000"/>
        </w:rPr>
        <w:t>AttributeRowBrief</w:t>
      </w:r>
      <w:proofErr w:type="spellEnd"/>
      <w:r>
        <w:rPr>
          <w:bCs/>
          <w:color w:val="7030A0"/>
        </w:rPr>
        <w:t xml:space="preserve"> ()/]</w:t>
      </w:r>
    </w:p>
    <w:p w14:paraId="7252E4A2" w14:textId="77777777" w:rsidR="00D7333F" w:rsidRDefault="00D7333F" w:rsidP="00D7333F">
      <w:pPr>
        <w:spacing w:after="0"/>
        <w:rPr>
          <w:bCs/>
          <w:color w:val="7030A0"/>
        </w:rPr>
      </w:pPr>
      <w:r>
        <w:rPr>
          <w:bCs/>
          <w:color w:val="7030A0"/>
        </w:rPr>
        <w:t>[/if]&lt;drop/&gt;</w:t>
      </w:r>
    </w:p>
    <w:p w14:paraId="711A0FA9" w14:textId="77777777" w:rsidR="00D7333F" w:rsidRDefault="00D7333F" w:rsidP="00D7333F">
      <w:pPr>
        <w:spacing w:after="0"/>
        <w:rPr>
          <w:color w:val="7030A0"/>
        </w:rPr>
      </w:pPr>
      <w:r w:rsidRPr="00EF122A">
        <w:rPr>
          <w:color w:val="7030A0"/>
        </w:rPr>
        <w:t>[/for]&lt;drop/&gt;</w:t>
      </w:r>
    </w:p>
    <w:p w14:paraId="0FD7CD7E" w14:textId="77777777" w:rsidR="00D7333F" w:rsidRPr="00693E11" w:rsidRDefault="00D7333F" w:rsidP="00D7333F">
      <w:pPr>
        <w:spacing w:after="0"/>
        <w:rPr>
          <w:bCs/>
          <w:color w:val="7030A0"/>
        </w:rPr>
      </w:pPr>
      <w:r>
        <w:rPr>
          <w:bCs/>
          <w:color w:val="7030A0"/>
        </w:rPr>
        <w:t>&lt;/table&gt;&lt;drop/&gt;</w:t>
      </w:r>
    </w:p>
    <w:p w14:paraId="64F3216E" w14:textId="77777777" w:rsidR="00D7333F" w:rsidRDefault="00D7333F" w:rsidP="00D7333F">
      <w:pPr>
        <w:spacing w:after="0"/>
        <w:rPr>
          <w:bCs/>
          <w:color w:val="7030A0"/>
        </w:rPr>
      </w:pPr>
      <w:r>
        <w:rPr>
          <w:bCs/>
          <w:color w:val="7030A0"/>
        </w:rPr>
        <w:t>[/if]&lt;drop/&gt;</w:t>
      </w:r>
    </w:p>
    <w:p w14:paraId="5E565DD0" w14:textId="77777777" w:rsidR="00D7333F" w:rsidRDefault="00D7333F" w:rsidP="00D7333F">
      <w:pPr>
        <w:spacing w:after="0"/>
        <w:rPr>
          <w:color w:val="7030A0"/>
        </w:rPr>
      </w:pPr>
      <w:r w:rsidRPr="00A971E7">
        <w:rPr>
          <w:color w:val="7030A0"/>
        </w:rPr>
        <w:t>&lt;/fragment&gt;</w:t>
      </w:r>
      <w:r>
        <w:rPr>
          <w:color w:val="7030A0"/>
        </w:rPr>
        <w:t>&lt;drop/&gt;</w:t>
      </w:r>
    </w:p>
    <w:p w14:paraId="3259E122"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489" w:name="_Toc457510580"/>
      <w:bookmarkStart w:id="490" w:name="_Toc123553714"/>
      <w:r>
        <w:t>Fragment: Insert Ten Specified Attribute table brief</w:t>
      </w:r>
      <w:r w:rsidRPr="004D6EA6">
        <w:t xml:space="preserve"> &lt;drop/&gt;</w:t>
      </w:r>
      <w:bookmarkEnd w:id="489"/>
      <w:bookmarkEnd w:id="490"/>
    </w:p>
    <w:p w14:paraId="3D1EB6C2" w14:textId="77777777" w:rsidR="00D7333F" w:rsidRDefault="00D7333F" w:rsidP="00D7333F">
      <w:pPr>
        <w:spacing w:after="0"/>
        <w:rPr>
          <w:color w:val="7030A0"/>
        </w:rPr>
      </w:pPr>
      <w:r w:rsidRPr="00D975ED">
        <w:rPr>
          <w:color w:val="7030A0"/>
        </w:rPr>
        <w:t>&lt;fragment name=’</w:t>
      </w:r>
      <w:proofErr w:type="spellStart"/>
      <w:r>
        <w:rPr>
          <w:color w:val="FF0000"/>
        </w:rPr>
        <w:t>insertTenSpecifiedAttributeTableBrief</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 xml:space="preserve">’ </w:t>
      </w:r>
      <w:r w:rsidRPr="00D975ED">
        <w:rPr>
          <w:color w:val="7030A0"/>
        </w:rPr>
        <w:t>importedFragments='</w:t>
      </w:r>
      <w:r>
        <w:rPr>
          <w:bCs/>
          <w:color w:val="FF0000"/>
        </w:rPr>
        <w:t>insert</w:t>
      </w:r>
      <w:r>
        <w:rPr>
          <w:color w:val="FF0000"/>
        </w:rPr>
        <w:t>AttributeTableHeader;</w:t>
      </w:r>
      <w:r>
        <w:rPr>
          <w:bCs/>
          <w:color w:val="FF0000"/>
        </w:rPr>
        <w:t>insert</w:t>
      </w:r>
      <w:r>
        <w:rPr>
          <w:color w:val="FF0000"/>
        </w:rPr>
        <w:t>AttributeRowBrief</w:t>
      </w:r>
      <w:r>
        <w:rPr>
          <w:color w:val="7030A0"/>
        </w:rPr>
        <w:t>’</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cl</w:t>
      </w:r>
      <w:r>
        <w:rPr>
          <w:color w:val="7030A0"/>
        </w:rPr>
        <w:t>’ type=’</w:t>
      </w:r>
      <w:proofErr w:type="spellStart"/>
      <w:r>
        <w:rPr>
          <w:color w:val="7030A0"/>
        </w:rPr>
        <w:t>uml</w:t>
      </w:r>
      <w:proofErr w:type="spellEnd"/>
      <w:r>
        <w:rPr>
          <w:color w:val="7030A0"/>
        </w:rPr>
        <w:t>::</w:t>
      </w:r>
      <w:proofErr w:type="spellStart"/>
      <w:r>
        <w:rPr>
          <w:color w:val="7030A0"/>
        </w:rPr>
        <w:t>Class</w:t>
      </w:r>
      <w:r w:rsidRPr="00D975ED">
        <w:rPr>
          <w:color w:val="7030A0"/>
        </w:rPr>
        <w:t>’</w:t>
      </w:r>
      <w:proofErr w:type="spellEnd"/>
      <w:r w:rsidRPr="00D975ED">
        <w:rPr>
          <w:color w:val="7030A0"/>
        </w:rPr>
        <w:t>/&gt;&lt;drop/&gt;</w:t>
      </w:r>
    </w:p>
    <w:p w14:paraId="5E560F69" w14:textId="77777777" w:rsidR="00D7333F" w:rsidRDefault="00D7333F" w:rsidP="00D7333F">
      <w:pPr>
        <w:spacing w:after="0"/>
        <w:rPr>
          <w:color w:val="7030A0"/>
        </w:rPr>
      </w:pP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p1</w:t>
      </w:r>
      <w:r>
        <w:rPr>
          <w:color w:val="7030A0"/>
        </w:rPr>
        <w:t>’ type=‘String’</w:t>
      </w:r>
      <w:r w:rsidRPr="00D975ED">
        <w:rPr>
          <w:color w:val="7030A0"/>
        </w:rPr>
        <w:t>/&gt;&lt;drop/&gt;</w:t>
      </w:r>
    </w:p>
    <w:p w14:paraId="269A0E4E" w14:textId="77777777" w:rsidR="00D7333F" w:rsidRPr="00C047A6" w:rsidRDefault="00D7333F" w:rsidP="00D7333F">
      <w:pPr>
        <w:spacing w:after="0"/>
        <w:rPr>
          <w:color w:val="7030A0"/>
        </w:rPr>
      </w:pP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p2</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p3</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p4</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p5</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p6</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p7</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p8</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p9</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p10</w:t>
      </w:r>
      <w:r>
        <w:rPr>
          <w:color w:val="7030A0"/>
        </w:rPr>
        <w:t>’ type=‘String’</w:t>
      </w:r>
      <w:r w:rsidRPr="00D975ED">
        <w:rPr>
          <w:color w:val="7030A0"/>
        </w:rPr>
        <w:t>/&gt;&lt;drop/&gt;</w:t>
      </w:r>
      <w:r>
        <w:rPr>
          <w:color w:val="7030A0"/>
        </w:rPr>
        <w:br/>
      </w:r>
      <w:r w:rsidRPr="007B371A">
        <w:rPr>
          <w:bCs/>
          <w:color w:val="7030A0"/>
        </w:rPr>
        <w:t xml:space="preserve">[if  </w:t>
      </w:r>
      <w:proofErr w:type="spellStart"/>
      <w:r w:rsidRPr="007B371A">
        <w:rPr>
          <w:bCs/>
          <w:color w:val="7030A0"/>
        </w:rPr>
        <w:t>cl.ownedAttribute</w:t>
      </w:r>
      <w:proofErr w:type="spellEnd"/>
      <w:r w:rsidRPr="007B371A">
        <w:rPr>
          <w:bCs/>
          <w:color w:val="7030A0"/>
        </w:rPr>
        <w:t>-&gt;</w:t>
      </w:r>
      <w:proofErr w:type="spellStart"/>
      <w:r w:rsidRPr="007B371A">
        <w:rPr>
          <w:bCs/>
          <w:color w:val="7030A0"/>
        </w:rPr>
        <w:t>notEmpty</w:t>
      </w:r>
      <w:proofErr w:type="spellEnd"/>
      <w:r w:rsidRPr="007B371A">
        <w:rPr>
          <w:bCs/>
          <w:color w:val="7030A0"/>
        </w:rPr>
        <w:t>()]&lt;drop/&gt;</w:t>
      </w:r>
    </w:p>
    <w:p w14:paraId="7F239408" w14:textId="77777777" w:rsidR="00D7333F" w:rsidRPr="003F0E3A" w:rsidRDefault="00D7333F" w:rsidP="00D7333F">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[cl.name/]</w:t>
      </w:r>
    </w:p>
    <w:p w14:paraId="12F304F9" w14:textId="77777777" w:rsidR="00D7333F" w:rsidRDefault="00D7333F" w:rsidP="00D7333F">
      <w:pPr>
        <w:spacing w:after="0"/>
        <w:rPr>
          <w:color w:val="7030A0"/>
        </w:rPr>
      </w:pPr>
      <w:r w:rsidRPr="00073611">
        <w:rPr>
          <w:color w:val="7030A0"/>
        </w:rPr>
        <w:t>&lt;table&gt;&lt;drop/&gt;</w:t>
      </w:r>
    </w:p>
    <w:p w14:paraId="101286EC" w14:textId="77777777" w:rsidR="00D7333F" w:rsidRDefault="00D7333F" w:rsidP="00D7333F">
      <w:pPr>
        <w:spacing w:after="0"/>
        <w:rPr>
          <w:bCs/>
          <w:color w:val="7030A0"/>
        </w:rPr>
      </w:pPr>
      <w:r>
        <w:rPr>
          <w:bCs/>
          <w:color w:val="7030A0"/>
        </w:rPr>
        <w:t>[</w:t>
      </w:r>
      <w:proofErr w:type="spellStart"/>
      <w:r>
        <w:rPr>
          <w:bCs/>
          <w:color w:val="7030A0"/>
        </w:rPr>
        <w:t>cl.</w:t>
      </w:r>
      <w:r>
        <w:rPr>
          <w:bCs/>
          <w:color w:val="FF0000"/>
        </w:rPr>
        <w:t>insert</w:t>
      </w:r>
      <w:r>
        <w:rPr>
          <w:color w:val="FF0000"/>
        </w:rPr>
        <w:t>AttributeTableHeader</w:t>
      </w:r>
      <w:proofErr w:type="spellEnd"/>
      <w:r>
        <w:rPr>
          <w:bCs/>
          <w:color w:val="7030A0"/>
        </w:rPr>
        <w:t xml:space="preserve"> ()/]</w:t>
      </w:r>
    </w:p>
    <w:p w14:paraId="31CEC3A2" w14:textId="77777777" w:rsidR="00D7333F" w:rsidRPr="00B565B7" w:rsidRDefault="00D7333F" w:rsidP="00D7333F">
      <w:pPr>
        <w:spacing w:after="0"/>
        <w:rPr>
          <w:color w:val="7030A0"/>
        </w:rPr>
      </w:pPr>
      <w:r w:rsidRPr="00073611">
        <w:rPr>
          <w:color w:val="7030A0"/>
        </w:rPr>
        <w:t>[for (</w:t>
      </w:r>
      <w:proofErr w:type="spellStart"/>
      <w:r>
        <w:rPr>
          <w:color w:val="7030A0"/>
        </w:rPr>
        <w:t>p:Property|cl.ownedAttribute</w:t>
      </w:r>
      <w:proofErr w:type="spellEnd"/>
      <w:r>
        <w:rPr>
          <w:color w:val="7030A0"/>
        </w:rPr>
        <w:t>)</w:t>
      </w:r>
      <w:r w:rsidRPr="00073611">
        <w:rPr>
          <w:color w:val="7030A0"/>
        </w:rPr>
        <w:t>]&lt;drop/&gt;</w:t>
      </w:r>
    </w:p>
    <w:p w14:paraId="6433E4A8" w14:textId="77777777" w:rsidR="00D7333F" w:rsidRDefault="00D7333F" w:rsidP="00D7333F">
      <w:pPr>
        <w:spacing w:after="0"/>
        <w:rPr>
          <w:bCs/>
          <w:color w:val="7030A0"/>
        </w:rPr>
      </w:pPr>
      <w:r w:rsidRPr="007B371A">
        <w:rPr>
          <w:bCs/>
          <w:color w:val="7030A0"/>
        </w:rPr>
        <w:t xml:space="preserve">[if  </w:t>
      </w:r>
      <w:r>
        <w:rPr>
          <w:bCs/>
          <w:color w:val="7030A0"/>
        </w:rPr>
        <w:t>(</w:t>
      </w:r>
      <w:proofErr w:type="spellStart"/>
      <w:r>
        <w:rPr>
          <w:bCs/>
          <w:color w:val="7030A0"/>
        </w:rPr>
        <w:t>p.name.contains</w:t>
      </w:r>
      <w:proofErr w:type="spellEnd"/>
      <w:r w:rsidRPr="007B371A">
        <w:rPr>
          <w:bCs/>
          <w:color w:val="7030A0"/>
        </w:rPr>
        <w:t>(</w:t>
      </w:r>
      <w:r w:rsidRPr="00C047A6">
        <w:rPr>
          <w:bCs/>
          <w:color w:val="237BE8" w:themeColor="accent3" w:themeTint="99"/>
        </w:rPr>
        <w:t>p1</w:t>
      </w:r>
      <w:r w:rsidRPr="007B371A">
        <w:rPr>
          <w:bCs/>
          <w:color w:val="7030A0"/>
        </w:rPr>
        <w:t>)</w:t>
      </w:r>
      <w:r>
        <w:rPr>
          <w:bCs/>
          <w:color w:val="7030A0"/>
        </w:rPr>
        <w:t xml:space="preserve"> or </w:t>
      </w:r>
      <w:proofErr w:type="spellStart"/>
      <w:r>
        <w:rPr>
          <w:bCs/>
          <w:color w:val="7030A0"/>
        </w:rPr>
        <w:t>p.name.contains</w:t>
      </w:r>
      <w:proofErr w:type="spellEnd"/>
      <w:r w:rsidRPr="007B371A">
        <w:rPr>
          <w:bCs/>
          <w:color w:val="7030A0"/>
        </w:rPr>
        <w:t>(</w:t>
      </w:r>
      <w:r>
        <w:rPr>
          <w:bCs/>
          <w:color w:val="237BE8" w:themeColor="accent3" w:themeTint="99"/>
        </w:rPr>
        <w:t>p2</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p3</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p4</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p5</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p6</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p7</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p8</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p9</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p10</w:t>
      </w:r>
      <w:r w:rsidRPr="007B371A">
        <w:rPr>
          <w:bCs/>
          <w:color w:val="7030A0"/>
        </w:rPr>
        <w:t>)</w:t>
      </w:r>
      <w:r>
        <w:rPr>
          <w:bCs/>
          <w:color w:val="7030A0"/>
        </w:rPr>
        <w:t>)</w:t>
      </w:r>
      <w:r w:rsidRPr="007B371A">
        <w:rPr>
          <w:bCs/>
          <w:color w:val="7030A0"/>
        </w:rPr>
        <w:t>]&lt;drop/&gt;</w:t>
      </w:r>
    </w:p>
    <w:p w14:paraId="35D7F3D3" w14:textId="77777777" w:rsidR="00D7333F" w:rsidRPr="00EC6C80" w:rsidRDefault="00D7333F" w:rsidP="00D7333F">
      <w:pPr>
        <w:spacing w:after="0"/>
        <w:rPr>
          <w:color w:val="7030A0"/>
        </w:rPr>
      </w:pPr>
      <w:r>
        <w:rPr>
          <w:bCs/>
          <w:color w:val="7030A0"/>
        </w:rPr>
        <w:t xml:space="preserve">[if (not </w:t>
      </w:r>
      <w:proofErr w:type="spellStart"/>
      <w:r>
        <w:rPr>
          <w:bCs/>
          <w:color w:val="7030A0"/>
        </w:rPr>
        <w:t>p.name.contains</w:t>
      </w:r>
      <w:proofErr w:type="spellEnd"/>
      <w:r>
        <w:rPr>
          <w:bCs/>
          <w:color w:val="7030A0"/>
        </w:rPr>
        <w:t>(‘_’))]&lt;drop/&gt;</w:t>
      </w:r>
    </w:p>
    <w:p w14:paraId="38B1A39E" w14:textId="77777777" w:rsidR="00D7333F" w:rsidRDefault="00D7333F" w:rsidP="00D7333F">
      <w:pPr>
        <w:spacing w:after="0"/>
        <w:rPr>
          <w:bCs/>
          <w:color w:val="7030A0"/>
        </w:rPr>
      </w:pPr>
      <w:r>
        <w:rPr>
          <w:bCs/>
          <w:color w:val="7030A0"/>
        </w:rPr>
        <w:t>[</w:t>
      </w:r>
      <w:proofErr w:type="spellStart"/>
      <w:r>
        <w:rPr>
          <w:bCs/>
          <w:color w:val="7030A0"/>
        </w:rPr>
        <w:t>p.</w:t>
      </w:r>
      <w:r>
        <w:rPr>
          <w:bCs/>
          <w:color w:val="FF0000"/>
        </w:rPr>
        <w:t>insert</w:t>
      </w:r>
      <w:r>
        <w:rPr>
          <w:color w:val="FF0000"/>
        </w:rPr>
        <w:t>AttributeRowBrief</w:t>
      </w:r>
      <w:proofErr w:type="spellEnd"/>
      <w:r>
        <w:rPr>
          <w:bCs/>
          <w:color w:val="7030A0"/>
        </w:rPr>
        <w:t xml:space="preserve"> ()/]</w:t>
      </w:r>
    </w:p>
    <w:p w14:paraId="11DEC68F" w14:textId="77777777" w:rsidR="00D7333F" w:rsidRDefault="00D7333F" w:rsidP="00D7333F">
      <w:pPr>
        <w:spacing w:after="0"/>
        <w:rPr>
          <w:color w:val="7030A0"/>
        </w:rPr>
      </w:pPr>
      <w:r>
        <w:rPr>
          <w:color w:val="7030A0"/>
        </w:rPr>
        <w:t>[/if]&lt;drop/&gt;</w:t>
      </w:r>
    </w:p>
    <w:p w14:paraId="2A740D7A" w14:textId="77777777" w:rsidR="00D7333F" w:rsidRDefault="00D7333F" w:rsidP="00D7333F">
      <w:pPr>
        <w:spacing w:after="0"/>
        <w:rPr>
          <w:color w:val="7030A0"/>
        </w:rPr>
      </w:pPr>
      <w:r>
        <w:rPr>
          <w:color w:val="7030A0"/>
        </w:rPr>
        <w:t>[/if]&lt;drop/&gt;</w:t>
      </w:r>
    </w:p>
    <w:p w14:paraId="4135DDA2" w14:textId="77777777" w:rsidR="00D7333F" w:rsidRDefault="00D7333F" w:rsidP="00D7333F">
      <w:pPr>
        <w:spacing w:after="0"/>
        <w:rPr>
          <w:bCs/>
          <w:color w:val="7030A0"/>
        </w:rPr>
      </w:pPr>
      <w:r w:rsidRPr="007B371A">
        <w:rPr>
          <w:bCs/>
          <w:color w:val="7030A0"/>
        </w:rPr>
        <w:t xml:space="preserve">[if  </w:t>
      </w:r>
      <w:r>
        <w:rPr>
          <w:bCs/>
          <w:color w:val="7030A0"/>
        </w:rPr>
        <w:t>(</w:t>
      </w:r>
      <w:proofErr w:type="spellStart"/>
      <w:r>
        <w:rPr>
          <w:bCs/>
          <w:color w:val="7030A0"/>
        </w:rPr>
        <w:t>p.name.contains</w:t>
      </w:r>
      <w:proofErr w:type="spellEnd"/>
      <w:r w:rsidRPr="007B371A">
        <w:rPr>
          <w:bCs/>
          <w:color w:val="7030A0"/>
        </w:rPr>
        <w:t>(</w:t>
      </w:r>
      <w:r w:rsidRPr="00C047A6">
        <w:rPr>
          <w:bCs/>
          <w:color w:val="237BE8" w:themeColor="accent3" w:themeTint="99"/>
        </w:rPr>
        <w:t>p1</w:t>
      </w:r>
      <w:r w:rsidRPr="007B371A">
        <w:rPr>
          <w:bCs/>
          <w:color w:val="7030A0"/>
        </w:rPr>
        <w:t>)</w:t>
      </w:r>
      <w:r>
        <w:rPr>
          <w:bCs/>
          <w:color w:val="7030A0"/>
        </w:rPr>
        <w:t xml:space="preserve"> or </w:t>
      </w:r>
      <w:proofErr w:type="spellStart"/>
      <w:r>
        <w:rPr>
          <w:bCs/>
          <w:color w:val="7030A0"/>
        </w:rPr>
        <w:t>p.name.contains</w:t>
      </w:r>
      <w:proofErr w:type="spellEnd"/>
      <w:r w:rsidRPr="007B371A">
        <w:rPr>
          <w:bCs/>
          <w:color w:val="7030A0"/>
        </w:rPr>
        <w:t>(</w:t>
      </w:r>
      <w:r>
        <w:rPr>
          <w:bCs/>
          <w:color w:val="237BE8" w:themeColor="accent3" w:themeTint="99"/>
        </w:rPr>
        <w:t>p2</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p3</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p4</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p5</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p6</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p7</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p8</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p9</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p10</w:t>
      </w:r>
      <w:r w:rsidRPr="007B371A">
        <w:rPr>
          <w:bCs/>
          <w:color w:val="7030A0"/>
        </w:rPr>
        <w:t>)</w:t>
      </w:r>
      <w:r>
        <w:rPr>
          <w:bCs/>
          <w:color w:val="7030A0"/>
        </w:rPr>
        <w:t>)</w:t>
      </w:r>
      <w:r w:rsidRPr="007B371A">
        <w:rPr>
          <w:bCs/>
          <w:color w:val="7030A0"/>
        </w:rPr>
        <w:t>]&lt;drop/&gt;</w:t>
      </w:r>
    </w:p>
    <w:p w14:paraId="4A84614C" w14:textId="77777777" w:rsidR="00D7333F" w:rsidRPr="00EC6C80" w:rsidRDefault="00D7333F" w:rsidP="00D7333F">
      <w:pPr>
        <w:spacing w:after="0"/>
        <w:rPr>
          <w:color w:val="7030A0"/>
        </w:rPr>
      </w:pPr>
      <w:r>
        <w:rPr>
          <w:bCs/>
          <w:color w:val="7030A0"/>
        </w:rPr>
        <w:t>[if (</w:t>
      </w:r>
      <w:proofErr w:type="spellStart"/>
      <w:r>
        <w:rPr>
          <w:bCs/>
          <w:color w:val="7030A0"/>
        </w:rPr>
        <w:t>p.name.contains</w:t>
      </w:r>
      <w:proofErr w:type="spellEnd"/>
      <w:r>
        <w:rPr>
          <w:bCs/>
          <w:color w:val="7030A0"/>
        </w:rPr>
        <w:t>(‘_’))]&lt;drop/&gt;</w:t>
      </w:r>
    </w:p>
    <w:p w14:paraId="53958B75" w14:textId="77777777" w:rsidR="00D7333F" w:rsidRDefault="00D7333F" w:rsidP="00D7333F">
      <w:pPr>
        <w:spacing w:after="0"/>
        <w:rPr>
          <w:bCs/>
          <w:color w:val="7030A0"/>
        </w:rPr>
      </w:pPr>
      <w:r>
        <w:rPr>
          <w:bCs/>
          <w:color w:val="7030A0"/>
        </w:rPr>
        <w:t>[</w:t>
      </w:r>
      <w:proofErr w:type="spellStart"/>
      <w:r>
        <w:rPr>
          <w:bCs/>
          <w:color w:val="7030A0"/>
        </w:rPr>
        <w:t>p.</w:t>
      </w:r>
      <w:r>
        <w:rPr>
          <w:bCs/>
          <w:color w:val="FF0000"/>
        </w:rPr>
        <w:t>insert</w:t>
      </w:r>
      <w:r>
        <w:rPr>
          <w:color w:val="FF0000"/>
        </w:rPr>
        <w:t>AttributeRowBrief</w:t>
      </w:r>
      <w:proofErr w:type="spellEnd"/>
      <w:r>
        <w:rPr>
          <w:bCs/>
          <w:color w:val="7030A0"/>
        </w:rPr>
        <w:t xml:space="preserve"> ()/]</w:t>
      </w:r>
    </w:p>
    <w:p w14:paraId="2B13E218" w14:textId="77777777" w:rsidR="00D7333F" w:rsidRDefault="00D7333F" w:rsidP="00D7333F">
      <w:pPr>
        <w:spacing w:after="0"/>
        <w:rPr>
          <w:color w:val="7030A0"/>
        </w:rPr>
      </w:pPr>
      <w:r>
        <w:rPr>
          <w:color w:val="7030A0"/>
        </w:rPr>
        <w:t>[/if]&lt;drop/&gt;</w:t>
      </w:r>
    </w:p>
    <w:p w14:paraId="34D57D59" w14:textId="77777777" w:rsidR="00D7333F" w:rsidRDefault="00D7333F" w:rsidP="00D7333F">
      <w:pPr>
        <w:spacing w:after="0"/>
        <w:rPr>
          <w:color w:val="7030A0"/>
        </w:rPr>
      </w:pPr>
      <w:r>
        <w:rPr>
          <w:color w:val="7030A0"/>
        </w:rPr>
        <w:t>[/if]&lt;drop/&gt;</w:t>
      </w:r>
    </w:p>
    <w:p w14:paraId="7D3695DF" w14:textId="77777777" w:rsidR="00D7333F" w:rsidRDefault="00D7333F" w:rsidP="00D7333F">
      <w:pPr>
        <w:spacing w:after="0"/>
        <w:rPr>
          <w:color w:val="7030A0"/>
        </w:rPr>
      </w:pPr>
      <w:r w:rsidRPr="00EF122A">
        <w:rPr>
          <w:color w:val="7030A0"/>
        </w:rPr>
        <w:lastRenderedPageBreak/>
        <w:t>[/for]&lt;drop/&gt;</w:t>
      </w:r>
    </w:p>
    <w:p w14:paraId="32208459" w14:textId="77777777" w:rsidR="00D7333F" w:rsidRPr="00693E11" w:rsidRDefault="00D7333F" w:rsidP="00D7333F">
      <w:pPr>
        <w:spacing w:after="0"/>
        <w:rPr>
          <w:bCs/>
          <w:color w:val="7030A0"/>
        </w:rPr>
      </w:pPr>
      <w:r>
        <w:rPr>
          <w:bCs/>
          <w:color w:val="7030A0"/>
        </w:rPr>
        <w:t>&lt;/table&gt;&lt;drop/&gt;</w:t>
      </w:r>
    </w:p>
    <w:p w14:paraId="24821962" w14:textId="77777777" w:rsidR="00D7333F" w:rsidRDefault="00D7333F" w:rsidP="00D7333F">
      <w:pPr>
        <w:spacing w:after="0"/>
        <w:rPr>
          <w:bCs/>
          <w:color w:val="7030A0"/>
        </w:rPr>
      </w:pPr>
      <w:r>
        <w:rPr>
          <w:bCs/>
          <w:color w:val="7030A0"/>
        </w:rPr>
        <w:t>[/if]&lt;drop/&gt;</w:t>
      </w:r>
    </w:p>
    <w:p w14:paraId="2E149048" w14:textId="77777777" w:rsidR="00D7333F" w:rsidRDefault="00D7333F" w:rsidP="00D7333F">
      <w:pPr>
        <w:spacing w:after="0"/>
        <w:rPr>
          <w:color w:val="7030A0"/>
        </w:rPr>
      </w:pPr>
      <w:r w:rsidRPr="00A971E7">
        <w:rPr>
          <w:color w:val="7030A0"/>
        </w:rPr>
        <w:t>&lt;/fragment&gt;</w:t>
      </w:r>
      <w:r>
        <w:rPr>
          <w:color w:val="7030A0"/>
        </w:rPr>
        <w:t>&lt;drop/&gt;</w:t>
      </w:r>
    </w:p>
    <w:p w14:paraId="65EFDF2A"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491" w:name="_Toc123553715"/>
      <w:r>
        <w:t xml:space="preserve">Fragment: Insert </w:t>
      </w:r>
      <w:proofErr w:type="spellStart"/>
      <w:r>
        <w:t>DataType</w:t>
      </w:r>
      <w:proofErr w:type="spellEnd"/>
      <w:r w:rsidRPr="004D6EA6">
        <w:t xml:space="preserve"> &lt;drop/&gt;</w:t>
      </w:r>
      <w:bookmarkEnd w:id="491"/>
    </w:p>
    <w:p w14:paraId="3E513343" w14:textId="77777777" w:rsidR="00D7333F" w:rsidRPr="00750615" w:rsidRDefault="00D7333F" w:rsidP="00D7333F">
      <w:pPr>
        <w:rPr>
          <w:bCs/>
          <w:color w:val="7030A0"/>
        </w:rPr>
      </w:pPr>
      <w:r w:rsidRPr="00D975ED">
        <w:rPr>
          <w:color w:val="7030A0"/>
        </w:rPr>
        <w:t>&lt;fragment name=’</w:t>
      </w:r>
      <w:proofErr w:type="spellStart"/>
      <w:r>
        <w:rPr>
          <w:color w:val="FF0000"/>
        </w:rPr>
        <w:t>insertDataType</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dt</w:t>
      </w:r>
      <w:r>
        <w:rPr>
          <w:color w:val="7030A0"/>
        </w:rPr>
        <w:t>’ type=’</w:t>
      </w:r>
      <w:proofErr w:type="spellStart"/>
      <w:r>
        <w:rPr>
          <w:color w:val="7030A0"/>
        </w:rPr>
        <w:t>uml</w:t>
      </w:r>
      <w:proofErr w:type="spellEnd"/>
      <w:r>
        <w:rPr>
          <w:color w:val="7030A0"/>
        </w:rPr>
        <w:t>::</w:t>
      </w:r>
      <w:proofErr w:type="spellStart"/>
      <w:r>
        <w:rPr>
          <w:color w:val="7030A0"/>
        </w:rPr>
        <w:t>DataType</w:t>
      </w:r>
      <w:proofErr w:type="spellEnd"/>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proofErr w:type="spellStart"/>
      <w:r>
        <w:rPr>
          <w:color w:val="FF0000"/>
        </w:rPr>
        <w:t>dataType</w:t>
      </w:r>
      <w:r w:rsidRPr="008421C2">
        <w:rPr>
          <w:color w:val="FF0000"/>
        </w:rPr>
        <w:t>Name</w:t>
      </w:r>
      <w:proofErr w:type="spellEnd"/>
      <w:r>
        <w:rPr>
          <w:color w:val="7030A0"/>
        </w:rPr>
        <w:t>’ type=’String</w:t>
      </w:r>
      <w:r w:rsidRPr="00D975ED">
        <w:rPr>
          <w:color w:val="7030A0"/>
        </w:rPr>
        <w:t>’/&gt;&lt;drop/&gt;</w:t>
      </w:r>
      <w:r>
        <w:rPr>
          <w:color w:val="7030A0"/>
        </w:rPr>
        <w:br/>
        <w:t>&lt;</w:t>
      </w:r>
      <w:proofErr w:type="spellStart"/>
      <w:r>
        <w:rPr>
          <w:color w:val="7030A0"/>
        </w:rPr>
        <w:t>arg</w:t>
      </w:r>
      <w:proofErr w:type="spellEnd"/>
      <w:r>
        <w:rPr>
          <w:color w:val="7030A0"/>
        </w:rPr>
        <w:t xml:space="preserve"> name=’</w:t>
      </w:r>
      <w:proofErr w:type="spellStart"/>
      <w:r w:rsidRPr="008421C2">
        <w:rPr>
          <w:color w:val="FF0000"/>
        </w:rPr>
        <w:t>packageName</w:t>
      </w:r>
      <w:proofErr w:type="spellEnd"/>
      <w:r>
        <w:rPr>
          <w:color w:val="7030A0"/>
        </w:rPr>
        <w:t>’ type=’String</w:t>
      </w:r>
      <w:r w:rsidRPr="00D975ED">
        <w:rPr>
          <w:color w:val="7030A0"/>
        </w:rPr>
        <w:t>’/&gt;&lt;drop/&gt;</w:t>
      </w:r>
      <w:r>
        <w:rPr>
          <w:bCs/>
          <w:color w:val="7030A0"/>
        </w:rPr>
        <w:br/>
        <w:t>[if (</w:t>
      </w:r>
      <w:proofErr w:type="spellStart"/>
      <w:r>
        <w:rPr>
          <w:bCs/>
          <w:color w:val="7030A0"/>
        </w:rPr>
        <w:t>dt.qualifiedName.contains</w:t>
      </w:r>
      <w:proofErr w:type="spellEnd"/>
      <w:r>
        <w:rPr>
          <w:bCs/>
          <w:color w:val="7030A0"/>
        </w:rPr>
        <w:t>(</w:t>
      </w:r>
      <w:proofErr w:type="spellStart"/>
      <w:r>
        <w:rPr>
          <w:bCs/>
          <w:color w:val="7030A0"/>
        </w:rPr>
        <w:t>packageName</w:t>
      </w:r>
      <w:proofErr w:type="spellEnd"/>
      <w:r>
        <w:rPr>
          <w:bCs/>
          <w:color w:val="7030A0"/>
        </w:rPr>
        <w:t>))]&lt;drop/&gt;</w:t>
      </w:r>
      <w:r>
        <w:rPr>
          <w:color w:val="7030A0"/>
        </w:rPr>
        <w:br/>
      </w:r>
      <w:r>
        <w:rPr>
          <w:bCs/>
          <w:color w:val="7030A0"/>
        </w:rPr>
        <w:t>[if(</w:t>
      </w:r>
      <w:proofErr w:type="spellStart"/>
      <w:r>
        <w:rPr>
          <w:bCs/>
          <w:color w:val="7030A0"/>
        </w:rPr>
        <w:t>dt.name.contains</w:t>
      </w:r>
      <w:proofErr w:type="spellEnd"/>
      <w:r>
        <w:rPr>
          <w:bCs/>
          <w:color w:val="7030A0"/>
        </w:rPr>
        <w:t>(</w:t>
      </w:r>
      <w:proofErr w:type="spellStart"/>
      <w:r>
        <w:rPr>
          <w:bCs/>
          <w:color w:val="7030A0"/>
        </w:rPr>
        <w:t>dataTypeName</w:t>
      </w:r>
      <w:proofErr w:type="spellEnd"/>
      <w:r>
        <w:rPr>
          <w:bCs/>
          <w:color w:val="7030A0"/>
        </w:rPr>
        <w:t>))]&lt;drop/&gt;</w:t>
      </w:r>
    </w:p>
    <w:p w14:paraId="4C28657C" w14:textId="77777777" w:rsidR="00D7333F" w:rsidRDefault="00D7333F" w:rsidP="00D7333F">
      <w:pPr>
        <w:rPr>
          <w:color w:val="7030A0"/>
        </w:rPr>
      </w:pPr>
      <w:r>
        <w:t>Qualified Name: [</w:t>
      </w:r>
      <w:proofErr w:type="spellStart"/>
      <w:r>
        <w:t>dt</w:t>
      </w:r>
      <w:r w:rsidRPr="00DE259A">
        <w:t>.qualifiedName</w:t>
      </w:r>
      <w:proofErr w:type="spellEnd"/>
      <w:r w:rsidRPr="00DE259A">
        <w:t>/]</w:t>
      </w:r>
    </w:p>
    <w:p w14:paraId="44CA1F36" w14:textId="77777777" w:rsidR="00D7333F" w:rsidRDefault="00D7333F" w:rsidP="00D7333F">
      <w:pPr>
        <w:rPr>
          <w:color w:val="7030A0"/>
        </w:rPr>
      </w:pPr>
      <w:r w:rsidRPr="00E07BC7">
        <w:rPr>
          <w:color w:val="7030A0"/>
        </w:rPr>
        <w:t>[for (</w:t>
      </w:r>
      <w:proofErr w:type="spellStart"/>
      <w:r w:rsidRPr="00E07BC7">
        <w:rPr>
          <w:color w:val="7030A0"/>
        </w:rPr>
        <w:t>co:Com</w:t>
      </w:r>
      <w:r>
        <w:rPr>
          <w:color w:val="7030A0"/>
        </w:rPr>
        <w:t>ment</w:t>
      </w:r>
      <w:proofErr w:type="spellEnd"/>
      <w:r>
        <w:rPr>
          <w:color w:val="7030A0"/>
        </w:rPr>
        <w:t xml:space="preserve"> | </w:t>
      </w:r>
      <w:proofErr w:type="spellStart"/>
      <w:r>
        <w:rPr>
          <w:color w:val="7030A0"/>
        </w:rPr>
        <w:t>dt.ownedComment</w:t>
      </w:r>
      <w:proofErr w:type="spellEnd"/>
      <w:r>
        <w:rPr>
          <w:color w:val="7030A0"/>
        </w:rPr>
        <w:t>)]&lt;drop/&gt;</w:t>
      </w:r>
    </w:p>
    <w:p w14:paraId="191C3A4E" w14:textId="77777777" w:rsidR="00D7333F" w:rsidRDefault="00D7333F" w:rsidP="00D7333F">
      <w:pPr>
        <w:rPr>
          <w:color w:val="7030A0"/>
        </w:rPr>
      </w:pPr>
      <w:r w:rsidRPr="00E07BC7">
        <w:rPr>
          <w:color w:val="7030A0"/>
        </w:rPr>
        <w:t>&lt;</w:t>
      </w:r>
      <w:proofErr w:type="spellStart"/>
      <w:r w:rsidRPr="00E07BC7">
        <w:rPr>
          <w:color w:val="7030A0"/>
        </w:rPr>
        <w:t>dropEmpty</w:t>
      </w:r>
      <w:proofErr w:type="spellEnd"/>
      <w:r w:rsidRPr="00E07BC7">
        <w:rPr>
          <w:color w:val="7030A0"/>
        </w:rPr>
        <w:t>&gt;</w:t>
      </w:r>
      <w:r>
        <w:t>[</w:t>
      </w:r>
      <w:proofErr w:type="spellStart"/>
      <w:r>
        <w:t>cleanAndFormat</w:t>
      </w:r>
      <w:proofErr w:type="spellEnd"/>
      <w:r>
        <w:t>(co._</w:t>
      </w:r>
      <w:proofErr w:type="spellStart"/>
      <w:r>
        <w:t>body.clean</w:t>
      </w:r>
      <w:proofErr w:type="spellEnd"/>
      <w:r>
        <w:t>())/]</w:t>
      </w:r>
      <w:r>
        <w:rPr>
          <w:color w:val="7030A0"/>
        </w:rPr>
        <w:t>&lt;/</w:t>
      </w:r>
      <w:proofErr w:type="spellStart"/>
      <w:r>
        <w:rPr>
          <w:color w:val="7030A0"/>
        </w:rPr>
        <w:t>dropEmpty</w:t>
      </w:r>
      <w:proofErr w:type="spellEnd"/>
      <w:r>
        <w:rPr>
          <w:color w:val="7030A0"/>
        </w:rPr>
        <w:t>&gt;</w:t>
      </w:r>
    </w:p>
    <w:p w14:paraId="6AF57416" w14:textId="77777777" w:rsidR="00D7333F" w:rsidRPr="00636F75" w:rsidRDefault="00D7333F" w:rsidP="00D7333F">
      <w:pPr>
        <w:spacing w:after="0"/>
        <w:rPr>
          <w:bCs/>
          <w:color w:val="7030A0"/>
        </w:rPr>
      </w:pPr>
      <w:r w:rsidRPr="00E07BC7">
        <w:rPr>
          <w:color w:val="7030A0"/>
        </w:rPr>
        <w:t>[/for]&lt;drop/&gt;</w:t>
      </w:r>
      <w:r>
        <w:rPr>
          <w:color w:val="7030A0"/>
        </w:rPr>
        <w:br/>
        <w:t>[if (</w:t>
      </w:r>
      <w:proofErr w:type="spellStart"/>
      <w:r w:rsidRPr="007F21F6">
        <w:rPr>
          <w:bCs/>
          <w:color w:val="7030A0"/>
        </w:rPr>
        <w:t>dt.oclAsType</w:t>
      </w:r>
      <w:proofErr w:type="spellEnd"/>
      <w:r w:rsidRPr="007F21F6">
        <w:rPr>
          <w:bCs/>
          <w:color w:val="7030A0"/>
        </w:rPr>
        <w:t>(</w:t>
      </w:r>
      <w:proofErr w:type="spellStart"/>
      <w:r>
        <w:rPr>
          <w:bCs/>
          <w:color w:val="7030A0"/>
        </w:rPr>
        <w:t>uml</w:t>
      </w:r>
      <w:proofErr w:type="spellEnd"/>
      <w:r>
        <w:rPr>
          <w:bCs/>
          <w:color w:val="7030A0"/>
        </w:rPr>
        <w:t>::</w:t>
      </w:r>
      <w:proofErr w:type="spellStart"/>
      <w:r>
        <w:rPr>
          <w:bCs/>
          <w:color w:val="7030A0"/>
        </w:rPr>
        <w:t>DataType</w:t>
      </w:r>
      <w:proofErr w:type="spellEnd"/>
      <w:r w:rsidRPr="007F21F6">
        <w:rPr>
          <w:bCs/>
          <w:color w:val="7030A0"/>
        </w:rPr>
        <w:t>).</w:t>
      </w:r>
      <w:r>
        <w:rPr>
          <w:bCs/>
          <w:color w:val="7030A0"/>
        </w:rPr>
        <w:t>general -&gt;</w:t>
      </w:r>
      <w:proofErr w:type="spellStart"/>
      <w:r>
        <w:rPr>
          <w:bCs/>
          <w:color w:val="7030A0"/>
        </w:rPr>
        <w:t>notEmpty</w:t>
      </w:r>
      <w:proofErr w:type="spellEnd"/>
      <w:r>
        <w:rPr>
          <w:bCs/>
          <w:color w:val="7030A0"/>
        </w:rPr>
        <w:t>())]&lt;drop/&gt;</w:t>
      </w:r>
    </w:p>
    <w:p w14:paraId="65736135" w14:textId="77777777" w:rsidR="00D7333F" w:rsidRDefault="00D7333F" w:rsidP="00D7333F">
      <w:pPr>
        <w:spacing w:after="0"/>
        <w:rPr>
          <w:bCs/>
          <w:color w:val="auto"/>
        </w:rPr>
      </w:pPr>
    </w:p>
    <w:p w14:paraId="166519C7" w14:textId="77777777" w:rsidR="00D7333F" w:rsidRDefault="00D7333F" w:rsidP="00D7333F">
      <w:pPr>
        <w:spacing w:after="0"/>
        <w:rPr>
          <w:bCs/>
          <w:color w:val="auto"/>
        </w:rPr>
      </w:pPr>
      <w:r>
        <w:rPr>
          <w:bCs/>
          <w:color w:val="auto"/>
        </w:rPr>
        <w:t>Inherits properties from:</w:t>
      </w:r>
    </w:p>
    <w:p w14:paraId="3F9AB3DF" w14:textId="77777777" w:rsidR="00D7333F" w:rsidRDefault="00D7333F" w:rsidP="00D7333F">
      <w:pPr>
        <w:spacing w:after="0"/>
        <w:rPr>
          <w:bCs/>
          <w:color w:val="7030A0"/>
        </w:rPr>
      </w:pPr>
      <w:r>
        <w:rPr>
          <w:bCs/>
          <w:color w:val="7030A0"/>
        </w:rPr>
        <w:t>[for (</w:t>
      </w:r>
      <w:proofErr w:type="spellStart"/>
      <w:r>
        <w:rPr>
          <w:bCs/>
          <w:color w:val="7030A0"/>
        </w:rPr>
        <w:t>tp:DataType</w:t>
      </w:r>
      <w:proofErr w:type="spellEnd"/>
      <w:r>
        <w:rPr>
          <w:bCs/>
          <w:color w:val="7030A0"/>
        </w:rPr>
        <w:t xml:space="preserve"> | </w:t>
      </w:r>
      <w:proofErr w:type="spellStart"/>
      <w:r w:rsidRPr="002C23CD">
        <w:rPr>
          <w:bCs/>
          <w:color w:val="7030A0"/>
        </w:rPr>
        <w:t>dt.oclAsType</w:t>
      </w:r>
      <w:proofErr w:type="spellEnd"/>
      <w:r w:rsidRPr="002C23CD">
        <w:rPr>
          <w:bCs/>
          <w:color w:val="7030A0"/>
        </w:rPr>
        <w:t>(</w:t>
      </w:r>
      <w:proofErr w:type="spellStart"/>
      <w:r w:rsidRPr="002C23CD">
        <w:rPr>
          <w:bCs/>
          <w:color w:val="7030A0"/>
        </w:rPr>
        <w:t>uml</w:t>
      </w:r>
      <w:proofErr w:type="spellEnd"/>
      <w:r w:rsidRPr="002C23CD">
        <w:rPr>
          <w:bCs/>
          <w:color w:val="7030A0"/>
        </w:rPr>
        <w:t>::</w:t>
      </w:r>
      <w:proofErr w:type="spellStart"/>
      <w:r w:rsidRPr="002C23CD">
        <w:rPr>
          <w:bCs/>
          <w:color w:val="7030A0"/>
        </w:rPr>
        <w:t>DataType</w:t>
      </w:r>
      <w:proofErr w:type="spellEnd"/>
      <w:r w:rsidRPr="002C23CD">
        <w:rPr>
          <w:bCs/>
          <w:color w:val="7030A0"/>
        </w:rPr>
        <w:t>).general</w:t>
      </w:r>
      <w:r>
        <w:rPr>
          <w:bCs/>
          <w:color w:val="7030A0"/>
        </w:rPr>
        <w:t>)]&lt;drop/&gt;</w:t>
      </w:r>
    </w:p>
    <w:p w14:paraId="2CF33DEA" w14:textId="77777777" w:rsidR="00D7333F" w:rsidRPr="0024115B" w:rsidRDefault="00D7333F" w:rsidP="00D7333F">
      <w:pPr>
        <w:pStyle w:val="ListParagraph"/>
        <w:numPr>
          <w:ilvl w:val="0"/>
          <w:numId w:val="3"/>
        </w:numPr>
        <w:spacing w:after="0"/>
        <w:rPr>
          <w:bCs/>
          <w:color w:val="auto"/>
        </w:rPr>
      </w:pPr>
      <w:r w:rsidRPr="0024115B">
        <w:rPr>
          <w:bCs/>
          <w:color w:val="auto"/>
        </w:rPr>
        <w:t>[tp.name/]</w:t>
      </w:r>
    </w:p>
    <w:p w14:paraId="0A9B13ED" w14:textId="77777777" w:rsidR="00D7333F" w:rsidRDefault="00D7333F" w:rsidP="00D7333F">
      <w:pPr>
        <w:spacing w:after="0"/>
        <w:rPr>
          <w:bCs/>
          <w:color w:val="7030A0"/>
        </w:rPr>
      </w:pPr>
      <w:r>
        <w:rPr>
          <w:bCs/>
          <w:color w:val="7030A0"/>
        </w:rPr>
        <w:t>[/for]&lt;drop/&gt;</w:t>
      </w:r>
    </w:p>
    <w:p w14:paraId="7A581D5F" w14:textId="77777777" w:rsidR="00D7333F" w:rsidRDefault="00D7333F" w:rsidP="00D7333F">
      <w:pPr>
        <w:spacing w:after="0"/>
        <w:rPr>
          <w:bCs/>
          <w:color w:val="7030A0"/>
        </w:rPr>
      </w:pPr>
      <w:r>
        <w:rPr>
          <w:bCs/>
          <w:color w:val="7030A0"/>
        </w:rPr>
        <w:t>[for (</w:t>
      </w:r>
      <w:proofErr w:type="spellStart"/>
      <w:r>
        <w:rPr>
          <w:bCs/>
          <w:color w:val="7030A0"/>
        </w:rPr>
        <w:t>gen:Class</w:t>
      </w:r>
      <w:proofErr w:type="spellEnd"/>
      <w:r>
        <w:rPr>
          <w:bCs/>
          <w:color w:val="7030A0"/>
        </w:rPr>
        <w:t xml:space="preserve"> | </w:t>
      </w:r>
      <w:proofErr w:type="spellStart"/>
      <w:r>
        <w:rPr>
          <w:bCs/>
          <w:color w:val="7030A0"/>
        </w:rPr>
        <w:t>dt</w:t>
      </w:r>
      <w:r w:rsidRPr="002C23CD">
        <w:rPr>
          <w:bCs/>
          <w:color w:val="7030A0"/>
        </w:rPr>
        <w:t>.oclAsType</w:t>
      </w:r>
      <w:proofErr w:type="spellEnd"/>
      <w:r w:rsidRPr="002C23CD">
        <w:rPr>
          <w:bCs/>
          <w:color w:val="7030A0"/>
        </w:rPr>
        <w:t>(</w:t>
      </w:r>
      <w:proofErr w:type="spellStart"/>
      <w:r w:rsidRPr="002C23CD">
        <w:rPr>
          <w:bCs/>
          <w:color w:val="7030A0"/>
        </w:rPr>
        <w:t>uml</w:t>
      </w:r>
      <w:proofErr w:type="spellEnd"/>
      <w:r w:rsidRPr="002C23CD">
        <w:rPr>
          <w:bCs/>
          <w:color w:val="7030A0"/>
        </w:rPr>
        <w:t>::</w:t>
      </w:r>
      <w:proofErr w:type="spellStart"/>
      <w:r>
        <w:rPr>
          <w:bCs/>
          <w:color w:val="7030A0"/>
        </w:rPr>
        <w:t>DataType</w:t>
      </w:r>
      <w:proofErr w:type="spellEnd"/>
      <w:r w:rsidRPr="002C23CD">
        <w:rPr>
          <w:bCs/>
          <w:color w:val="7030A0"/>
        </w:rPr>
        <w:t>).general</w:t>
      </w:r>
      <w:r>
        <w:rPr>
          <w:bCs/>
          <w:color w:val="7030A0"/>
        </w:rPr>
        <w:t>)]&lt;drop/&gt;</w:t>
      </w:r>
    </w:p>
    <w:p w14:paraId="216BC125" w14:textId="77777777" w:rsidR="00D7333F" w:rsidRPr="0024115B" w:rsidRDefault="00D7333F" w:rsidP="00D7333F">
      <w:pPr>
        <w:pStyle w:val="ListParagraph"/>
        <w:numPr>
          <w:ilvl w:val="0"/>
          <w:numId w:val="3"/>
        </w:numPr>
        <w:spacing w:after="0"/>
        <w:rPr>
          <w:bCs/>
          <w:color w:val="auto"/>
        </w:rPr>
      </w:pPr>
      <w:r w:rsidRPr="0024115B">
        <w:rPr>
          <w:bCs/>
          <w:color w:val="auto"/>
        </w:rPr>
        <w:t>[</w:t>
      </w:r>
      <w:r>
        <w:rPr>
          <w:bCs/>
          <w:color w:val="auto"/>
        </w:rPr>
        <w:t>gen</w:t>
      </w:r>
      <w:r w:rsidRPr="0024115B">
        <w:rPr>
          <w:bCs/>
          <w:color w:val="auto"/>
        </w:rPr>
        <w:t>.name/]</w:t>
      </w:r>
    </w:p>
    <w:p w14:paraId="3DDD7731" w14:textId="77777777" w:rsidR="00D7333F" w:rsidRDefault="00D7333F" w:rsidP="00D7333F">
      <w:pPr>
        <w:spacing w:after="0"/>
        <w:rPr>
          <w:bCs/>
          <w:color w:val="7030A0"/>
        </w:rPr>
      </w:pPr>
      <w:r>
        <w:rPr>
          <w:bCs/>
          <w:color w:val="7030A0"/>
        </w:rPr>
        <w:t>[/for]&lt;drop/&gt;</w:t>
      </w:r>
    </w:p>
    <w:p w14:paraId="743268F7" w14:textId="77777777" w:rsidR="00D7333F" w:rsidRDefault="00D7333F" w:rsidP="00D7333F">
      <w:pPr>
        <w:spacing w:after="0"/>
        <w:rPr>
          <w:bCs/>
          <w:color w:val="7030A0"/>
        </w:rPr>
      </w:pPr>
      <w:r>
        <w:rPr>
          <w:bCs/>
          <w:color w:val="7030A0"/>
        </w:rPr>
        <w:t>[/if]&lt;drop/&gt;</w:t>
      </w:r>
    </w:p>
    <w:p w14:paraId="4CF1C796" w14:textId="77777777" w:rsidR="00D7333F" w:rsidRPr="00974FC7" w:rsidRDefault="00D7333F" w:rsidP="00D7333F">
      <w:pPr>
        <w:spacing w:after="0"/>
        <w:rPr>
          <w:bCs/>
          <w:color w:val="7030A0"/>
        </w:rPr>
      </w:pPr>
    </w:p>
    <w:p w14:paraId="7282A912" w14:textId="77777777" w:rsidR="00D7333F" w:rsidRDefault="00D7333F" w:rsidP="00D7333F">
      <w:pPr>
        <w:rPr>
          <w:color w:val="7030A0"/>
        </w:rPr>
      </w:pPr>
      <w:r w:rsidRPr="00585280">
        <w:rPr>
          <w:color w:val="7030A0"/>
        </w:rPr>
        <w:t>[for (</w:t>
      </w:r>
      <w:proofErr w:type="spellStart"/>
      <w:r>
        <w:rPr>
          <w:color w:val="7030A0"/>
        </w:rPr>
        <w:t>st:Stereotype</w:t>
      </w:r>
      <w:proofErr w:type="spellEnd"/>
      <w:r>
        <w:rPr>
          <w:color w:val="7030A0"/>
        </w:rPr>
        <w:t xml:space="preserve"> | </w:t>
      </w:r>
      <w:proofErr w:type="spellStart"/>
      <w:r>
        <w:rPr>
          <w:color w:val="7030A0"/>
        </w:rPr>
        <w:t>dt</w:t>
      </w:r>
      <w:r w:rsidRPr="00585280">
        <w:rPr>
          <w:color w:val="7030A0"/>
        </w:rPr>
        <w:t>.getAppliedStereotypes</w:t>
      </w:r>
      <w:proofErr w:type="spellEnd"/>
      <w:r w:rsidRPr="00585280">
        <w:rPr>
          <w:color w:val="7030A0"/>
        </w:rPr>
        <w:t>())]&lt;drop/</w:t>
      </w:r>
      <w:r>
        <w:rPr>
          <w:color w:val="7030A0"/>
        </w:rPr>
        <w:t>&gt;</w:t>
      </w:r>
      <w:r>
        <w:rPr>
          <w:color w:val="7030A0"/>
        </w:rPr>
        <w:br/>
      </w:r>
      <w:r>
        <w:t>This class is [st.name/].</w:t>
      </w:r>
    </w:p>
    <w:p w14:paraId="199D00BE" w14:textId="77777777" w:rsidR="00D7333F" w:rsidRDefault="00D7333F" w:rsidP="00D7333F">
      <w:pPr>
        <w:rPr>
          <w:color w:val="7030A0"/>
        </w:rPr>
      </w:pPr>
      <w:r w:rsidRPr="005650BC">
        <w:rPr>
          <w:color w:val="7030A0"/>
        </w:rPr>
        <w:t>[/for]&lt;drop/&gt;</w:t>
      </w:r>
      <w:r>
        <w:rPr>
          <w:color w:val="7030A0"/>
        </w:rPr>
        <w:br/>
        <w:t>[else] &lt;drop/&gt;</w:t>
      </w:r>
      <w:r>
        <w:rPr>
          <w:color w:val="7030A0"/>
        </w:rPr>
        <w:br/>
      </w:r>
      <w:r>
        <w:rPr>
          <w:bCs/>
          <w:color w:val="7030A0"/>
        </w:rPr>
        <w:t>[/if]</w:t>
      </w:r>
      <w:r>
        <w:rPr>
          <w:color w:val="7030A0"/>
        </w:rPr>
        <w:br/>
      </w:r>
      <w:r>
        <w:rPr>
          <w:bCs/>
          <w:color w:val="7030A0"/>
        </w:rPr>
        <w:t>[/if]</w:t>
      </w:r>
      <w:r>
        <w:rPr>
          <w:color w:val="7030A0"/>
        </w:rPr>
        <w:br/>
      </w:r>
      <w:r w:rsidRPr="00A971E7">
        <w:rPr>
          <w:color w:val="7030A0"/>
        </w:rPr>
        <w:t>&lt;/fragment&gt;</w:t>
      </w:r>
      <w:r>
        <w:rPr>
          <w:color w:val="7030A0"/>
        </w:rPr>
        <w:t>&lt;drop/&gt;</w:t>
      </w:r>
    </w:p>
    <w:p w14:paraId="37322D66"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492" w:name="_Toc123553716"/>
      <w:r>
        <w:t>Fragment: Start Data Type attribute table brief</w:t>
      </w:r>
      <w:r w:rsidRPr="004D6EA6">
        <w:t xml:space="preserve"> &lt;drop/&gt;</w:t>
      </w:r>
      <w:bookmarkEnd w:id="492"/>
    </w:p>
    <w:p w14:paraId="1B047A9F" w14:textId="77777777" w:rsidR="00D7333F" w:rsidRPr="003F0E3A" w:rsidRDefault="00D7333F" w:rsidP="00D7333F">
      <w:pPr>
        <w:spacing w:after="0"/>
        <w:rPr>
          <w:color w:val="7030A0"/>
          <w14:textFill>
            <w14:solidFill>
              <w14:srgbClr w14:val="7030A0">
                <w14:lumMod w14:val="75000"/>
              </w14:srgbClr>
            </w14:solidFill>
          </w14:textFill>
        </w:rPr>
      </w:pPr>
      <w:r w:rsidRPr="00D975ED">
        <w:rPr>
          <w:color w:val="7030A0"/>
        </w:rPr>
        <w:t>&lt;fragment name=’</w:t>
      </w:r>
      <w:proofErr w:type="spellStart"/>
      <w:r>
        <w:rPr>
          <w:color w:val="FF0000"/>
        </w:rPr>
        <w:t>insertDataTypeAttributeTableHeader</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w:t>
      </w:r>
      <w:r w:rsidRPr="006E5E92">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dt</w:t>
      </w:r>
      <w:r>
        <w:rPr>
          <w:color w:val="7030A0"/>
        </w:rPr>
        <w:t>’ type=’</w:t>
      </w:r>
      <w:proofErr w:type="spellStart"/>
      <w:r>
        <w:rPr>
          <w:color w:val="7030A0"/>
        </w:rPr>
        <w:t>uml</w:t>
      </w:r>
      <w:proofErr w:type="spellEnd"/>
      <w:r>
        <w:rPr>
          <w:color w:val="7030A0"/>
        </w:rPr>
        <w:t>::</w:t>
      </w:r>
      <w:proofErr w:type="spellStart"/>
      <w:r>
        <w:rPr>
          <w:color w:val="7030A0"/>
        </w:rPr>
        <w:t>DataType</w:t>
      </w:r>
      <w:proofErr w:type="spellEnd"/>
      <w:r w:rsidRPr="00D975ED">
        <w:rPr>
          <w:color w:val="7030A0"/>
        </w:rPr>
        <w:t>’/&gt;&lt;drop/&gt;</w:t>
      </w:r>
    </w:p>
    <w:tbl>
      <w:tblPr>
        <w:tblStyle w:val="TableGrid"/>
        <w:tblW w:w="0" w:type="auto"/>
        <w:tblLayout w:type="fixed"/>
        <w:tblLook w:val="04A0" w:firstRow="1" w:lastRow="0" w:firstColumn="1" w:lastColumn="0" w:noHBand="0" w:noVBand="1"/>
      </w:tblPr>
      <w:tblGrid>
        <w:gridCol w:w="2538"/>
        <w:gridCol w:w="1726"/>
        <w:gridCol w:w="5118"/>
      </w:tblGrid>
      <w:tr w:rsidR="00D7333F" w:rsidRPr="00D329F2" w14:paraId="73484A74" w14:textId="77777777" w:rsidTr="00BA0C15">
        <w:trPr>
          <w:cantSplit/>
        </w:trPr>
        <w:tc>
          <w:tcPr>
            <w:tcW w:w="2538" w:type="dxa"/>
          </w:tcPr>
          <w:p w14:paraId="15E0F411" w14:textId="77777777" w:rsidR="00D7333F" w:rsidRPr="00ED52CB" w:rsidRDefault="00D7333F" w:rsidP="00BA0C15">
            <w:pPr>
              <w:rPr>
                <w:rFonts w:cs="Times New Roman"/>
                <w:b/>
                <w:sz w:val="16"/>
              </w:rPr>
            </w:pPr>
            <w:r w:rsidRPr="00ED52CB">
              <w:rPr>
                <w:rFonts w:cs="Times New Roman"/>
                <w:b/>
                <w:sz w:val="16"/>
              </w:rPr>
              <w:t>Attribute Name</w:t>
            </w:r>
          </w:p>
        </w:tc>
        <w:tc>
          <w:tcPr>
            <w:tcW w:w="1726" w:type="dxa"/>
          </w:tcPr>
          <w:p w14:paraId="71FFDC88" w14:textId="77777777" w:rsidR="00D7333F" w:rsidRPr="00ED52CB" w:rsidRDefault="00D7333F" w:rsidP="00BA0C15">
            <w:pPr>
              <w:rPr>
                <w:rFonts w:cs="Times New Roman"/>
                <w:b/>
                <w:sz w:val="16"/>
              </w:rPr>
            </w:pPr>
            <w:r>
              <w:rPr>
                <w:rFonts w:cs="Times New Roman"/>
                <w:b/>
                <w:sz w:val="16"/>
              </w:rPr>
              <w:t>Lifecycle Stereotype (empty = Mature)</w:t>
            </w:r>
          </w:p>
        </w:tc>
        <w:tc>
          <w:tcPr>
            <w:tcW w:w="5118" w:type="dxa"/>
          </w:tcPr>
          <w:p w14:paraId="7FBC3B9F" w14:textId="77777777" w:rsidR="00D7333F" w:rsidRPr="00ED52CB" w:rsidRDefault="00D7333F" w:rsidP="00BA0C15">
            <w:pPr>
              <w:rPr>
                <w:rFonts w:cs="Times New Roman"/>
                <w:b/>
                <w:sz w:val="16"/>
              </w:rPr>
            </w:pPr>
            <w:r w:rsidRPr="00ED52CB">
              <w:rPr>
                <w:rFonts w:cs="Times New Roman"/>
                <w:b/>
                <w:sz w:val="16"/>
              </w:rPr>
              <w:t>Description</w:t>
            </w:r>
          </w:p>
        </w:tc>
      </w:tr>
    </w:tbl>
    <w:p w14:paraId="375D428C" w14:textId="77777777" w:rsidR="00D7333F" w:rsidRDefault="00D7333F" w:rsidP="00D7333F">
      <w:pPr>
        <w:rPr>
          <w:color w:val="7030A0"/>
        </w:rPr>
      </w:pPr>
      <w:r w:rsidRPr="00A971E7">
        <w:rPr>
          <w:color w:val="7030A0"/>
        </w:rPr>
        <w:lastRenderedPageBreak/>
        <w:t>&lt;/fragment&gt;</w:t>
      </w:r>
      <w:r>
        <w:rPr>
          <w:color w:val="7030A0"/>
        </w:rPr>
        <w:t>&lt;drop/&gt;</w:t>
      </w:r>
    </w:p>
    <w:p w14:paraId="0FCEB8D3"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493" w:name="_Toc123553717"/>
      <w:r>
        <w:t>Fragment: Insert Data Type Attribute table brief</w:t>
      </w:r>
      <w:r w:rsidRPr="004D6EA6">
        <w:t xml:space="preserve"> &lt;drop/&gt;</w:t>
      </w:r>
      <w:bookmarkEnd w:id="493"/>
    </w:p>
    <w:p w14:paraId="08952077" w14:textId="77777777" w:rsidR="00D7333F" w:rsidRPr="00C047A6" w:rsidRDefault="00D7333F" w:rsidP="00D7333F">
      <w:pPr>
        <w:spacing w:after="0"/>
        <w:rPr>
          <w:color w:val="7030A0"/>
        </w:rPr>
      </w:pPr>
      <w:r w:rsidRPr="00D975ED">
        <w:rPr>
          <w:color w:val="7030A0"/>
        </w:rPr>
        <w:t>&lt;fragment name=’</w:t>
      </w:r>
      <w:proofErr w:type="spellStart"/>
      <w:r>
        <w:rPr>
          <w:color w:val="FF0000"/>
        </w:rPr>
        <w:t>insertDataTypeAttributeTableBrief</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 xml:space="preserve">’ </w:t>
      </w:r>
      <w:r w:rsidRPr="00D975ED">
        <w:rPr>
          <w:color w:val="7030A0"/>
        </w:rPr>
        <w:t>importedFragments='</w:t>
      </w:r>
      <w:r>
        <w:rPr>
          <w:bCs/>
          <w:color w:val="FF0000"/>
        </w:rPr>
        <w:t>insertDataType</w:t>
      </w:r>
      <w:r>
        <w:rPr>
          <w:color w:val="FF0000"/>
        </w:rPr>
        <w:t>AttributeTableHeader;</w:t>
      </w:r>
      <w:r>
        <w:rPr>
          <w:bCs/>
          <w:color w:val="FF0000"/>
        </w:rPr>
        <w:t>insertA</w:t>
      </w:r>
      <w:r>
        <w:rPr>
          <w:color w:val="FF0000"/>
        </w:rPr>
        <w:t>ttributeRowBrief</w:t>
      </w:r>
      <w:r>
        <w:rPr>
          <w:color w:val="7030A0"/>
        </w:rPr>
        <w:t>’</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dt</w:t>
      </w:r>
      <w:r>
        <w:rPr>
          <w:color w:val="7030A0"/>
        </w:rPr>
        <w:t>’ type=’</w:t>
      </w:r>
      <w:proofErr w:type="spellStart"/>
      <w:r>
        <w:rPr>
          <w:color w:val="7030A0"/>
        </w:rPr>
        <w:t>uml</w:t>
      </w:r>
      <w:proofErr w:type="spellEnd"/>
      <w:r>
        <w:rPr>
          <w:color w:val="7030A0"/>
        </w:rPr>
        <w:t>::</w:t>
      </w:r>
      <w:proofErr w:type="spellStart"/>
      <w:r>
        <w:rPr>
          <w:color w:val="7030A0"/>
        </w:rPr>
        <w:t>DataType</w:t>
      </w:r>
      <w:proofErr w:type="spellEnd"/>
      <w:r w:rsidRPr="00D975ED">
        <w:rPr>
          <w:color w:val="7030A0"/>
        </w:rPr>
        <w:t>’/&gt;&lt;drop/&gt;</w:t>
      </w:r>
      <w:r>
        <w:rPr>
          <w:color w:val="7030A0"/>
        </w:rPr>
        <w:br/>
      </w:r>
      <w:r>
        <w:rPr>
          <w:bCs/>
          <w:color w:val="7030A0"/>
        </w:rPr>
        <w:t xml:space="preserve">[if  </w:t>
      </w:r>
      <w:proofErr w:type="spellStart"/>
      <w:r>
        <w:rPr>
          <w:bCs/>
          <w:color w:val="7030A0"/>
        </w:rPr>
        <w:t>dt</w:t>
      </w:r>
      <w:r w:rsidRPr="007B371A">
        <w:rPr>
          <w:bCs/>
          <w:color w:val="7030A0"/>
        </w:rPr>
        <w:t>.ownedAttribute</w:t>
      </w:r>
      <w:proofErr w:type="spellEnd"/>
      <w:r w:rsidRPr="007B371A">
        <w:rPr>
          <w:bCs/>
          <w:color w:val="7030A0"/>
        </w:rPr>
        <w:t>-&gt;</w:t>
      </w:r>
      <w:proofErr w:type="spellStart"/>
      <w:r w:rsidRPr="007B371A">
        <w:rPr>
          <w:bCs/>
          <w:color w:val="7030A0"/>
        </w:rPr>
        <w:t>notEmpty</w:t>
      </w:r>
      <w:proofErr w:type="spellEnd"/>
      <w:r w:rsidRPr="007B371A">
        <w:rPr>
          <w:bCs/>
          <w:color w:val="7030A0"/>
        </w:rPr>
        <w:t>()]&lt;drop/&gt;</w:t>
      </w:r>
    </w:p>
    <w:p w14:paraId="5C0B3657" w14:textId="77777777" w:rsidR="00D7333F" w:rsidRPr="003F0E3A" w:rsidRDefault="00D7333F" w:rsidP="00D7333F">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[dt.name/]</w:t>
      </w:r>
    </w:p>
    <w:p w14:paraId="3530A1E4" w14:textId="77777777" w:rsidR="00D7333F" w:rsidRDefault="00D7333F" w:rsidP="00D7333F">
      <w:pPr>
        <w:spacing w:after="0"/>
        <w:rPr>
          <w:color w:val="7030A0"/>
        </w:rPr>
      </w:pPr>
      <w:r w:rsidRPr="00073611">
        <w:rPr>
          <w:color w:val="7030A0"/>
        </w:rPr>
        <w:t>&lt;table&gt;&lt;drop/&gt;</w:t>
      </w:r>
    </w:p>
    <w:p w14:paraId="25BF6C17" w14:textId="77777777" w:rsidR="00D7333F" w:rsidRDefault="00D7333F" w:rsidP="00D7333F">
      <w:pPr>
        <w:spacing w:after="0"/>
        <w:rPr>
          <w:bCs/>
          <w:color w:val="7030A0"/>
        </w:rPr>
      </w:pPr>
      <w:r>
        <w:rPr>
          <w:bCs/>
          <w:color w:val="7030A0"/>
        </w:rPr>
        <w:t>[</w:t>
      </w:r>
      <w:proofErr w:type="spellStart"/>
      <w:r>
        <w:rPr>
          <w:bCs/>
          <w:color w:val="7030A0"/>
        </w:rPr>
        <w:t>dt.</w:t>
      </w:r>
      <w:r>
        <w:rPr>
          <w:bCs/>
          <w:color w:val="FF0000"/>
        </w:rPr>
        <w:t>insertDataType</w:t>
      </w:r>
      <w:r>
        <w:rPr>
          <w:color w:val="FF0000"/>
        </w:rPr>
        <w:t>AttributeTableHeader</w:t>
      </w:r>
      <w:proofErr w:type="spellEnd"/>
      <w:r>
        <w:rPr>
          <w:bCs/>
          <w:color w:val="7030A0"/>
        </w:rPr>
        <w:t xml:space="preserve"> ()/]</w:t>
      </w:r>
    </w:p>
    <w:p w14:paraId="3BA2740A" w14:textId="77777777" w:rsidR="00D7333F" w:rsidRDefault="00D7333F" w:rsidP="00D7333F">
      <w:pPr>
        <w:spacing w:after="0"/>
        <w:rPr>
          <w:color w:val="7030A0"/>
        </w:rPr>
      </w:pPr>
      <w:r w:rsidRPr="00073611">
        <w:rPr>
          <w:color w:val="7030A0"/>
        </w:rPr>
        <w:t>[for (</w:t>
      </w:r>
      <w:proofErr w:type="spellStart"/>
      <w:r>
        <w:rPr>
          <w:color w:val="7030A0"/>
        </w:rPr>
        <w:t>p:Property|dt.ownedAttribute</w:t>
      </w:r>
      <w:proofErr w:type="spellEnd"/>
      <w:r>
        <w:rPr>
          <w:color w:val="7030A0"/>
        </w:rPr>
        <w:t>)</w:t>
      </w:r>
      <w:r w:rsidRPr="00073611">
        <w:rPr>
          <w:color w:val="7030A0"/>
        </w:rPr>
        <w:t>]&lt;drop/&gt;</w:t>
      </w:r>
    </w:p>
    <w:p w14:paraId="624A7A9F" w14:textId="77777777" w:rsidR="00D7333F" w:rsidRDefault="00D7333F" w:rsidP="00D7333F">
      <w:pPr>
        <w:spacing w:after="0"/>
        <w:rPr>
          <w:bCs/>
          <w:color w:val="7030A0"/>
        </w:rPr>
      </w:pPr>
      <w:r>
        <w:rPr>
          <w:bCs/>
          <w:color w:val="7030A0"/>
        </w:rPr>
        <w:t>[</w:t>
      </w:r>
      <w:proofErr w:type="spellStart"/>
      <w:r>
        <w:rPr>
          <w:bCs/>
          <w:color w:val="7030A0"/>
        </w:rPr>
        <w:t>p.</w:t>
      </w:r>
      <w:r>
        <w:rPr>
          <w:bCs/>
          <w:color w:val="FF0000"/>
        </w:rPr>
        <w:t>insert</w:t>
      </w:r>
      <w:r>
        <w:rPr>
          <w:color w:val="FF0000"/>
        </w:rPr>
        <w:t>AttributeRowBrief</w:t>
      </w:r>
      <w:proofErr w:type="spellEnd"/>
      <w:r>
        <w:rPr>
          <w:bCs/>
          <w:color w:val="7030A0"/>
        </w:rPr>
        <w:t xml:space="preserve"> ()/]</w:t>
      </w:r>
    </w:p>
    <w:p w14:paraId="5E4F218B" w14:textId="77777777" w:rsidR="00D7333F" w:rsidRDefault="00D7333F" w:rsidP="00D7333F">
      <w:pPr>
        <w:spacing w:after="0"/>
        <w:rPr>
          <w:color w:val="7030A0"/>
        </w:rPr>
      </w:pPr>
      <w:r w:rsidRPr="00EF122A">
        <w:rPr>
          <w:color w:val="7030A0"/>
        </w:rPr>
        <w:t>[/for]&lt;drop/&gt;</w:t>
      </w:r>
    </w:p>
    <w:p w14:paraId="1CC6AE09" w14:textId="77777777" w:rsidR="00D7333F" w:rsidRPr="00693E11" w:rsidRDefault="00D7333F" w:rsidP="00D7333F">
      <w:pPr>
        <w:spacing w:after="0"/>
        <w:rPr>
          <w:bCs/>
          <w:color w:val="7030A0"/>
        </w:rPr>
      </w:pPr>
      <w:r>
        <w:rPr>
          <w:bCs/>
          <w:color w:val="7030A0"/>
        </w:rPr>
        <w:t>&lt;/table&gt;&lt;drop/&gt;</w:t>
      </w:r>
    </w:p>
    <w:p w14:paraId="0D0F4F43" w14:textId="77777777" w:rsidR="00D7333F" w:rsidRDefault="00D7333F" w:rsidP="00D7333F">
      <w:pPr>
        <w:spacing w:after="0"/>
        <w:rPr>
          <w:bCs/>
          <w:color w:val="7030A0"/>
        </w:rPr>
      </w:pPr>
      <w:r>
        <w:rPr>
          <w:bCs/>
          <w:color w:val="7030A0"/>
        </w:rPr>
        <w:t>[/if]&lt;drop/&gt;</w:t>
      </w:r>
    </w:p>
    <w:p w14:paraId="1F607577" w14:textId="77777777" w:rsidR="00D7333F" w:rsidRDefault="00D7333F" w:rsidP="00D7333F">
      <w:pPr>
        <w:spacing w:after="0"/>
        <w:rPr>
          <w:color w:val="7030A0"/>
        </w:rPr>
      </w:pPr>
      <w:r w:rsidRPr="00A971E7">
        <w:rPr>
          <w:color w:val="7030A0"/>
        </w:rPr>
        <w:t>&lt;/fragment&gt;</w:t>
      </w:r>
      <w:r>
        <w:rPr>
          <w:color w:val="7030A0"/>
        </w:rPr>
        <w:t>&lt;drop/&gt;</w:t>
      </w:r>
    </w:p>
    <w:p w14:paraId="52870B94" w14:textId="77777777" w:rsidR="00D7333F" w:rsidRDefault="00D7333F" w:rsidP="00D7333F">
      <w:pPr>
        <w:spacing w:after="0"/>
        <w:rPr>
          <w:color w:val="7030A0"/>
        </w:rPr>
      </w:pPr>
    </w:p>
    <w:p w14:paraId="21D41332"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494" w:name="_Toc123553718"/>
      <w:r>
        <w:t xml:space="preserve">Fragment: Insert </w:t>
      </w:r>
      <w:proofErr w:type="spellStart"/>
      <w:r>
        <w:t>enums</w:t>
      </w:r>
      <w:proofErr w:type="spellEnd"/>
      <w:r w:rsidRPr="004D6EA6">
        <w:t xml:space="preserve"> &lt;drop/&gt;</w:t>
      </w:r>
      <w:bookmarkEnd w:id="494"/>
    </w:p>
    <w:p w14:paraId="5FF12441" w14:textId="77777777" w:rsidR="00D7333F" w:rsidRDefault="00D7333F" w:rsidP="00D7333F">
      <w:pPr>
        <w:spacing w:after="0"/>
        <w:rPr>
          <w:color w:val="7030A0"/>
        </w:rPr>
      </w:pPr>
      <w:r w:rsidRPr="00D975ED">
        <w:rPr>
          <w:color w:val="7030A0"/>
        </w:rPr>
        <w:t>&lt;fragment name=’</w:t>
      </w:r>
      <w:proofErr w:type="spellStart"/>
      <w:r>
        <w:rPr>
          <w:color w:val="FF0000"/>
        </w:rPr>
        <w:t>insertEnums</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w:t>
      </w:r>
      <w:r w:rsidRPr="006E5E92">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dt</w:t>
      </w:r>
      <w:r>
        <w:rPr>
          <w:color w:val="7030A0"/>
        </w:rPr>
        <w:t>’ type=’</w:t>
      </w:r>
      <w:proofErr w:type="spellStart"/>
      <w:r>
        <w:rPr>
          <w:color w:val="7030A0"/>
        </w:rPr>
        <w:t>uml</w:t>
      </w:r>
      <w:proofErr w:type="spellEnd"/>
      <w:r>
        <w:rPr>
          <w:color w:val="7030A0"/>
        </w:rPr>
        <w:t>::</w:t>
      </w:r>
      <w:proofErr w:type="spellStart"/>
      <w:r>
        <w:rPr>
          <w:color w:val="7030A0"/>
        </w:rPr>
        <w:t>DataType</w:t>
      </w:r>
      <w:proofErr w:type="spellEnd"/>
      <w:r w:rsidRPr="00D975ED">
        <w:rPr>
          <w:color w:val="7030A0"/>
        </w:rPr>
        <w:t>’/&gt;&lt;drop/&gt;</w:t>
      </w:r>
    </w:p>
    <w:p w14:paraId="4108A934" w14:textId="77777777" w:rsidR="00D7333F" w:rsidRDefault="00D7333F" w:rsidP="00D7333F">
      <w:pPr>
        <w:pStyle w:val="Heading4"/>
      </w:pPr>
      <w:bookmarkStart w:id="495" w:name="_Toc123553719"/>
      <w:r>
        <w:t>[dt.name/]</w:t>
      </w:r>
      <w:bookmarkEnd w:id="495"/>
    </w:p>
    <w:p w14:paraId="045016B2" w14:textId="77777777" w:rsidR="00D7333F" w:rsidRPr="00DE259A" w:rsidRDefault="00D7333F" w:rsidP="00D7333F">
      <w:r>
        <w:t>Qualified Name: [</w:t>
      </w:r>
      <w:proofErr w:type="spellStart"/>
      <w:r>
        <w:t>dt</w:t>
      </w:r>
      <w:r w:rsidRPr="00DE259A">
        <w:t>.qualifiedName</w:t>
      </w:r>
      <w:proofErr w:type="spellEnd"/>
      <w:r w:rsidRPr="00DE259A">
        <w:t>/]</w:t>
      </w:r>
    </w:p>
    <w:p w14:paraId="0F83663C" w14:textId="77777777" w:rsidR="00D7333F" w:rsidRDefault="00D7333F" w:rsidP="00D7333F">
      <w:pPr>
        <w:spacing w:after="0"/>
        <w:rPr>
          <w:bCs/>
          <w:color w:val="7030A0"/>
        </w:rPr>
      </w:pPr>
      <w:r w:rsidRPr="00175FF6">
        <w:rPr>
          <w:bCs/>
          <w:color w:val="7030A0"/>
        </w:rPr>
        <w:t>[for (</w:t>
      </w:r>
      <w:proofErr w:type="spellStart"/>
      <w:r w:rsidRPr="00175FF6">
        <w:rPr>
          <w:bCs/>
          <w:color w:val="7030A0"/>
        </w:rPr>
        <w:t>co:Com</w:t>
      </w:r>
      <w:r>
        <w:rPr>
          <w:bCs/>
          <w:color w:val="7030A0"/>
        </w:rPr>
        <w:t>ment</w:t>
      </w:r>
      <w:proofErr w:type="spellEnd"/>
      <w:r>
        <w:rPr>
          <w:bCs/>
          <w:color w:val="7030A0"/>
        </w:rPr>
        <w:t xml:space="preserve"> | </w:t>
      </w:r>
      <w:proofErr w:type="spellStart"/>
      <w:r>
        <w:rPr>
          <w:bCs/>
          <w:color w:val="7030A0"/>
        </w:rPr>
        <w:t>dt.ownedComment</w:t>
      </w:r>
      <w:proofErr w:type="spellEnd"/>
      <w:r>
        <w:rPr>
          <w:bCs/>
          <w:color w:val="7030A0"/>
        </w:rPr>
        <w:t>)]&lt;drop/&gt;</w:t>
      </w:r>
    </w:p>
    <w:p w14:paraId="3EF5CEC8" w14:textId="77777777" w:rsidR="00D7333F" w:rsidRDefault="00D7333F" w:rsidP="00D7333F">
      <w:pPr>
        <w:spacing w:after="0"/>
        <w:rPr>
          <w:bCs/>
          <w:color w:val="7030A0"/>
        </w:rPr>
      </w:pPr>
      <w:r w:rsidRPr="009F1A57">
        <w:rPr>
          <w:color w:val="7030A0"/>
        </w:rPr>
        <w:t>&lt;</w:t>
      </w:r>
      <w:proofErr w:type="spellStart"/>
      <w:r w:rsidRPr="009F1A57">
        <w:rPr>
          <w:color w:val="7030A0"/>
        </w:rPr>
        <w:t>dropEmpty</w:t>
      </w:r>
      <w:proofErr w:type="spellEnd"/>
      <w:r w:rsidRPr="009F1A57">
        <w:rPr>
          <w:color w:val="7030A0"/>
        </w:rPr>
        <w:t>&gt;</w:t>
      </w:r>
      <w:r>
        <w:t>[</w:t>
      </w:r>
      <w:proofErr w:type="spellStart"/>
      <w:r>
        <w:t>cleanAndFormat</w:t>
      </w:r>
      <w:proofErr w:type="spellEnd"/>
      <w:r>
        <w:t>(co._</w:t>
      </w:r>
      <w:proofErr w:type="spellStart"/>
      <w:r>
        <w:t>body.clean</w:t>
      </w:r>
      <w:proofErr w:type="spellEnd"/>
      <w:r>
        <w:t>())/]</w:t>
      </w:r>
      <w:r w:rsidRPr="009F1A57">
        <w:rPr>
          <w:color w:val="7030A0"/>
        </w:rPr>
        <w:t>&lt;/</w:t>
      </w:r>
      <w:proofErr w:type="spellStart"/>
      <w:r w:rsidRPr="009F1A57">
        <w:rPr>
          <w:color w:val="7030A0"/>
        </w:rPr>
        <w:t>dropEmpty</w:t>
      </w:r>
      <w:proofErr w:type="spellEnd"/>
      <w:r w:rsidRPr="009F1A57">
        <w:rPr>
          <w:color w:val="7030A0"/>
        </w:rPr>
        <w:t>&gt;</w:t>
      </w:r>
    </w:p>
    <w:p w14:paraId="770AB754" w14:textId="77777777" w:rsidR="00D7333F" w:rsidRDefault="00D7333F" w:rsidP="00D7333F">
      <w:pPr>
        <w:spacing w:after="0"/>
        <w:rPr>
          <w:color w:val="7030A0"/>
        </w:rPr>
      </w:pPr>
      <w:r w:rsidRPr="009F1A57">
        <w:rPr>
          <w:color w:val="7030A0"/>
        </w:rPr>
        <w:t>[/for]&lt;drop/&gt;</w:t>
      </w:r>
    </w:p>
    <w:p w14:paraId="71280833" w14:textId="77777777" w:rsidR="00D7333F" w:rsidRDefault="00D7333F" w:rsidP="00D7333F">
      <w:pPr>
        <w:spacing w:after="0"/>
      </w:pPr>
    </w:p>
    <w:p w14:paraId="27CF81F1" w14:textId="77777777" w:rsidR="00D7333F" w:rsidRDefault="00D7333F" w:rsidP="00D7333F">
      <w:pPr>
        <w:spacing w:after="0"/>
      </w:pPr>
      <w:r w:rsidRPr="00D7758A">
        <w:rPr>
          <w:color w:val="auto"/>
        </w:rPr>
        <w:t>Applied stereotypes:</w:t>
      </w:r>
    </w:p>
    <w:p w14:paraId="5EB8C64D" w14:textId="77777777" w:rsidR="00D7333F" w:rsidRDefault="00D7333F" w:rsidP="00D7333F">
      <w:pPr>
        <w:spacing w:after="0"/>
        <w:rPr>
          <w:color w:val="7030A0"/>
        </w:rPr>
      </w:pPr>
      <w:r>
        <w:rPr>
          <w:color w:val="7030A0"/>
        </w:rPr>
        <w:t xml:space="preserve">[if </w:t>
      </w:r>
      <w:proofErr w:type="spellStart"/>
      <w:r>
        <w:rPr>
          <w:color w:val="7030A0"/>
        </w:rPr>
        <w:t>dt.getAppliedStereotypes</w:t>
      </w:r>
      <w:proofErr w:type="spellEnd"/>
      <w:r>
        <w:rPr>
          <w:color w:val="7030A0"/>
        </w:rPr>
        <w:t>()</w:t>
      </w:r>
      <w:r w:rsidRPr="00A749FB">
        <w:rPr>
          <w:color w:val="7030A0"/>
        </w:rPr>
        <w:t>-&gt;</w:t>
      </w:r>
      <w:proofErr w:type="spellStart"/>
      <w:r w:rsidRPr="00A749FB">
        <w:rPr>
          <w:color w:val="7030A0"/>
        </w:rPr>
        <w:t>notEmpty</w:t>
      </w:r>
      <w:proofErr w:type="spellEnd"/>
      <w:r w:rsidRPr="00A749FB">
        <w:rPr>
          <w:color w:val="7030A0"/>
        </w:rPr>
        <w:t>()]</w:t>
      </w:r>
      <w:r>
        <w:rPr>
          <w:color w:val="7030A0"/>
        </w:rPr>
        <w:t xml:space="preserve"> &lt;drop/&gt;</w:t>
      </w:r>
    </w:p>
    <w:p w14:paraId="719C6A4F" w14:textId="77777777" w:rsidR="00D7333F" w:rsidRPr="00EF122A" w:rsidRDefault="00D7333F" w:rsidP="00D7333F">
      <w:pPr>
        <w:spacing w:after="0"/>
        <w:rPr>
          <w:color w:val="7030A0"/>
        </w:rPr>
      </w:pPr>
      <w:r w:rsidRPr="00EF122A">
        <w:rPr>
          <w:color w:val="7030A0"/>
        </w:rPr>
        <w:t>[for (</w:t>
      </w:r>
      <w:proofErr w:type="spellStart"/>
      <w:r w:rsidRPr="00EF122A">
        <w:rPr>
          <w:color w:val="7030A0"/>
        </w:rPr>
        <w:t>st:Stereotype</w:t>
      </w:r>
      <w:proofErr w:type="spellEnd"/>
      <w:r w:rsidRPr="00EF122A">
        <w:rPr>
          <w:color w:val="7030A0"/>
        </w:rPr>
        <w:t xml:space="preserve"> | </w:t>
      </w:r>
      <w:proofErr w:type="spellStart"/>
      <w:r w:rsidRPr="00EF122A">
        <w:rPr>
          <w:color w:val="7030A0"/>
        </w:rPr>
        <w:t>dt.getAppliedStereotypes</w:t>
      </w:r>
      <w:proofErr w:type="spellEnd"/>
      <w:r w:rsidRPr="00EF122A">
        <w:rPr>
          <w:color w:val="7030A0"/>
        </w:rPr>
        <w:t>())]&lt;drop/&gt;</w:t>
      </w:r>
    </w:p>
    <w:p w14:paraId="18A75FF3" w14:textId="77777777" w:rsidR="00D7333F" w:rsidRPr="00525447" w:rsidRDefault="00D7333F" w:rsidP="00D7333F">
      <w:pPr>
        <w:pStyle w:val="ListParagraph"/>
        <w:numPr>
          <w:ilvl w:val="0"/>
          <w:numId w:val="3"/>
        </w:numPr>
        <w:spacing w:after="0"/>
        <w:contextualSpacing w:val="0"/>
      </w:pPr>
      <w:r>
        <w:t>[st.name/]</w:t>
      </w:r>
    </w:p>
    <w:p w14:paraId="68189B82" w14:textId="77777777" w:rsidR="00D7333F" w:rsidRDefault="00D7333F" w:rsidP="00D7333F">
      <w:pPr>
        <w:spacing w:after="0"/>
        <w:rPr>
          <w:color w:val="7030A0"/>
        </w:rPr>
      </w:pPr>
      <w:r w:rsidRPr="00EF122A">
        <w:rPr>
          <w:color w:val="7030A0"/>
        </w:rPr>
        <w:t>[/for]&lt;drop/&gt;</w:t>
      </w:r>
    </w:p>
    <w:p w14:paraId="1312A6D7" w14:textId="77777777" w:rsidR="00D7333F" w:rsidRPr="006E3291" w:rsidRDefault="00D7333F" w:rsidP="00D7333F">
      <w:pPr>
        <w:spacing w:after="0"/>
        <w:rPr>
          <w:color w:val="auto"/>
        </w:rPr>
      </w:pPr>
      <w:r>
        <w:rPr>
          <w:color w:val="7030A0"/>
        </w:rPr>
        <w:t>[else]</w:t>
      </w:r>
      <w:r>
        <w:rPr>
          <w:color w:val="7030A0"/>
        </w:rPr>
        <w:tab/>
      </w:r>
      <w:r>
        <w:rPr>
          <w:color w:val="auto"/>
        </w:rPr>
        <w:t>No stereotypes applied</w:t>
      </w:r>
    </w:p>
    <w:p w14:paraId="4D974D10" w14:textId="77777777" w:rsidR="00D7333F" w:rsidRDefault="00D7333F" w:rsidP="00D7333F">
      <w:pPr>
        <w:spacing w:after="0"/>
        <w:rPr>
          <w:color w:val="7030A0"/>
        </w:rPr>
      </w:pPr>
      <w:r>
        <w:rPr>
          <w:color w:val="7030A0"/>
        </w:rPr>
        <w:t>[/if]&lt;drop/&gt;</w:t>
      </w:r>
    </w:p>
    <w:p w14:paraId="4074392D" w14:textId="77777777" w:rsidR="00D7333F" w:rsidRDefault="00D7333F" w:rsidP="00D7333F">
      <w:pPr>
        <w:spacing w:after="0"/>
        <w:rPr>
          <w:bCs/>
          <w:color w:val="7030A0"/>
        </w:rPr>
      </w:pPr>
      <w:r>
        <w:rPr>
          <w:color w:val="7030A0"/>
        </w:rPr>
        <w:t>[if (</w:t>
      </w:r>
      <w:proofErr w:type="spellStart"/>
      <w:r w:rsidRPr="007F21F6">
        <w:rPr>
          <w:bCs/>
          <w:color w:val="7030A0"/>
        </w:rPr>
        <w:t>dt.oclAsType</w:t>
      </w:r>
      <w:proofErr w:type="spellEnd"/>
      <w:r w:rsidRPr="007F21F6">
        <w:rPr>
          <w:bCs/>
          <w:color w:val="7030A0"/>
        </w:rPr>
        <w:t>(</w:t>
      </w:r>
      <w:proofErr w:type="spellStart"/>
      <w:r>
        <w:rPr>
          <w:bCs/>
          <w:color w:val="7030A0"/>
        </w:rPr>
        <w:t>uml</w:t>
      </w:r>
      <w:proofErr w:type="spellEnd"/>
      <w:r>
        <w:rPr>
          <w:bCs/>
          <w:color w:val="7030A0"/>
        </w:rPr>
        <w:t>::</w:t>
      </w:r>
      <w:proofErr w:type="spellStart"/>
      <w:r>
        <w:rPr>
          <w:bCs/>
          <w:color w:val="7030A0"/>
        </w:rPr>
        <w:t>DataType</w:t>
      </w:r>
      <w:proofErr w:type="spellEnd"/>
      <w:r w:rsidRPr="007F21F6">
        <w:rPr>
          <w:bCs/>
          <w:color w:val="7030A0"/>
        </w:rPr>
        <w:t>).</w:t>
      </w:r>
      <w:r>
        <w:rPr>
          <w:bCs/>
          <w:color w:val="7030A0"/>
        </w:rPr>
        <w:t>general -&gt;</w:t>
      </w:r>
      <w:proofErr w:type="spellStart"/>
      <w:r>
        <w:rPr>
          <w:bCs/>
          <w:color w:val="7030A0"/>
        </w:rPr>
        <w:t>notEmpty</w:t>
      </w:r>
      <w:proofErr w:type="spellEnd"/>
      <w:r>
        <w:rPr>
          <w:bCs/>
          <w:color w:val="7030A0"/>
        </w:rPr>
        <w:t>())]&lt;drop/&gt;</w:t>
      </w:r>
    </w:p>
    <w:p w14:paraId="45C24F6F" w14:textId="77777777" w:rsidR="00D7333F" w:rsidRDefault="00D7333F" w:rsidP="00D7333F">
      <w:pPr>
        <w:spacing w:after="0"/>
        <w:rPr>
          <w:bCs/>
          <w:color w:val="auto"/>
        </w:rPr>
      </w:pPr>
    </w:p>
    <w:p w14:paraId="4A6E383B" w14:textId="77777777" w:rsidR="00D7333F" w:rsidRDefault="00D7333F" w:rsidP="00D7333F">
      <w:pPr>
        <w:spacing w:after="0"/>
        <w:rPr>
          <w:bCs/>
          <w:color w:val="auto"/>
        </w:rPr>
      </w:pPr>
      <w:r>
        <w:rPr>
          <w:bCs/>
          <w:color w:val="auto"/>
        </w:rPr>
        <w:t>Inherits literals from:</w:t>
      </w:r>
    </w:p>
    <w:p w14:paraId="01700049" w14:textId="77777777" w:rsidR="00D7333F" w:rsidRDefault="00D7333F" w:rsidP="00D7333F">
      <w:pPr>
        <w:spacing w:after="0"/>
        <w:rPr>
          <w:bCs/>
          <w:color w:val="7030A0"/>
        </w:rPr>
      </w:pPr>
      <w:r>
        <w:rPr>
          <w:bCs/>
          <w:color w:val="7030A0"/>
        </w:rPr>
        <w:t>[for (</w:t>
      </w:r>
      <w:proofErr w:type="spellStart"/>
      <w:r>
        <w:rPr>
          <w:bCs/>
          <w:color w:val="7030A0"/>
        </w:rPr>
        <w:t>tp:DataType</w:t>
      </w:r>
      <w:proofErr w:type="spellEnd"/>
      <w:r>
        <w:rPr>
          <w:bCs/>
          <w:color w:val="7030A0"/>
        </w:rPr>
        <w:t xml:space="preserve"> | </w:t>
      </w:r>
      <w:proofErr w:type="spellStart"/>
      <w:r w:rsidRPr="002C23CD">
        <w:rPr>
          <w:bCs/>
          <w:color w:val="7030A0"/>
        </w:rPr>
        <w:t>dt.oclAsType</w:t>
      </w:r>
      <w:proofErr w:type="spellEnd"/>
      <w:r w:rsidRPr="002C23CD">
        <w:rPr>
          <w:bCs/>
          <w:color w:val="7030A0"/>
        </w:rPr>
        <w:t>(</w:t>
      </w:r>
      <w:proofErr w:type="spellStart"/>
      <w:r w:rsidRPr="002C23CD">
        <w:rPr>
          <w:bCs/>
          <w:color w:val="7030A0"/>
        </w:rPr>
        <w:t>uml</w:t>
      </w:r>
      <w:proofErr w:type="spellEnd"/>
      <w:r w:rsidRPr="002C23CD">
        <w:rPr>
          <w:bCs/>
          <w:color w:val="7030A0"/>
        </w:rPr>
        <w:t>::</w:t>
      </w:r>
      <w:proofErr w:type="spellStart"/>
      <w:r w:rsidRPr="002C23CD">
        <w:rPr>
          <w:bCs/>
          <w:color w:val="7030A0"/>
        </w:rPr>
        <w:t>DataType</w:t>
      </w:r>
      <w:proofErr w:type="spellEnd"/>
      <w:r w:rsidRPr="002C23CD">
        <w:rPr>
          <w:bCs/>
          <w:color w:val="7030A0"/>
        </w:rPr>
        <w:t>).general</w:t>
      </w:r>
      <w:r>
        <w:rPr>
          <w:bCs/>
          <w:color w:val="7030A0"/>
        </w:rPr>
        <w:t>)]&lt;drop/&gt;</w:t>
      </w:r>
    </w:p>
    <w:p w14:paraId="40C7A39F" w14:textId="77777777" w:rsidR="00D7333F" w:rsidRPr="0024115B" w:rsidRDefault="00D7333F" w:rsidP="00D7333F">
      <w:pPr>
        <w:pStyle w:val="ListParagraph"/>
        <w:numPr>
          <w:ilvl w:val="0"/>
          <w:numId w:val="3"/>
        </w:numPr>
        <w:spacing w:after="0"/>
        <w:rPr>
          <w:bCs/>
          <w:color w:val="auto"/>
        </w:rPr>
      </w:pPr>
      <w:r w:rsidRPr="0024115B">
        <w:rPr>
          <w:bCs/>
          <w:color w:val="auto"/>
        </w:rPr>
        <w:t>[tp.name/]</w:t>
      </w:r>
    </w:p>
    <w:p w14:paraId="45DCDFF5" w14:textId="77777777" w:rsidR="00D7333F" w:rsidRDefault="00D7333F" w:rsidP="00D7333F">
      <w:pPr>
        <w:spacing w:after="0"/>
        <w:rPr>
          <w:bCs/>
          <w:color w:val="7030A0"/>
        </w:rPr>
      </w:pPr>
      <w:r>
        <w:rPr>
          <w:bCs/>
          <w:color w:val="7030A0"/>
        </w:rPr>
        <w:t>[/for]</w:t>
      </w:r>
    </w:p>
    <w:p w14:paraId="45888D19" w14:textId="77777777" w:rsidR="00D7333F" w:rsidRPr="001B7ED7" w:rsidRDefault="00D7333F" w:rsidP="00D7333F">
      <w:pPr>
        <w:spacing w:after="0"/>
        <w:rPr>
          <w:bCs/>
          <w:color w:val="7030A0"/>
        </w:rPr>
      </w:pPr>
      <w:r>
        <w:rPr>
          <w:bCs/>
          <w:color w:val="7030A0"/>
        </w:rPr>
        <w:t>[/if]&lt;drop/&gt;</w:t>
      </w:r>
    </w:p>
    <w:p w14:paraId="2299E2C8" w14:textId="77777777" w:rsidR="00D7333F" w:rsidRDefault="00D7333F" w:rsidP="00D7333F">
      <w:pPr>
        <w:spacing w:after="0"/>
        <w:rPr>
          <w:bCs/>
          <w:color w:val="7030A0"/>
        </w:rPr>
      </w:pPr>
      <w:r>
        <w:rPr>
          <w:color w:val="7030A0"/>
        </w:rPr>
        <w:lastRenderedPageBreak/>
        <w:t>[if (</w:t>
      </w:r>
      <w:proofErr w:type="spellStart"/>
      <w:r w:rsidRPr="007F21F6">
        <w:rPr>
          <w:bCs/>
          <w:color w:val="7030A0"/>
        </w:rPr>
        <w:t>dt.oclAsType</w:t>
      </w:r>
      <w:proofErr w:type="spellEnd"/>
      <w:r w:rsidRPr="007F21F6">
        <w:rPr>
          <w:bCs/>
          <w:color w:val="7030A0"/>
        </w:rPr>
        <w:t>(Enumeration).</w:t>
      </w:r>
      <w:proofErr w:type="spellStart"/>
      <w:r>
        <w:rPr>
          <w:bCs/>
          <w:color w:val="7030A0"/>
        </w:rPr>
        <w:t>owned</w:t>
      </w:r>
      <w:r w:rsidRPr="007F21F6">
        <w:rPr>
          <w:bCs/>
          <w:color w:val="7030A0"/>
        </w:rPr>
        <w:t>Literal</w:t>
      </w:r>
      <w:proofErr w:type="spellEnd"/>
      <w:r>
        <w:rPr>
          <w:bCs/>
          <w:color w:val="7030A0"/>
        </w:rPr>
        <w:t>-&gt;</w:t>
      </w:r>
      <w:proofErr w:type="spellStart"/>
      <w:r>
        <w:rPr>
          <w:bCs/>
          <w:color w:val="7030A0"/>
        </w:rPr>
        <w:t>notEmpty</w:t>
      </w:r>
      <w:proofErr w:type="spellEnd"/>
      <w:r>
        <w:rPr>
          <w:bCs/>
          <w:color w:val="7030A0"/>
        </w:rPr>
        <w:t>())]&lt;drop/&gt;</w:t>
      </w:r>
    </w:p>
    <w:p w14:paraId="049DDF50" w14:textId="77777777" w:rsidR="00D7333F" w:rsidRDefault="00D7333F" w:rsidP="00D7333F">
      <w:pPr>
        <w:spacing w:after="0"/>
      </w:pPr>
    </w:p>
    <w:p w14:paraId="378CAC92" w14:textId="77777777" w:rsidR="00D7333F" w:rsidRDefault="00D7333F" w:rsidP="00D7333F">
      <w:pPr>
        <w:spacing w:after="0"/>
        <w:rPr>
          <w:bCs/>
          <w:color w:val="7030A0"/>
        </w:rPr>
      </w:pPr>
      <w:r>
        <w:t>Contains Enumeration Literals:</w:t>
      </w:r>
    </w:p>
    <w:p w14:paraId="2AC532D5" w14:textId="77777777" w:rsidR="00D7333F" w:rsidRPr="00175FF6" w:rsidRDefault="00D7333F" w:rsidP="00D7333F">
      <w:pPr>
        <w:spacing w:after="0"/>
        <w:rPr>
          <w:bCs/>
          <w:color w:val="7030A0"/>
        </w:rPr>
      </w:pPr>
      <w:r w:rsidRPr="007F21F6">
        <w:rPr>
          <w:bCs/>
          <w:color w:val="7030A0"/>
        </w:rPr>
        <w:t>[for (e:EnumerationLiteral|dt.oclAsType(Enumeration).</w:t>
      </w:r>
      <w:r>
        <w:rPr>
          <w:bCs/>
          <w:color w:val="7030A0"/>
        </w:rPr>
        <w:t>owned</w:t>
      </w:r>
      <w:r w:rsidRPr="007F21F6">
        <w:rPr>
          <w:bCs/>
          <w:color w:val="7030A0"/>
        </w:rPr>
        <w:t>Literal)]&lt;drop/&gt;</w:t>
      </w:r>
    </w:p>
    <w:p w14:paraId="6A3BEE64" w14:textId="77777777" w:rsidR="00D7333F" w:rsidRPr="00AB30B0" w:rsidRDefault="00D7333F" w:rsidP="00D7333F">
      <w:pPr>
        <w:pStyle w:val="ListParagraph"/>
        <w:numPr>
          <w:ilvl w:val="0"/>
          <w:numId w:val="11"/>
        </w:numPr>
        <w:spacing w:after="0"/>
        <w:contextualSpacing w:val="0"/>
        <w:rPr>
          <w:color w:val="auto"/>
        </w:rPr>
      </w:pPr>
      <w:r>
        <w:t>[e.name/]:</w:t>
      </w:r>
    </w:p>
    <w:p w14:paraId="18356A71" w14:textId="77777777" w:rsidR="00D7333F" w:rsidRPr="009F1A57" w:rsidRDefault="00D7333F" w:rsidP="00D7333F">
      <w:pPr>
        <w:pStyle w:val="ListParagraph"/>
        <w:numPr>
          <w:ilvl w:val="1"/>
          <w:numId w:val="11"/>
        </w:numPr>
        <w:spacing w:after="0"/>
        <w:contextualSpacing w:val="0"/>
        <w:rPr>
          <w:color w:val="7030A0"/>
        </w:rPr>
      </w:pPr>
      <w:r w:rsidRPr="009F1A57">
        <w:rPr>
          <w:color w:val="7030A0"/>
        </w:rPr>
        <w:t>[for (</w:t>
      </w:r>
      <w:proofErr w:type="spellStart"/>
      <w:r w:rsidRPr="009F1A57">
        <w:rPr>
          <w:color w:val="7030A0"/>
        </w:rPr>
        <w:t>co:Comment</w:t>
      </w:r>
      <w:proofErr w:type="spellEnd"/>
      <w:r w:rsidRPr="009F1A57">
        <w:rPr>
          <w:color w:val="7030A0"/>
        </w:rPr>
        <w:t xml:space="preserve"> | </w:t>
      </w:r>
      <w:proofErr w:type="spellStart"/>
      <w:r w:rsidRPr="009F1A57">
        <w:rPr>
          <w:color w:val="7030A0"/>
        </w:rPr>
        <w:t>e.ownedComment</w:t>
      </w:r>
      <w:proofErr w:type="spellEnd"/>
      <w:r w:rsidRPr="009F1A57">
        <w:rPr>
          <w:color w:val="7030A0"/>
        </w:rPr>
        <w:t xml:space="preserve">)]&lt;drop/&gt; </w:t>
      </w:r>
    </w:p>
    <w:p w14:paraId="54412B0B" w14:textId="77777777" w:rsidR="00D7333F" w:rsidRPr="00501397" w:rsidRDefault="00D7333F" w:rsidP="00D7333F">
      <w:pPr>
        <w:pStyle w:val="ListParagraph"/>
        <w:numPr>
          <w:ilvl w:val="1"/>
          <w:numId w:val="11"/>
        </w:numPr>
        <w:spacing w:after="0"/>
        <w:contextualSpacing w:val="0"/>
      </w:pPr>
      <w:r w:rsidRPr="009F1A57">
        <w:rPr>
          <w:color w:val="7030A0"/>
        </w:rPr>
        <w:t>&lt;</w:t>
      </w:r>
      <w:proofErr w:type="spellStart"/>
      <w:r w:rsidRPr="009F1A57">
        <w:rPr>
          <w:color w:val="7030A0"/>
        </w:rPr>
        <w:t>dropEmpty</w:t>
      </w:r>
      <w:proofErr w:type="spellEnd"/>
      <w:r w:rsidRPr="009F1A57">
        <w:rPr>
          <w:color w:val="7030A0"/>
        </w:rPr>
        <w:t>&gt;</w:t>
      </w:r>
      <w:r>
        <w:t>[</w:t>
      </w:r>
      <w:proofErr w:type="spellStart"/>
      <w:r>
        <w:t>cleanAndFormat</w:t>
      </w:r>
      <w:proofErr w:type="spellEnd"/>
      <w:r>
        <w:t>(co._</w:t>
      </w:r>
      <w:proofErr w:type="spellStart"/>
      <w:r>
        <w:t>body.clean</w:t>
      </w:r>
      <w:proofErr w:type="spellEnd"/>
      <w:r>
        <w:t>())/]</w:t>
      </w:r>
    </w:p>
    <w:p w14:paraId="631D3576" w14:textId="77777777" w:rsidR="00D7333F" w:rsidRDefault="00D7333F" w:rsidP="00D7333F">
      <w:pPr>
        <w:pStyle w:val="ListParagraph"/>
        <w:numPr>
          <w:ilvl w:val="1"/>
          <w:numId w:val="11"/>
        </w:numPr>
        <w:spacing w:after="0"/>
        <w:contextualSpacing w:val="0"/>
        <w:rPr>
          <w:color w:val="7030A0"/>
        </w:rPr>
      </w:pPr>
      <w:r w:rsidRPr="009F1A57">
        <w:rPr>
          <w:color w:val="7030A0"/>
        </w:rPr>
        <w:t>&lt;/</w:t>
      </w:r>
      <w:proofErr w:type="spellStart"/>
      <w:r w:rsidRPr="009F1A57">
        <w:rPr>
          <w:color w:val="7030A0"/>
        </w:rPr>
        <w:t>dropEmpty</w:t>
      </w:r>
      <w:proofErr w:type="spellEnd"/>
      <w:r w:rsidRPr="009F1A57">
        <w:rPr>
          <w:color w:val="7030A0"/>
        </w:rPr>
        <w:t>&gt;[/for]&lt;drop/&gt;</w:t>
      </w:r>
    </w:p>
    <w:p w14:paraId="7298E25B" w14:textId="77777777" w:rsidR="00D7333F" w:rsidRPr="007C4579" w:rsidRDefault="00D7333F" w:rsidP="00D7333F">
      <w:pPr>
        <w:pStyle w:val="ListParagraph"/>
        <w:numPr>
          <w:ilvl w:val="1"/>
          <w:numId w:val="11"/>
        </w:numPr>
        <w:spacing w:after="0"/>
        <w:rPr>
          <w:color w:val="7030A0"/>
        </w:rPr>
      </w:pPr>
      <w:r w:rsidRPr="007C4579">
        <w:rPr>
          <w:color w:val="7030A0"/>
        </w:rPr>
        <w:t xml:space="preserve">[if </w:t>
      </w:r>
      <w:proofErr w:type="spellStart"/>
      <w:r w:rsidRPr="007C4579">
        <w:rPr>
          <w:color w:val="7030A0"/>
        </w:rPr>
        <w:t>dt.getAppliedStereotypes</w:t>
      </w:r>
      <w:proofErr w:type="spellEnd"/>
      <w:r w:rsidRPr="007C4579">
        <w:rPr>
          <w:color w:val="7030A0"/>
        </w:rPr>
        <w:t>()-&gt;</w:t>
      </w:r>
      <w:proofErr w:type="spellStart"/>
      <w:r w:rsidRPr="007C4579">
        <w:rPr>
          <w:color w:val="7030A0"/>
        </w:rPr>
        <w:t>notEmpty</w:t>
      </w:r>
      <w:proofErr w:type="spellEnd"/>
      <w:r w:rsidRPr="007C4579">
        <w:rPr>
          <w:color w:val="7030A0"/>
        </w:rPr>
        <w:t>()] &lt;drop/&gt;</w:t>
      </w:r>
    </w:p>
    <w:p w14:paraId="6E30ABE0" w14:textId="77777777" w:rsidR="00D7333F" w:rsidRPr="00AB30B0" w:rsidRDefault="00D7333F" w:rsidP="00D7333F">
      <w:pPr>
        <w:pStyle w:val="ListParagraph"/>
        <w:numPr>
          <w:ilvl w:val="1"/>
          <w:numId w:val="11"/>
        </w:numPr>
        <w:spacing w:after="0"/>
        <w:contextualSpacing w:val="0"/>
        <w:rPr>
          <w:color w:val="auto"/>
        </w:rPr>
      </w:pPr>
      <w:r w:rsidRPr="00D7758A">
        <w:rPr>
          <w:color w:val="auto"/>
        </w:rPr>
        <w:t>Applied stereotypes:</w:t>
      </w:r>
    </w:p>
    <w:p w14:paraId="5C3EA317" w14:textId="77777777" w:rsidR="00D7333F" w:rsidRDefault="00D7333F" w:rsidP="00D7333F">
      <w:pPr>
        <w:pStyle w:val="ListParagraph"/>
        <w:numPr>
          <w:ilvl w:val="2"/>
          <w:numId w:val="11"/>
        </w:numPr>
        <w:spacing w:after="0"/>
        <w:contextualSpacing w:val="0"/>
        <w:rPr>
          <w:color w:val="7030A0"/>
        </w:rPr>
      </w:pPr>
      <w:r w:rsidRPr="00CA2644">
        <w:rPr>
          <w:color w:val="7030A0"/>
        </w:rPr>
        <w:t>[for (</w:t>
      </w:r>
      <w:proofErr w:type="spellStart"/>
      <w:r w:rsidRPr="00CA2644">
        <w:rPr>
          <w:color w:val="7030A0"/>
        </w:rPr>
        <w:t>st:Stereotype</w:t>
      </w:r>
      <w:proofErr w:type="spellEnd"/>
      <w:r w:rsidRPr="00CA2644">
        <w:rPr>
          <w:color w:val="7030A0"/>
        </w:rPr>
        <w:t xml:space="preserve"> | </w:t>
      </w:r>
      <w:proofErr w:type="spellStart"/>
      <w:r>
        <w:rPr>
          <w:color w:val="7030A0"/>
        </w:rPr>
        <w:t>e</w:t>
      </w:r>
      <w:r w:rsidRPr="00CA2644">
        <w:rPr>
          <w:color w:val="7030A0"/>
        </w:rPr>
        <w:t>.getAppliedStereotypes</w:t>
      </w:r>
      <w:proofErr w:type="spellEnd"/>
      <w:r w:rsidRPr="00CA2644">
        <w:rPr>
          <w:color w:val="7030A0"/>
        </w:rPr>
        <w:t>())]&lt;drop/&gt;</w:t>
      </w:r>
    </w:p>
    <w:p w14:paraId="6A0386CA" w14:textId="77777777" w:rsidR="00D7333F" w:rsidRPr="00AB30B0" w:rsidRDefault="00D7333F" w:rsidP="00D7333F">
      <w:pPr>
        <w:pStyle w:val="ListParagraph"/>
        <w:numPr>
          <w:ilvl w:val="2"/>
          <w:numId w:val="11"/>
        </w:numPr>
        <w:spacing w:after="0"/>
        <w:contextualSpacing w:val="0"/>
        <w:rPr>
          <w:color w:val="auto"/>
        </w:rPr>
      </w:pPr>
      <w:r>
        <w:t>[st.name/]</w:t>
      </w:r>
    </w:p>
    <w:p w14:paraId="2456E0A1" w14:textId="77777777" w:rsidR="00D7333F" w:rsidRDefault="00D7333F" w:rsidP="00D7333F">
      <w:pPr>
        <w:pStyle w:val="ListParagraph"/>
        <w:numPr>
          <w:ilvl w:val="2"/>
          <w:numId w:val="11"/>
        </w:numPr>
        <w:spacing w:after="0"/>
        <w:contextualSpacing w:val="0"/>
        <w:rPr>
          <w:color w:val="7030A0"/>
        </w:rPr>
      </w:pPr>
      <w:r w:rsidRPr="00CA2644">
        <w:rPr>
          <w:color w:val="7030A0"/>
        </w:rPr>
        <w:t>[/for]&lt;drop/&gt;</w:t>
      </w:r>
    </w:p>
    <w:p w14:paraId="33F453E2" w14:textId="77777777" w:rsidR="00D7333F" w:rsidRPr="00CA2644" w:rsidRDefault="00D7333F" w:rsidP="00D7333F">
      <w:pPr>
        <w:pStyle w:val="ListParagraph"/>
        <w:numPr>
          <w:ilvl w:val="1"/>
          <w:numId w:val="11"/>
        </w:numPr>
        <w:spacing w:after="0"/>
        <w:contextualSpacing w:val="0"/>
        <w:rPr>
          <w:color w:val="7030A0"/>
        </w:rPr>
      </w:pPr>
      <w:r>
        <w:rPr>
          <w:color w:val="7030A0"/>
        </w:rPr>
        <w:t>[/if]&lt;drop/&gt;</w:t>
      </w:r>
    </w:p>
    <w:p w14:paraId="3F42E54F" w14:textId="77777777" w:rsidR="00D7333F" w:rsidRDefault="00D7333F" w:rsidP="00D7333F">
      <w:pPr>
        <w:spacing w:after="0"/>
        <w:rPr>
          <w:color w:val="7030A0"/>
        </w:rPr>
      </w:pPr>
      <w:r w:rsidRPr="009F1A57">
        <w:rPr>
          <w:color w:val="7030A0"/>
        </w:rPr>
        <w:t>[/for]&lt;drop/&gt;</w:t>
      </w:r>
    </w:p>
    <w:p w14:paraId="0463EA3C" w14:textId="77777777" w:rsidR="00D7333F" w:rsidRDefault="00D7333F" w:rsidP="00D7333F">
      <w:pPr>
        <w:spacing w:after="0"/>
        <w:rPr>
          <w:color w:val="7030A0"/>
        </w:rPr>
      </w:pPr>
      <w:r>
        <w:rPr>
          <w:color w:val="7030A0"/>
        </w:rPr>
        <w:t>[/if]&lt;drop/&gt;</w:t>
      </w:r>
    </w:p>
    <w:p w14:paraId="081DADCE" w14:textId="77777777" w:rsidR="00D7333F" w:rsidRPr="00137C0A" w:rsidRDefault="00D7333F" w:rsidP="00D7333F">
      <w:pPr>
        <w:spacing w:after="0"/>
        <w:rPr>
          <w:color w:val="7030A0"/>
        </w:rPr>
      </w:pPr>
      <w:r w:rsidRPr="00A971E7">
        <w:rPr>
          <w:color w:val="7030A0"/>
        </w:rPr>
        <w:t>&lt;/fragment&gt;</w:t>
      </w:r>
      <w:r>
        <w:rPr>
          <w:color w:val="7030A0"/>
        </w:rPr>
        <w:t>&lt;drop/&gt;</w:t>
      </w:r>
    </w:p>
    <w:p w14:paraId="001F2702" w14:textId="4C937D8A" w:rsidR="002C1CF2" w:rsidRPr="00D7333F" w:rsidRDefault="002C1CF2" w:rsidP="00D7333F"/>
    <w:sectPr w:rsidR="002C1CF2" w:rsidRPr="00D7333F" w:rsidSect="00BA1071">
      <w:headerReference w:type="even" r:id="rId204"/>
      <w:headerReference w:type="default" r:id="rId205"/>
      <w:footerReference w:type="even" r:id="rId206"/>
      <w:footerReference w:type="default" r:id="rId207"/>
      <w:headerReference w:type="first" r:id="rId208"/>
      <w:footerReference w:type="first" r:id="rId209"/>
      <w:pgSz w:w="12240" w:h="15840"/>
      <w:pgMar w:top="1440" w:right="1440" w:bottom="1440" w:left="1440" w:header="720" w:footer="72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0" w:author="Author" w:initials="A">
    <w:p w14:paraId="61B395B1" w14:textId="77777777" w:rsidR="00AC6396" w:rsidRPr="00002F8A" w:rsidRDefault="00AC6396" w:rsidP="00D7333F">
      <w:pPr>
        <w:pStyle w:val="CommentText"/>
        <w:rPr>
          <w:b/>
          <w:u w:val="single"/>
        </w:rPr>
      </w:pPr>
      <w:r>
        <w:rPr>
          <w:rStyle w:val="CommentReference"/>
        </w:rPr>
        <w:annotationRef/>
      </w:r>
      <w:r w:rsidRPr="00002F8A">
        <w:rPr>
          <w:b/>
          <w:color w:val="FF0000"/>
          <w:u w:val="single"/>
        </w:rPr>
        <w:t>To the reviewer</w:t>
      </w:r>
    </w:p>
    <w:p w14:paraId="41828988" w14:textId="77777777" w:rsidR="00AC6396" w:rsidRDefault="00AC6396" w:rsidP="00D7333F">
      <w:pPr>
        <w:pStyle w:val="CommentText"/>
        <w:numPr>
          <w:ilvl w:val="0"/>
          <w:numId w:val="7"/>
        </w:numPr>
      </w:pPr>
      <w:r>
        <w:t>Hypertext document references “TR-512…” will not work at this point (as they reference the .pdf files that have not yet been generated).</w:t>
      </w:r>
    </w:p>
    <w:p w14:paraId="47E30544" w14:textId="77777777" w:rsidR="00AC6396" w:rsidRDefault="00AC6396" w:rsidP="00D7333F">
      <w:pPr>
        <w:pStyle w:val="CommentText"/>
        <w:numPr>
          <w:ilvl w:val="0"/>
          <w:numId w:val="7"/>
        </w:numPr>
      </w:pPr>
      <w:r>
        <w:t>There are some comments in some documents please consider the comments as you review.</w:t>
      </w:r>
    </w:p>
    <w:p w14:paraId="6B4DD9E4" w14:textId="77777777" w:rsidR="00AC6396" w:rsidRDefault="00AC6396" w:rsidP="00D7333F">
      <w:pPr>
        <w:pStyle w:val="CommentText"/>
        <w:numPr>
          <w:ilvl w:val="0"/>
          <w:numId w:val="7"/>
        </w:numPr>
      </w:pPr>
      <w:r>
        <w:t>If you have proposals to change text (typos or small rewordings for grammar errors), please modify the text with change tracking enabled.</w:t>
      </w:r>
    </w:p>
    <w:p w14:paraId="24ACF804" w14:textId="77777777" w:rsidR="00AC6396" w:rsidRDefault="00AC6396" w:rsidP="00D7333F">
      <w:pPr>
        <w:pStyle w:val="CommentText"/>
        <w:numPr>
          <w:ilvl w:val="0"/>
          <w:numId w:val="7"/>
        </w:numPr>
      </w:pPr>
      <w:r>
        <w:t>If you have major concerns or questions or general comments please use word comments (like this)</w:t>
      </w:r>
    </w:p>
    <w:p w14:paraId="1AB3726B" w14:textId="77777777" w:rsidR="00AC6396" w:rsidRDefault="00AC6396" w:rsidP="00D7333F">
      <w:pPr>
        <w:pStyle w:val="CommentText"/>
      </w:pPr>
    </w:p>
    <w:p w14:paraId="713938DA" w14:textId="77777777" w:rsidR="00AC6396" w:rsidRDefault="00AC6396" w:rsidP="00D7333F">
      <w:pPr>
        <w:pStyle w:val="CommentText"/>
      </w:pPr>
      <w:r>
        <w:t>This is a new document.</w:t>
      </w:r>
    </w:p>
    <w:p w14:paraId="3B46F610" w14:textId="77777777" w:rsidR="00AC6396" w:rsidRDefault="00AC6396" w:rsidP="00D7333F">
      <w:pPr>
        <w:pStyle w:val="CommentText"/>
      </w:pPr>
    </w:p>
  </w:comment>
  <w:comment w:id="75" w:author="Davis, Nigel" w:date="2018-05-03T16:10:00Z" w:initials="DN">
    <w:p w14:paraId="2C5A88D3" w14:textId="77777777" w:rsidR="00AC6396" w:rsidRDefault="00AC6396" w:rsidP="00D7333F">
      <w:pPr>
        <w:pStyle w:val="CommentText"/>
        <w:rPr>
          <w:color w:val="FF0000"/>
        </w:rPr>
      </w:pPr>
      <w:r>
        <w:rPr>
          <w:rStyle w:val="CommentReference"/>
        </w:rPr>
        <w:annotationRef/>
      </w:r>
      <w:r>
        <w:rPr>
          <w:color w:val="FF0000"/>
        </w:rPr>
        <w:t xml:space="preserve">V1.5: </w:t>
      </w:r>
      <w:r w:rsidRPr="00C15457">
        <w:rPr>
          <w:color w:val="FF0000"/>
        </w:rPr>
        <w:t>Add a black box device and strand view to the intro and explain the flow of the document against that.</w:t>
      </w:r>
    </w:p>
    <w:p w14:paraId="283FC54B" w14:textId="77777777" w:rsidR="00AC6396" w:rsidRDefault="00AC6396" w:rsidP="00D7333F">
      <w:pPr>
        <w:pStyle w:val="CommentText"/>
        <w:rPr>
          <w:color w:val="FF0000"/>
        </w:rPr>
      </w:pPr>
      <w:r>
        <w:rPr>
          <w:color w:val="FF0000"/>
        </w:rPr>
        <w:t>Add further context.</w:t>
      </w:r>
    </w:p>
    <w:p w14:paraId="3180A264" w14:textId="77777777" w:rsidR="00AC6396" w:rsidRPr="00C15457" w:rsidRDefault="00AC6396" w:rsidP="00D7333F">
      <w:pPr>
        <w:pStyle w:val="CommentText"/>
        <w:rPr>
          <w:color w:val="FF0000"/>
        </w:rPr>
      </w:pPr>
      <w:r>
        <w:rPr>
          <w:color w:val="FF0000"/>
        </w:rPr>
        <w:t>Add a physical example.</w:t>
      </w:r>
    </w:p>
  </w:comment>
  <w:comment w:id="461" w:author="Davis, Nigel" w:date="2018-07-06T00:13:00Z" w:initials="DN">
    <w:p w14:paraId="687BE49E" w14:textId="77777777" w:rsidR="00AC6396" w:rsidRDefault="00AC6396" w:rsidP="00D7333F">
      <w:pPr>
        <w:pStyle w:val="CommentText"/>
      </w:pPr>
      <w:r>
        <w:rPr>
          <w:rStyle w:val="CommentReference"/>
        </w:rPr>
        <w:annotationRef/>
      </w:r>
      <w:r>
        <w:t>V1.5: This section will be completed prior to the final delivery.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B46F610" w15:done="0"/>
  <w15:commentEx w15:paraId="3180A264" w15:done="0"/>
  <w15:commentEx w15:paraId="687BE49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B46F610" w16cid:durableId="1E0FA60B"/>
  <w16cid:commentId w16cid:paraId="3180A264" w16cid:durableId="1E95B2E6"/>
  <w16cid:commentId w16cid:paraId="687BE49E" w16cid:durableId="1EE932A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885BBA" w14:textId="77777777" w:rsidR="00F0066D" w:rsidRDefault="00F0066D" w:rsidP="005752F2">
      <w:pPr>
        <w:spacing w:after="0"/>
      </w:pPr>
      <w:r>
        <w:separator/>
      </w:r>
    </w:p>
  </w:endnote>
  <w:endnote w:type="continuationSeparator" w:id="0">
    <w:p w14:paraId="51A7E0CF" w14:textId="77777777" w:rsidR="00F0066D" w:rsidRDefault="00F0066D" w:rsidP="005752F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Hei">
    <w:altName w:val="SimHei"/>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Lucida Grande">
    <w:altName w:val="Arial"/>
    <w:charset w:val="00"/>
    <w:family w:val="auto"/>
    <w:pitch w:val="variable"/>
    <w:sig w:usb0="00000000" w:usb1="5000A1FF" w:usb2="00000000" w:usb3="00000000" w:csb0="000001BF" w:csb1="00000000"/>
  </w:font>
  <w:font w:name="Courier">
    <w:panose1 w:val="02070409020205020404"/>
    <w:charset w:val="00"/>
    <w:family w:val="modern"/>
    <w:notTrueType/>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A36BD" w14:textId="77777777" w:rsidR="00BF3266" w:rsidRDefault="00BF326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CD529" w14:textId="6A3D63C2" w:rsidR="00AC6396" w:rsidRPr="00194CC3" w:rsidRDefault="00AC6396" w:rsidP="005752F2">
    <w:pPr>
      <w:pStyle w:val="Footer"/>
    </w:pPr>
    <w:r w:rsidRPr="00194CC3">
      <w:t xml:space="preserve">Page </w:t>
    </w:r>
    <w:r>
      <w:fldChar w:fldCharType="begin"/>
    </w:r>
    <w:r>
      <w:instrText xml:space="preserve"> PAGE </w:instrText>
    </w:r>
    <w:r>
      <w:fldChar w:fldCharType="separate"/>
    </w:r>
    <w:r>
      <w:rPr>
        <w:noProof/>
      </w:rPr>
      <w:t>8</w:t>
    </w:r>
    <w:r>
      <w:rPr>
        <w:noProof/>
      </w:rPr>
      <w:fldChar w:fldCharType="end"/>
    </w:r>
    <w:r w:rsidRPr="00194CC3">
      <w:t xml:space="preserve"> of </w:t>
    </w:r>
    <w:r>
      <w:rPr>
        <w:noProof/>
      </w:rPr>
      <w:fldChar w:fldCharType="begin"/>
    </w:r>
    <w:r>
      <w:rPr>
        <w:noProof/>
      </w:rPr>
      <w:instrText xml:space="preserve"> NUMPAGES </w:instrText>
    </w:r>
    <w:r>
      <w:rPr>
        <w:noProof/>
      </w:rPr>
      <w:fldChar w:fldCharType="separate"/>
    </w:r>
    <w:r>
      <w:rPr>
        <w:noProof/>
      </w:rPr>
      <w:t>39</w:t>
    </w:r>
    <w:r>
      <w:rPr>
        <w:noProof/>
      </w:rPr>
      <w:fldChar w:fldCharType="end"/>
    </w:r>
    <w:r w:rsidRPr="00194CC3">
      <w:tab/>
    </w:r>
    <w:r w:rsidRPr="00194CC3">
      <w:tab/>
      <w:t xml:space="preserve">© </w:t>
    </w:r>
    <w:r>
      <w:t>20</w:t>
    </w:r>
    <w:r w:rsidR="00B55EBF">
      <w:t>21</w:t>
    </w:r>
    <w:r>
      <w:t xml:space="preserve"> </w:t>
    </w:r>
    <w:r w:rsidRPr="00194CC3">
      <w:t>Open Networking Foundation</w:t>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856F5" w14:textId="77777777" w:rsidR="00BF3266" w:rsidRDefault="00BF32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CBEBB2" w14:textId="77777777" w:rsidR="00F0066D" w:rsidRDefault="00F0066D" w:rsidP="005752F2">
      <w:pPr>
        <w:spacing w:after="0"/>
      </w:pPr>
      <w:r>
        <w:separator/>
      </w:r>
    </w:p>
  </w:footnote>
  <w:footnote w:type="continuationSeparator" w:id="0">
    <w:p w14:paraId="4CBE7CC8" w14:textId="77777777" w:rsidR="00F0066D" w:rsidRDefault="00F0066D" w:rsidP="005752F2">
      <w:pPr>
        <w:spacing w:after="0"/>
      </w:pPr>
      <w:r>
        <w:continuationSeparator/>
      </w:r>
    </w:p>
  </w:footnote>
  <w:footnote w:id="1">
    <w:p w14:paraId="73FE729D" w14:textId="77777777" w:rsidR="00AC6396" w:rsidRPr="00EE2E7A" w:rsidRDefault="00AC6396" w:rsidP="00D7333F">
      <w:pPr>
        <w:pStyle w:val="FootnoteText"/>
        <w:rPr>
          <w:lang w:val="en-GB"/>
        </w:rPr>
      </w:pPr>
      <w:r>
        <w:rPr>
          <w:rStyle w:val="FootnoteReference"/>
        </w:rPr>
        <w:footnoteRef/>
      </w:r>
      <w:r>
        <w:t xml:space="preserve"> </w:t>
      </w:r>
      <w:r w:rsidRPr="00EE2E7A">
        <w:rPr>
          <w:color w:val="auto"/>
        </w:rPr>
        <w:t>It was concluded that it was not helpful to indicate media change. The key information relates to domain change. In detail</w:t>
      </w:r>
      <w:r>
        <w:rPr>
          <w:color w:val="auto"/>
        </w:rPr>
        <w:t>,</w:t>
      </w:r>
      <w:r w:rsidRPr="00EE2E7A">
        <w:rPr>
          <w:color w:val="auto"/>
        </w:rPr>
        <w:t xml:space="preserve"> there are at least four media here and probably more. Fiber to p-type to n-type to copper. This complexity does not add value.</w:t>
      </w:r>
    </w:p>
  </w:footnote>
  <w:footnote w:id="2">
    <w:p w14:paraId="037FDC7D" w14:textId="2FB8FA1A" w:rsidR="00AC6396" w:rsidRPr="00227ABD" w:rsidRDefault="00AC6396" w:rsidP="00D7333F">
      <w:pPr>
        <w:pStyle w:val="FootnoteText"/>
        <w:rPr>
          <w:lang w:val="en-GB"/>
        </w:rPr>
      </w:pPr>
      <w:r>
        <w:rPr>
          <w:rStyle w:val="FootnoteReference"/>
        </w:rPr>
        <w:footnoteRef/>
      </w:r>
      <w:r>
        <w:t xml:space="preserve"> </w:t>
      </w:r>
      <w:r>
        <w:rPr>
          <w:lang w:val="en-GB"/>
        </w:rPr>
        <w:t xml:space="preserve">The structures shown here and throughout this document need to be described in </w:t>
      </w:r>
      <w:proofErr w:type="spellStart"/>
      <w:r>
        <w:rPr>
          <w:lang w:val="en-GB"/>
        </w:rPr>
        <w:t>LTP</w:t>
      </w:r>
      <w:proofErr w:type="spellEnd"/>
      <w:r>
        <w:rPr>
          <w:lang w:val="en-GB"/>
        </w:rPr>
        <w:t xml:space="preserve"> and FC specs (see </w:t>
      </w:r>
      <w:hyperlink r:id="rId1" w:history="1">
        <w:r w:rsidRPr="00227ABD">
          <w:rPr>
            <w:rStyle w:val="Hyperlink"/>
            <w:lang w:val="en-GB"/>
          </w:rPr>
          <w:t>TR-512.7</w:t>
        </w:r>
      </w:hyperlink>
      <w:r>
        <w:rPr>
          <w:lang w:val="en-GB"/>
        </w:rPr>
        <w:t xml:space="preserve">). The actual spec forms will be developed in the next release. </w:t>
      </w:r>
    </w:p>
  </w:footnote>
  <w:footnote w:id="3">
    <w:p w14:paraId="5B3A46CE" w14:textId="77777777" w:rsidR="00AC6396" w:rsidRPr="00DB250E" w:rsidRDefault="00AC6396" w:rsidP="00D7333F">
      <w:pPr>
        <w:pStyle w:val="FootnoteText"/>
        <w:rPr>
          <w:lang w:val="en-GB"/>
        </w:rPr>
      </w:pPr>
      <w:r>
        <w:rPr>
          <w:rStyle w:val="FootnoteReference"/>
        </w:rPr>
        <w:footnoteRef/>
      </w:r>
      <w:r>
        <w:t xml:space="preserve"> </w:t>
      </w:r>
      <w:r>
        <w:rPr>
          <w:lang w:val="en-GB"/>
        </w:rPr>
        <w:t xml:space="preserve">This model will potentially need enhancement when SD </w:t>
      </w:r>
      <w:proofErr w:type="spellStart"/>
      <w:r>
        <w:rPr>
          <w:lang w:val="en-GB"/>
        </w:rPr>
        <w:t>FEC</w:t>
      </w:r>
      <w:proofErr w:type="spellEnd"/>
      <w:r>
        <w:rPr>
          <w:lang w:val="en-GB"/>
        </w:rPr>
        <w:t xml:space="preserve"> (Soft Decision Forward Error Correction) is included.</w:t>
      </w:r>
    </w:p>
  </w:footnote>
  <w:footnote w:id="4">
    <w:p w14:paraId="65BB2ACB" w14:textId="77777777" w:rsidR="00AC6396" w:rsidRPr="00382B68" w:rsidRDefault="00AC6396" w:rsidP="00D7333F">
      <w:pPr>
        <w:pStyle w:val="FootnoteText"/>
        <w:rPr>
          <w:lang w:val="en-GB"/>
        </w:rPr>
      </w:pPr>
      <w:r>
        <w:rPr>
          <w:rStyle w:val="FootnoteReference"/>
        </w:rPr>
        <w:footnoteRef/>
      </w:r>
      <w:r>
        <w:t xml:space="preserve"> </w:t>
      </w:r>
      <w:r>
        <w:rPr>
          <w:lang w:val="en-GB"/>
        </w:rPr>
        <w:t xml:space="preserve">Network Domain Channel is used in this document to define the “end to end” span of potentially mixed media that can carry a signal of a particular domain (the domain of electrons or the domain of photons). For example it is defined from the point at which electrons are converted to (modulated) photons to the point where the information carried by the photons is converted to electrons. The term Network Media Channel is not used in this document. An </w:t>
      </w:r>
      <w:proofErr w:type="spellStart"/>
      <w:r>
        <w:rPr>
          <w:lang w:val="en-GB"/>
        </w:rPr>
        <w:t>NMC</w:t>
      </w:r>
      <w:proofErr w:type="spellEnd"/>
      <w:r>
        <w:rPr>
          <w:lang w:val="en-GB"/>
        </w:rPr>
        <w:t xml:space="preserve"> is an MC that spans from the output of a laser to the input of a photo diode. It is potentially mixed media. The </w:t>
      </w:r>
      <w:proofErr w:type="spellStart"/>
      <w:r>
        <w:rPr>
          <w:lang w:val="en-GB"/>
        </w:rPr>
        <w:t>MCY</w:t>
      </w:r>
      <w:proofErr w:type="spellEnd"/>
      <w:r>
        <w:rPr>
          <w:lang w:val="en-GB"/>
        </w:rPr>
        <w:t xml:space="preserve"> and </w:t>
      </w:r>
      <w:proofErr w:type="spellStart"/>
      <w:r>
        <w:rPr>
          <w:lang w:val="en-GB"/>
        </w:rPr>
        <w:t>MCZ</w:t>
      </w:r>
      <w:proofErr w:type="spellEnd"/>
      <w:r>
        <w:rPr>
          <w:lang w:val="en-GB"/>
        </w:rPr>
        <w:t xml:space="preserve"> in the diagram are essentially Network Media Channels. This designation is not helpful in understanding the model or the application.  </w:t>
      </w:r>
    </w:p>
  </w:footnote>
  <w:footnote w:id="5">
    <w:p w14:paraId="5865A568" w14:textId="77777777" w:rsidR="00AC6396" w:rsidRPr="00DB250E" w:rsidRDefault="00AC6396" w:rsidP="00D7333F">
      <w:pPr>
        <w:pStyle w:val="FootnoteText"/>
        <w:rPr>
          <w:lang w:val="en-GB"/>
        </w:rPr>
      </w:pPr>
      <w:r>
        <w:rPr>
          <w:rStyle w:val="FootnoteReference"/>
        </w:rPr>
        <w:footnoteRef/>
      </w:r>
      <w:r>
        <w:t xml:space="preserve"> See </w:t>
      </w:r>
      <w:hyperlink r:id="rId2" w:history="1">
        <w:r w:rsidRPr="005C63A6">
          <w:rPr>
            <w:rStyle w:val="Hyperlink"/>
          </w:rPr>
          <w:t>https://en.wikipedia.org/wiki/Wavelength-division_multiplexing</w:t>
        </w:r>
      </w:hyperlink>
      <w:r>
        <w:t xml:space="preserve"> </w:t>
      </w:r>
    </w:p>
  </w:footnote>
  <w:footnote w:id="6">
    <w:p w14:paraId="4E8763B1" w14:textId="77777777" w:rsidR="00AC6396" w:rsidRPr="00E31A35" w:rsidRDefault="00AC6396" w:rsidP="00D7333F">
      <w:pPr>
        <w:pStyle w:val="FootnoteText"/>
        <w:rPr>
          <w:lang w:val="en-GB"/>
        </w:rPr>
      </w:pPr>
      <w:r>
        <w:rPr>
          <w:rStyle w:val="FootnoteReference"/>
        </w:rPr>
        <w:footnoteRef/>
      </w:r>
      <w:r>
        <w:t xml:space="preserve"> Sufficient detail is required in the spec of the amplifier to allow interpretation of the detected conditions. The detail will in part depend upon the </w:t>
      </w:r>
      <w:proofErr w:type="spellStart"/>
      <w:r>
        <w:t>FRU</w:t>
      </w:r>
      <w:proofErr w:type="spellEnd"/>
      <w:r>
        <w:t xml:space="preserve"> structure of the amplifier. The model approach is intended to be suitable for use by the controller that interfaces directly to the optical components, </w:t>
      </w:r>
      <w:proofErr w:type="gramStart"/>
      <w:r>
        <w:t>i.e.</w:t>
      </w:r>
      <w:proofErr w:type="gramEnd"/>
      <w:r>
        <w:t xml:space="preserve"> where there is no lower level controller abstraction and/or analyzing/interpreting the detectors. </w:t>
      </w:r>
    </w:p>
    <w:p w14:paraId="3B086022" w14:textId="77777777" w:rsidR="00AC6396" w:rsidRPr="00E31A35" w:rsidRDefault="00AC6396" w:rsidP="00D7333F">
      <w:pPr>
        <w:pStyle w:val="FootnoteText"/>
        <w:rPr>
          <w:lang w:val="en-GB"/>
        </w:rPr>
      </w:pPr>
    </w:p>
  </w:footnote>
  <w:footnote w:id="7">
    <w:p w14:paraId="4B5CC23B" w14:textId="77777777" w:rsidR="00AC6396" w:rsidRPr="006D5304" w:rsidRDefault="00AC6396" w:rsidP="00D7333F">
      <w:pPr>
        <w:pStyle w:val="FootnoteText"/>
        <w:rPr>
          <w:lang w:val="en-GB"/>
        </w:rPr>
      </w:pPr>
      <w:r>
        <w:rPr>
          <w:rStyle w:val="FootnoteReference"/>
        </w:rPr>
        <w:footnoteRef/>
      </w:r>
      <w:r>
        <w:t xml:space="preserve"> </w:t>
      </w:r>
      <w:r>
        <w:rPr>
          <w:lang w:val="en-GB"/>
        </w:rPr>
        <w:t>Each cable is assumed here to have only one fibre.</w:t>
      </w:r>
    </w:p>
  </w:footnote>
  <w:footnote w:id="8">
    <w:p w14:paraId="40942F05" w14:textId="40468E5F" w:rsidR="00AC6396" w:rsidRPr="002A643A" w:rsidRDefault="00AC6396" w:rsidP="00D7333F">
      <w:pPr>
        <w:pStyle w:val="FootnoteText"/>
        <w:rPr>
          <w:lang w:val="en-GB"/>
        </w:rPr>
      </w:pPr>
      <w:r>
        <w:rPr>
          <w:rStyle w:val="FootnoteReference"/>
        </w:rPr>
        <w:footnoteRef/>
      </w:r>
      <w:r>
        <w:t xml:space="preserve"> In some cases</w:t>
      </w:r>
      <w:ins w:id="134" w:author="Malcolm Betts" w:date="2023-01-02T11:21:00Z">
        <w:r w:rsidR="008730A1">
          <w:t>,</w:t>
        </w:r>
      </w:ins>
      <w:r>
        <w:t xml:space="preserve"> particularly with Raman amplifiers the amplifier pig tail may be spliced directly to the fiber. The model will assume a connector even in the case of direct splicing.</w:t>
      </w:r>
    </w:p>
  </w:footnote>
  <w:footnote w:id="9">
    <w:p w14:paraId="0FDCA7A3" w14:textId="77777777" w:rsidR="00AC6396" w:rsidRPr="002A643A" w:rsidRDefault="00AC6396" w:rsidP="00D7333F">
      <w:pPr>
        <w:pStyle w:val="FootnoteText"/>
        <w:rPr>
          <w:lang w:val="en-GB"/>
        </w:rPr>
      </w:pPr>
      <w:r>
        <w:rPr>
          <w:rStyle w:val="FootnoteReference"/>
        </w:rPr>
        <w:footnoteRef/>
      </w:r>
      <w:r>
        <w:t xml:space="preserve"> </w:t>
      </w:r>
      <w:r>
        <w:rPr>
          <w:lang w:val="en-GB"/>
        </w:rPr>
        <w:t>This assumes dual fibre working. In a single fibre working case there would be a single pin.</w:t>
      </w:r>
    </w:p>
  </w:footnote>
  <w:footnote w:id="10">
    <w:p w14:paraId="1F17E35F" w14:textId="77777777" w:rsidR="00AC6396" w:rsidRPr="002C1A1F" w:rsidRDefault="00AC6396" w:rsidP="00D7333F">
      <w:pPr>
        <w:pStyle w:val="FootnoteText"/>
        <w:rPr>
          <w:lang w:val="en-GB"/>
        </w:rPr>
      </w:pPr>
      <w:r>
        <w:rPr>
          <w:rStyle w:val="FootnoteReference"/>
        </w:rPr>
        <w:footnoteRef/>
      </w:r>
      <w:r>
        <w:t xml:space="preserve"> </w:t>
      </w:r>
      <w:bookmarkStart w:id="136" w:name="_Hlk529506608"/>
      <w:r>
        <w:rPr>
          <w:lang w:val="en-GB"/>
        </w:rPr>
        <w:t>Any photonic signal is considered as an OTSi regardless of what it is carrying. So the photonic signal that carries the OSC is considered as an OTSi.</w:t>
      </w:r>
      <w:bookmarkEnd w:id="136"/>
    </w:p>
  </w:footnote>
  <w:footnote w:id="11">
    <w:p w14:paraId="727A6E1A" w14:textId="77777777" w:rsidR="00AC6396" w:rsidRPr="002C1A1F" w:rsidRDefault="00AC6396" w:rsidP="00D7333F">
      <w:pPr>
        <w:pStyle w:val="FootnoteText"/>
        <w:rPr>
          <w:lang w:val="en-GB"/>
        </w:rPr>
      </w:pPr>
      <w:r>
        <w:rPr>
          <w:rStyle w:val="FootnoteReference"/>
        </w:rPr>
        <w:footnoteRef/>
      </w:r>
      <w:r>
        <w:t xml:space="preserve"> </w:t>
      </w:r>
      <w:bookmarkStart w:id="137" w:name="_Hlk529507612"/>
      <w:r>
        <w:rPr>
          <w:lang w:val="en-GB"/>
        </w:rPr>
        <w:t>A term used by {{</w:t>
      </w:r>
      <w:proofErr w:type="spellStart"/>
      <w:r>
        <w:rPr>
          <w:lang w:val="en-GB"/>
        </w:rPr>
        <w:t>TMF</w:t>
      </w:r>
      <w:proofErr w:type="spellEnd"/>
      <w:r>
        <w:rPr>
          <w:lang w:val="en-GB"/>
        </w:rPr>
        <w:t xml:space="preserve"> </w:t>
      </w:r>
      <w:proofErr w:type="spellStart"/>
      <w:r>
        <w:rPr>
          <w:lang w:val="en-GB"/>
        </w:rPr>
        <w:t>MTNM</w:t>
      </w:r>
      <w:proofErr w:type="spellEnd"/>
      <w:r>
        <w:rPr>
          <w:lang w:val="en-GB"/>
        </w:rPr>
        <w:t>}}</w:t>
      </w:r>
      <w:r>
        <w:t xml:space="preserve">. </w:t>
      </w:r>
      <w:proofErr w:type="gramStart"/>
      <w:r>
        <w:t>Usually</w:t>
      </w:r>
      <w:proofErr w:type="gramEnd"/>
      <w:r>
        <w:t xml:space="preserve"> signals are assessed as they are demultiplexed etc. entering a device, fabric etc. These measures are considered as co-directional. The assessment of a signal just prior to it being multiplexed etc. to exit a device, fabric is considered as contra-directional. </w:t>
      </w:r>
      <w:r>
        <w:rPr>
          <w:lang w:val="en-GB"/>
        </w:rPr>
        <w:t xml:space="preserve"> </w:t>
      </w:r>
      <w:bookmarkEnd w:id="137"/>
    </w:p>
  </w:footnote>
  <w:footnote w:id="12">
    <w:p w14:paraId="5DDEDD4B" w14:textId="77777777" w:rsidR="00AC6396" w:rsidRPr="00C15457" w:rsidRDefault="00AC6396" w:rsidP="00D7333F">
      <w:pPr>
        <w:pStyle w:val="FootnoteText"/>
        <w:rPr>
          <w:lang w:val="en-GB"/>
        </w:rPr>
      </w:pPr>
      <w:r>
        <w:rPr>
          <w:rStyle w:val="FootnoteReference"/>
        </w:rPr>
        <w:footnoteRef/>
      </w:r>
      <w:r>
        <w:t xml:space="preserve"> </w:t>
      </w:r>
      <w:r>
        <w:rPr>
          <w:lang w:val="en-GB"/>
        </w:rPr>
        <w:t>The Overhead splitters will filter out the overhead light from the main flow. The symbol used in the figure is the simple generalized splitter/couple. This will be updated in a later release.</w:t>
      </w:r>
    </w:p>
  </w:footnote>
  <w:footnote w:id="13">
    <w:p w14:paraId="49DC7E35" w14:textId="77777777" w:rsidR="00AC6396" w:rsidRPr="002A643A" w:rsidRDefault="00AC6396" w:rsidP="00D7333F">
      <w:pPr>
        <w:pStyle w:val="FootnoteText"/>
        <w:rPr>
          <w:lang w:val="en-GB"/>
        </w:rPr>
      </w:pPr>
      <w:r>
        <w:rPr>
          <w:rStyle w:val="FootnoteReference"/>
        </w:rPr>
        <w:footnoteRef/>
      </w:r>
      <w:r>
        <w:t xml:space="preserve"> OTS definition in {{ITU-T G.872}} excludes the OSC signal. To simplify the model, it has been chosen to include the OSC as part of the OTS conglomerate in the ONF model.</w:t>
      </w:r>
    </w:p>
  </w:footnote>
  <w:footnote w:id="14">
    <w:p w14:paraId="2AE289AD" w14:textId="77777777" w:rsidR="00AC6396" w:rsidRPr="00907502" w:rsidRDefault="00AC6396" w:rsidP="00D7333F">
      <w:pPr>
        <w:pStyle w:val="FootnoteText"/>
        <w:rPr>
          <w:lang w:val="en-GB"/>
        </w:rPr>
      </w:pPr>
      <w:r>
        <w:rPr>
          <w:rStyle w:val="FootnoteReference"/>
        </w:rPr>
        <w:footnoteRef/>
      </w:r>
      <w:r>
        <w:t xml:space="preserve"> </w:t>
      </w:r>
      <w:r>
        <w:rPr>
          <w:lang w:val="en-GB"/>
        </w:rPr>
        <w:t>LP should strictly be shown with ports. This will be developed further in following releases.</w:t>
      </w:r>
    </w:p>
  </w:footnote>
  <w:footnote w:id="15">
    <w:p w14:paraId="4FC88431" w14:textId="77777777" w:rsidR="00AC6396" w:rsidRPr="00A769F5" w:rsidRDefault="00AC6396" w:rsidP="00D7333F">
      <w:pPr>
        <w:pStyle w:val="FootnoteText"/>
        <w:rPr>
          <w:lang w:val="en-GB"/>
        </w:rPr>
      </w:pPr>
      <w:r>
        <w:rPr>
          <w:rStyle w:val="FootnoteReference"/>
        </w:rPr>
        <w:footnoteRef/>
      </w:r>
      <w:r>
        <w:t xml:space="preserve"> </w:t>
      </w:r>
      <w:r>
        <w:rPr>
          <w:lang w:val="en-GB"/>
        </w:rPr>
        <w:t>Where there is a long fibre span across some significant geography</w:t>
      </w:r>
    </w:p>
  </w:footnote>
  <w:footnote w:id="16">
    <w:p w14:paraId="5A843D8A" w14:textId="77777777" w:rsidR="00AC6396" w:rsidRPr="00D75C34" w:rsidRDefault="00AC6396" w:rsidP="00D7333F">
      <w:pPr>
        <w:pStyle w:val="FootnoteText"/>
        <w:rPr>
          <w:lang w:val="en-GB"/>
        </w:rPr>
      </w:pPr>
      <w:r>
        <w:rPr>
          <w:rStyle w:val="FootnoteReference"/>
        </w:rPr>
        <w:footnoteRef/>
      </w:r>
      <w:r>
        <w:t xml:space="preserve"> </w:t>
      </w:r>
      <w:r>
        <w:rPr>
          <w:lang w:val="en-GB"/>
        </w:rPr>
        <w:t>Impairment to a degree is acceptable so long as the Information in the Signal is recoverable.</w:t>
      </w:r>
    </w:p>
  </w:footnote>
  <w:footnote w:id="17">
    <w:p w14:paraId="1E39CCFF" w14:textId="77777777" w:rsidR="00AC6396" w:rsidRPr="002120C2" w:rsidRDefault="00AC6396" w:rsidP="00D7333F">
      <w:pPr>
        <w:pStyle w:val="FootnoteText"/>
        <w:rPr>
          <w:lang w:val="en-GB"/>
        </w:rPr>
      </w:pPr>
      <w:r>
        <w:rPr>
          <w:rStyle w:val="FootnoteReference"/>
        </w:rPr>
        <w:footnoteRef/>
      </w:r>
      <w:r>
        <w:t xml:space="preserve"> </w:t>
      </w:r>
      <w:r>
        <w:rPr>
          <w:lang w:val="en-GB"/>
        </w:rPr>
        <w:t xml:space="preserve">The </w:t>
      </w:r>
      <w:proofErr w:type="spellStart"/>
      <w:r>
        <w:rPr>
          <w:lang w:val="en-GB"/>
        </w:rPr>
        <w:t>ForwardingSpec</w:t>
      </w:r>
      <w:proofErr w:type="spellEnd"/>
      <w:r>
        <w:rPr>
          <w:lang w:val="en-GB"/>
        </w:rPr>
        <w:t xml:space="preserve"> will be used to specify the capability. The </w:t>
      </w:r>
      <w:proofErr w:type="spellStart"/>
      <w:r>
        <w:rPr>
          <w:lang w:val="en-GB"/>
        </w:rPr>
        <w:t>ForwardingSpec</w:t>
      </w:r>
      <w:proofErr w:type="spellEnd"/>
      <w:r>
        <w:rPr>
          <w:lang w:val="en-GB"/>
        </w:rPr>
        <w:t xml:space="preserve"> of an FC instance can change through the life of the instance.</w:t>
      </w:r>
    </w:p>
  </w:footnote>
  <w:footnote w:id="18">
    <w:p w14:paraId="2A7A21C3" w14:textId="77777777" w:rsidR="00AC6396" w:rsidRPr="00DE4DDE" w:rsidRDefault="00AC6396" w:rsidP="00D7333F">
      <w:pPr>
        <w:pStyle w:val="FootnoteText"/>
        <w:rPr>
          <w:lang w:val="en-GB"/>
        </w:rPr>
      </w:pPr>
      <w:r>
        <w:rPr>
          <w:rStyle w:val="FootnoteReference"/>
        </w:rPr>
        <w:footnoteRef/>
      </w:r>
      <w:r>
        <w:t xml:space="preserve"> </w:t>
      </w:r>
      <w:r>
        <w:rPr>
          <w:lang w:val="en-GB"/>
        </w:rPr>
        <w:t xml:space="preserve">The </w:t>
      </w:r>
      <w:proofErr w:type="spellStart"/>
      <w:r>
        <w:rPr>
          <w:lang w:val="en-GB"/>
        </w:rPr>
        <w:t>NMC</w:t>
      </w:r>
      <w:proofErr w:type="spellEnd"/>
      <w:r>
        <w:rPr>
          <w:lang w:val="en-GB"/>
        </w:rPr>
        <w:t xml:space="preserve"> has a somewhat ambiguous definition in the industry hence the clarification in this bullet.</w:t>
      </w:r>
    </w:p>
  </w:footnote>
  <w:footnote w:id="19">
    <w:p w14:paraId="2A6E087D" w14:textId="77777777" w:rsidR="00AC6396" w:rsidRPr="00372475" w:rsidRDefault="00AC6396" w:rsidP="00D7333F">
      <w:pPr>
        <w:pStyle w:val="FootnoteText"/>
        <w:rPr>
          <w:lang w:val="en-GB"/>
        </w:rPr>
      </w:pPr>
      <w:r>
        <w:rPr>
          <w:rStyle w:val="FootnoteReference"/>
        </w:rPr>
        <w:footnoteRef/>
      </w:r>
      <w:r>
        <w:t xml:space="preserve"> The complexity here is related to coherent detection and DSP as multiple receivers may receive the light but only one will produce information.</w:t>
      </w:r>
    </w:p>
  </w:footnote>
  <w:footnote w:id="20">
    <w:p w14:paraId="5A48644C" w14:textId="77777777" w:rsidR="00AC6396" w:rsidRPr="008D2406" w:rsidRDefault="00AC6396" w:rsidP="00D7333F">
      <w:pPr>
        <w:pStyle w:val="FootnoteText"/>
        <w:rPr>
          <w:lang w:val="en-GB"/>
        </w:rPr>
      </w:pPr>
      <w:r>
        <w:rPr>
          <w:rStyle w:val="FootnoteReference"/>
        </w:rPr>
        <w:footnoteRef/>
      </w:r>
      <w:r>
        <w:t xml:space="preserve"> </w:t>
      </w:r>
      <w:r>
        <w:rPr>
          <w:lang w:val="en-GB"/>
        </w:rPr>
        <w:t xml:space="preserve">If this restriction were to be loosened to allow MCs that pass over different fibres to be included in a Group, then the </w:t>
      </w:r>
      <w:proofErr w:type="spellStart"/>
      <w:r>
        <w:rPr>
          <w:lang w:val="en-GB"/>
        </w:rPr>
        <w:t>LTP</w:t>
      </w:r>
      <w:proofErr w:type="spellEnd"/>
      <w:r>
        <w:rPr>
          <w:lang w:val="en-GB"/>
        </w:rPr>
        <w:t xml:space="preserve"> model would need to allow for floating </w:t>
      </w:r>
      <w:proofErr w:type="spellStart"/>
      <w:r>
        <w:rPr>
          <w:lang w:val="en-GB"/>
        </w:rPr>
        <w:t>LTPs</w:t>
      </w:r>
      <w:proofErr w:type="spellEnd"/>
      <w:r>
        <w:rPr>
          <w:lang w:val="en-GB"/>
        </w:rPr>
        <w:t xml:space="preserve"> to represent the Group. The current model descriptions a purposely simplified in this respect.</w:t>
      </w:r>
    </w:p>
  </w:footnote>
  <w:footnote w:id="21">
    <w:p w14:paraId="263C9CFD" w14:textId="77777777" w:rsidR="00AC6396" w:rsidRPr="002B2D5B" w:rsidRDefault="00AC6396" w:rsidP="00D7333F">
      <w:pPr>
        <w:pStyle w:val="FootnoteText"/>
        <w:rPr>
          <w:lang w:val="en-GB"/>
        </w:rPr>
      </w:pPr>
      <w:r>
        <w:rPr>
          <w:rStyle w:val="FootnoteReference"/>
        </w:rPr>
        <w:footnoteRef/>
      </w:r>
      <w:r>
        <w:t xml:space="preserve"> </w:t>
      </w:r>
      <w:r>
        <w:rPr>
          <w:lang w:val="en-GB"/>
        </w:rPr>
        <w:t>The term “Overhead” originally relates to an aspect of the technique for carrying the information. In this case the term is being used specifically for the information alone with no consideration of the encoding technique.</w:t>
      </w:r>
    </w:p>
  </w:footnote>
  <w:footnote w:id="22">
    <w:p w14:paraId="7E5F6688" w14:textId="77777777" w:rsidR="00AC6396" w:rsidRPr="000D2E87" w:rsidRDefault="00AC6396" w:rsidP="00D7333F">
      <w:pPr>
        <w:pStyle w:val="FootnoteText"/>
        <w:rPr>
          <w:lang w:val="en-GB"/>
        </w:rPr>
      </w:pPr>
      <w:r>
        <w:rPr>
          <w:rStyle w:val="FootnoteReference"/>
        </w:rPr>
        <w:footnoteRef/>
      </w:r>
      <w:r>
        <w:t xml:space="preserve"> </w:t>
      </w:r>
      <w:r>
        <w:rPr>
          <w:lang w:val="en-GB"/>
        </w:rPr>
        <w:t>I.e., a degenerate assembly with only one member.</w:t>
      </w:r>
    </w:p>
  </w:footnote>
  <w:footnote w:id="23">
    <w:p w14:paraId="2CED5A55" w14:textId="77777777" w:rsidR="00AC6396" w:rsidRPr="00974127" w:rsidRDefault="00AC6396" w:rsidP="00D7333F">
      <w:pPr>
        <w:pStyle w:val="FootnoteText"/>
        <w:rPr>
          <w:lang w:val="en-GB"/>
        </w:rPr>
      </w:pPr>
      <w:r>
        <w:rPr>
          <w:rStyle w:val="FootnoteReference"/>
        </w:rPr>
        <w:footnoteRef/>
      </w:r>
      <w:r>
        <w:t xml:space="preserve"> </w:t>
      </w:r>
      <w:r>
        <w:rPr>
          <w:lang w:val="en-GB"/>
        </w:rPr>
        <w:t>This simplified form is used for many examples later in this document. In all cases the multiplicity on an association end is “1” unless otherwise stated.</w:t>
      </w:r>
    </w:p>
  </w:footnote>
  <w:footnote w:id="24">
    <w:p w14:paraId="28AF2A26" w14:textId="77777777" w:rsidR="00AC6396" w:rsidRPr="00D2631F" w:rsidRDefault="00AC6396" w:rsidP="00D7333F">
      <w:pPr>
        <w:pStyle w:val="FootnoteText"/>
        <w:rPr>
          <w:lang w:val="en-GB"/>
        </w:rPr>
      </w:pPr>
      <w:r>
        <w:rPr>
          <w:rStyle w:val="FootnoteReference"/>
        </w:rPr>
        <w:footnoteRef/>
      </w:r>
      <w:r>
        <w:t xml:space="preserve"> </w:t>
      </w:r>
      <w:r>
        <w:rPr>
          <w:lang w:val="en-GB"/>
        </w:rPr>
        <w:t xml:space="preserve">In the general case the MCA monitor is a set of MC monitors where the MC monitor monitors the whole MC and hence several </w:t>
      </w:r>
      <w:proofErr w:type="spellStart"/>
      <w:r>
        <w:rPr>
          <w:lang w:val="en-GB"/>
        </w:rPr>
        <w:t>OTSis</w:t>
      </w:r>
      <w:proofErr w:type="spellEnd"/>
      <w:r>
        <w:rPr>
          <w:lang w:val="en-GB"/>
        </w:rPr>
        <w:t>.</w:t>
      </w:r>
    </w:p>
  </w:footnote>
  <w:footnote w:id="25">
    <w:p w14:paraId="62F0C147" w14:textId="77777777" w:rsidR="00AC6396" w:rsidRPr="00AE69D2" w:rsidRDefault="00AC6396" w:rsidP="00D7333F">
      <w:pPr>
        <w:pStyle w:val="FootnoteText"/>
        <w:rPr>
          <w:lang w:val="en-GB"/>
        </w:rPr>
      </w:pPr>
      <w:r>
        <w:rPr>
          <w:rStyle w:val="FootnoteReference"/>
        </w:rPr>
        <w:footnoteRef/>
      </w:r>
      <w:r>
        <w:t xml:space="preserve"> </w:t>
      </w:r>
      <w:r>
        <w:rPr>
          <w:lang w:val="en-GB"/>
        </w:rPr>
        <w:t>The point to point nature of this FC is defined by the coherent transmitter/receiver and the DSP.</w:t>
      </w:r>
    </w:p>
  </w:footnote>
  <w:footnote w:id="26">
    <w:p w14:paraId="4933B9F4" w14:textId="77777777" w:rsidR="00AC6396" w:rsidRPr="00AE69D2" w:rsidRDefault="00AC6396" w:rsidP="00D7333F">
      <w:pPr>
        <w:pStyle w:val="FootnoteText"/>
        <w:rPr>
          <w:lang w:val="en-GB"/>
        </w:rPr>
      </w:pPr>
      <w:r>
        <w:rPr>
          <w:rStyle w:val="FootnoteReference"/>
        </w:rPr>
        <w:footnoteRef/>
      </w:r>
      <w:r>
        <w:t xml:space="preserve"> </w:t>
      </w:r>
      <w:r>
        <w:rPr>
          <w:lang w:val="en-GB"/>
        </w:rPr>
        <w:t>As noted earlier, this is emergent from the MC mesh.</w:t>
      </w:r>
    </w:p>
  </w:footnote>
  <w:footnote w:id="27">
    <w:p w14:paraId="60719477" w14:textId="77777777" w:rsidR="00AC6396" w:rsidRPr="00823C21" w:rsidRDefault="00AC6396" w:rsidP="00D7333F">
      <w:pPr>
        <w:pStyle w:val="FootnoteText"/>
        <w:rPr>
          <w:lang w:val="en-GB"/>
        </w:rPr>
      </w:pPr>
      <w:r>
        <w:rPr>
          <w:rStyle w:val="FootnoteReference"/>
        </w:rPr>
        <w:footnoteRef/>
      </w:r>
      <w:r>
        <w:t xml:space="preserve"> </w:t>
      </w:r>
      <w:r>
        <w:rPr>
          <w:lang w:val="en-GB"/>
        </w:rPr>
        <w:t xml:space="preserve">The </w:t>
      </w:r>
      <w:proofErr w:type="spellStart"/>
      <w:r>
        <w:rPr>
          <w:lang w:val="en-GB"/>
        </w:rPr>
        <w:t>MEASURE_AND_CONTROL</w:t>
      </w:r>
      <w:proofErr w:type="spellEnd"/>
      <w:r>
        <w:rPr>
          <w:lang w:val="en-GB"/>
        </w:rPr>
        <w:t xml:space="preserve"> layer is electronic/digital (e.g., optical power measurement).</w:t>
      </w:r>
    </w:p>
  </w:footnote>
  <w:footnote w:id="28">
    <w:p w14:paraId="2767158B" w14:textId="77777777" w:rsidR="00BD6D4F" w:rsidRPr="007B133B" w:rsidRDefault="00BD6D4F" w:rsidP="00BD6D4F">
      <w:pPr>
        <w:pStyle w:val="FootnoteText"/>
        <w:rPr>
          <w:lang w:val="en-GB"/>
        </w:rPr>
      </w:pPr>
      <w:r>
        <w:rPr>
          <w:rStyle w:val="FootnoteReference"/>
        </w:rPr>
        <w:footnoteRef/>
      </w:r>
      <w:r>
        <w:t xml:space="preserve"> The MC can only be measured when </w:t>
      </w:r>
      <w:del w:id="244" w:author="Malcolm Betts" w:date="2022-08-01T11:33:00Z">
        <w:r w:rsidDel="00E31264">
          <w:delText xml:space="preserve">light </w:delText>
        </w:r>
      </w:del>
      <w:ins w:id="245" w:author="Malcolm Betts" w:date="2022-08-01T11:33:00Z">
        <w:r>
          <w:t xml:space="preserve">a signal </w:t>
        </w:r>
      </w:ins>
      <w:r>
        <w:t xml:space="preserve">is </w:t>
      </w:r>
      <w:del w:id="246" w:author="Malcolm Betts" w:date="2022-08-01T11:34:00Z">
        <w:r w:rsidDel="00E31264">
          <w:delText>applied</w:delText>
        </w:r>
      </w:del>
      <w:ins w:id="247" w:author="Malcolm Betts" w:date="2022-08-01T11:34:00Z">
        <w:r>
          <w:t>present</w:t>
        </w:r>
      </w:ins>
      <w:r>
        <w:t>.</w:t>
      </w:r>
    </w:p>
  </w:footnote>
  <w:footnote w:id="29">
    <w:p w14:paraId="031EC586" w14:textId="77777777" w:rsidR="00AC6396" w:rsidRPr="00B436EB" w:rsidRDefault="00AC6396" w:rsidP="00D7333F">
      <w:pPr>
        <w:pStyle w:val="FootnoteText"/>
        <w:rPr>
          <w:lang w:val="en-GB"/>
        </w:rPr>
      </w:pPr>
      <w:r>
        <w:rPr>
          <w:rStyle w:val="FootnoteReference"/>
        </w:rPr>
        <w:footnoteRef/>
      </w:r>
      <w:r>
        <w:t xml:space="preserve"> </w:t>
      </w:r>
      <w:r>
        <w:rPr>
          <w:lang w:val="en-GB"/>
        </w:rPr>
        <w:t>Removing clutter of redundant light never relevant for forwarding.</w:t>
      </w:r>
    </w:p>
  </w:footnote>
  <w:footnote w:id="30">
    <w:p w14:paraId="4E8C6332" w14:textId="77777777" w:rsidR="00AC6396" w:rsidRPr="00F13AB4" w:rsidRDefault="00AC6396" w:rsidP="00D7333F">
      <w:pPr>
        <w:pStyle w:val="FootnoteText"/>
        <w:rPr>
          <w:lang w:val="en-GB"/>
        </w:rPr>
      </w:pPr>
      <w:r>
        <w:rPr>
          <w:rStyle w:val="FootnoteReference"/>
        </w:rPr>
        <w:footnoteRef/>
      </w:r>
      <w:r>
        <w:t xml:space="preserve"> </w:t>
      </w:r>
      <w:r>
        <w:rPr>
          <w:lang w:val="en-GB"/>
        </w:rPr>
        <w:t xml:space="preserve">The </w:t>
      </w:r>
      <w:proofErr w:type="spellStart"/>
      <w:r>
        <w:rPr>
          <w:lang w:val="en-GB"/>
        </w:rPr>
        <w:t>layerProtocol</w:t>
      </w:r>
      <w:proofErr w:type="spellEnd"/>
      <w:r>
        <w:rPr>
          <w:lang w:val="en-GB"/>
        </w:rPr>
        <w:t xml:space="preserve"> can be qualified with further detail, but that is essentially for human consumption as the spec provides all necessary details.</w:t>
      </w:r>
    </w:p>
  </w:footnote>
  <w:footnote w:id="31">
    <w:p w14:paraId="7AC6623F" w14:textId="77777777" w:rsidR="00AC6396" w:rsidRPr="00CE1B27" w:rsidRDefault="00AC6396" w:rsidP="00D7333F">
      <w:pPr>
        <w:pStyle w:val="FootnoteText"/>
        <w:rPr>
          <w:lang w:val="en-GB"/>
        </w:rPr>
      </w:pPr>
      <w:r>
        <w:rPr>
          <w:rStyle w:val="FootnoteReference"/>
        </w:rPr>
        <w:footnoteRef/>
      </w:r>
      <w:r>
        <w:t xml:space="preserve"> Typically, an express channel is a “hardwired” </w:t>
      </w:r>
      <w:proofErr w:type="gramStart"/>
      <w:r>
        <w:t>by pass</w:t>
      </w:r>
      <w:proofErr w:type="gramEnd"/>
      <w:r>
        <w:t xml:space="preserve"> of the filters and media subnetwork. i.e., typically, the FC representing the express media channel has no flexibility. </w:t>
      </w:r>
      <w:bookmarkStart w:id="366" w:name="_Hlk529397109"/>
      <w:r>
        <w:t>The capability described here is assumed to be flexible.</w:t>
      </w:r>
      <w:bookmarkEnd w:id="366"/>
    </w:p>
  </w:footnote>
  <w:footnote w:id="32">
    <w:p w14:paraId="27B3F6C9" w14:textId="77777777" w:rsidR="00AC6396" w:rsidRPr="00CE1B27" w:rsidRDefault="00AC6396" w:rsidP="00D7333F">
      <w:pPr>
        <w:pStyle w:val="FootnoteText"/>
        <w:rPr>
          <w:lang w:val="en-GB"/>
        </w:rPr>
      </w:pPr>
      <w:r>
        <w:rPr>
          <w:rStyle w:val="FootnoteReference"/>
        </w:rPr>
        <w:footnoteRef/>
      </w:r>
      <w:r>
        <w:t xml:space="preserve"> In current solutions monitoring and overhead is not standardized for arbitrary MCAs.</w:t>
      </w:r>
    </w:p>
  </w:footnote>
  <w:footnote w:id="33">
    <w:p w14:paraId="3E0F4613" w14:textId="77777777" w:rsidR="00AC6396" w:rsidRPr="001768CA" w:rsidRDefault="00AC6396" w:rsidP="00D7333F">
      <w:pPr>
        <w:pStyle w:val="FootnoteText"/>
        <w:rPr>
          <w:lang w:val="en-GB"/>
        </w:rPr>
      </w:pPr>
      <w:r>
        <w:rPr>
          <w:rStyle w:val="FootnoteReference"/>
        </w:rPr>
        <w:footnoteRef/>
      </w:r>
      <w:r>
        <w:t xml:space="preserve"> </w:t>
      </w:r>
      <w:r>
        <w:rPr>
          <w:lang w:val="en-GB"/>
        </w:rPr>
        <w:t>The MCA is the normal granularity of the FC/</w:t>
      </w:r>
      <w:proofErr w:type="spellStart"/>
      <w:r>
        <w:rPr>
          <w:lang w:val="en-GB"/>
        </w:rPr>
        <w:t>LTP</w:t>
      </w:r>
      <w:proofErr w:type="spellEnd"/>
      <w:r>
        <w:rPr>
          <w:lang w:val="en-GB"/>
        </w:rPr>
        <w:t>. A Group of one MC where there is no associated overhead etc is still considered as an MCA so as to simplify the model and its usage.</w:t>
      </w:r>
    </w:p>
  </w:footnote>
  <w:footnote w:id="34">
    <w:p w14:paraId="6B00248F" w14:textId="77777777" w:rsidR="00AC6396" w:rsidRPr="006A472E" w:rsidRDefault="00AC6396" w:rsidP="00D7333F">
      <w:pPr>
        <w:pStyle w:val="FootnoteText"/>
        <w:rPr>
          <w:lang w:val="en-GB"/>
        </w:rPr>
      </w:pPr>
      <w:r>
        <w:rPr>
          <w:rStyle w:val="FootnoteReference"/>
        </w:rPr>
        <w:footnoteRef/>
      </w:r>
      <w:r>
        <w:t xml:space="preserve"> </w:t>
      </w:r>
      <w:r>
        <w:rPr>
          <w:lang w:val="en-GB"/>
        </w:rPr>
        <w:t>It is possible to apply a test signal in the absence of an appropriate payload carrying OTSi.</w:t>
      </w:r>
    </w:p>
  </w:footnote>
  <w:footnote w:id="35">
    <w:p w14:paraId="7F878419" w14:textId="77777777" w:rsidR="00AC6396" w:rsidRPr="003A2EE1" w:rsidRDefault="00AC6396" w:rsidP="00D7333F">
      <w:pPr>
        <w:pStyle w:val="FootnoteText"/>
        <w:rPr>
          <w:lang w:val="en-GB"/>
        </w:rPr>
      </w:pPr>
      <w:r>
        <w:rPr>
          <w:rStyle w:val="FootnoteReference"/>
        </w:rPr>
        <w:footnoteRef/>
      </w:r>
      <w:r>
        <w:t xml:space="preserve"> Note that for management purposes some "parasitic" parameters </w:t>
      </w:r>
      <w:proofErr w:type="spellStart"/>
      <w:r>
        <w:t>e.g</w:t>
      </w:r>
      <w:proofErr w:type="spellEnd"/>
      <w:r>
        <w:t xml:space="preserve"> reverse loss in an isolator may not need to be represented.</w:t>
      </w:r>
    </w:p>
  </w:footnote>
  <w:footnote w:id="36">
    <w:p w14:paraId="0CE3A08E" w14:textId="77777777" w:rsidR="00AC6396" w:rsidRPr="00546946" w:rsidRDefault="00AC6396" w:rsidP="00D7333F">
      <w:pPr>
        <w:pStyle w:val="FootnoteText"/>
        <w:rPr>
          <w:lang w:val="en-GB"/>
        </w:rPr>
      </w:pPr>
      <w:r>
        <w:rPr>
          <w:rStyle w:val="FootnoteReference"/>
        </w:rPr>
        <w:footnoteRef/>
      </w:r>
      <w:r>
        <w:t xml:space="preserve"> </w:t>
      </w:r>
      <w:r>
        <w:rPr>
          <w:lang w:val="en-GB"/>
        </w:rPr>
        <w:t>Using the “Maintenance Entity” of the OAM model.</w:t>
      </w:r>
    </w:p>
  </w:footnote>
  <w:footnote w:id="37">
    <w:p w14:paraId="1393299A" w14:textId="77777777" w:rsidR="00AC6396" w:rsidRPr="00F17649" w:rsidRDefault="00AC6396" w:rsidP="00D7333F">
      <w:pPr>
        <w:pStyle w:val="FootnoteText"/>
        <w:rPr>
          <w:lang w:val="en-GB"/>
        </w:rPr>
      </w:pPr>
      <w:r>
        <w:rPr>
          <w:rStyle w:val="FootnoteReference"/>
        </w:rPr>
        <w:footnoteRef/>
      </w:r>
      <w:r>
        <w:t xml:space="preserve"> ITU-T have defined the term “Media Element” (see </w:t>
      </w:r>
      <w:r>
        <w:fldChar w:fldCharType="begin"/>
      </w:r>
      <w:r>
        <w:instrText xml:space="preserve"> REF _Ref529780775 \h </w:instrText>
      </w:r>
      <w:r>
        <w:fldChar w:fldCharType="separate"/>
      </w:r>
      <w:r>
        <w:t xml:space="preserve">Figure </w:t>
      </w:r>
      <w:r>
        <w:rPr>
          <w:noProof/>
        </w:rPr>
        <w:t>6</w:t>
      </w:r>
      <w:r w:rsidRPr="00502DB7">
        <w:t>-</w:t>
      </w:r>
      <w:r>
        <w:rPr>
          <w:noProof/>
        </w:rPr>
        <w:t xml:space="preserve">35 </w:t>
      </w:r>
      <w:r>
        <w:t>Figure 8-16 from {{ITU-T G.872}} (on left) with ONF Core model overlay (on right)</w:t>
      </w:r>
      <w:r>
        <w:fldChar w:fldCharType="end"/>
      </w:r>
      <w:r>
        <w:t xml:space="preserve">). The “Media Element” in some cases encompasses both the halves of a protection scheme (as shown in the figure) and does not encompass the control functionality. A “Media Element” larger than an </w:t>
      </w:r>
      <w:proofErr w:type="spellStart"/>
      <w:r>
        <w:t>FRU</w:t>
      </w:r>
      <w:proofErr w:type="spellEnd"/>
      <w:r>
        <w:t xml:space="preserve"> is not ideal as the </w:t>
      </w:r>
      <w:proofErr w:type="spellStart"/>
      <w:r>
        <w:t>FRU</w:t>
      </w:r>
      <w:proofErr w:type="spellEnd"/>
      <w:r>
        <w:t xml:space="preserve"> is the key granularity for field replacement. If a Media Element is deemed to have failed all </w:t>
      </w:r>
      <w:proofErr w:type="spellStart"/>
      <w:r>
        <w:t>FRUs</w:t>
      </w:r>
      <w:proofErr w:type="spellEnd"/>
      <w:r>
        <w:t xml:space="preserve"> that it is built from will need to be replaced. This is not a useful management/control construct.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7A860" w14:textId="77777777" w:rsidR="00BF3266" w:rsidRDefault="00BF326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31FDA" w14:textId="21860052" w:rsidR="00AC6396" w:rsidRPr="00194CC3" w:rsidRDefault="00AC6396" w:rsidP="005752F2">
    <w:pPr>
      <w:pStyle w:val="Header"/>
    </w:pPr>
    <w:r>
      <w:t xml:space="preserve">TR-512.A.4 </w:t>
    </w:r>
    <w:r w:rsidRPr="00FA1B7A">
      <w:t>C</w:t>
    </w:r>
    <w:r>
      <w:t xml:space="preserve">ore Information Model – </w:t>
    </w:r>
    <w:r w:rsidRPr="00ED63AE">
      <w:t>Appendix</w:t>
    </w:r>
    <w:r>
      <w:t xml:space="preserve"> – Analogue and Media Examples (Layer 0)</w:t>
    </w:r>
    <w:r w:rsidRPr="00194CC3">
      <w:tab/>
    </w:r>
    <w:ins w:id="496" w:author="Malcolm Betts" w:date="2022-12-22T06:46:00Z">
      <w:r w:rsidR="00BF3266">
        <w:t xml:space="preserve">Draft </w:t>
      </w:r>
    </w:ins>
    <w:r w:rsidRPr="00194CC3">
      <w:t xml:space="preserve">Version </w:t>
    </w:r>
    <w:r>
      <w:t>1.</w:t>
    </w:r>
    <w:del w:id="497" w:author="Malcolm Betts" w:date="2022-12-22T06:46:00Z">
      <w:r w:rsidR="00B55EBF" w:rsidDel="00BF3266">
        <w:delText>5</w:delText>
      </w:r>
    </w:del>
    <w:ins w:id="498" w:author="Malcolm Betts" w:date="2022-12-22T06:46:00Z">
      <w:r w:rsidR="00BF3266">
        <w:t>6.</w:t>
      </w:r>
    </w:ins>
    <w:ins w:id="499" w:author="Malcolm Betts" w:date="2022-12-22T06:47:00Z">
      <w:r w:rsidR="00BF3266">
        <w:t>01</w:t>
      </w:r>
    </w:ins>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AF235" w14:textId="77777777" w:rsidR="00BF3266" w:rsidRDefault="00BF326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10FE7"/>
    <w:multiLevelType w:val="hybridMultilevel"/>
    <w:tmpl w:val="53205B02"/>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057DC8"/>
    <w:multiLevelType w:val="hybridMultilevel"/>
    <w:tmpl w:val="6CEAE1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7B178B"/>
    <w:multiLevelType w:val="hybridMultilevel"/>
    <w:tmpl w:val="C8E478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B4B5D85"/>
    <w:multiLevelType w:val="hybridMultilevel"/>
    <w:tmpl w:val="E94496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B32AD7"/>
    <w:multiLevelType w:val="hybridMultilevel"/>
    <w:tmpl w:val="728E5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653F2A"/>
    <w:multiLevelType w:val="hybridMultilevel"/>
    <w:tmpl w:val="005E5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1C43B7B"/>
    <w:multiLevelType w:val="hybridMultilevel"/>
    <w:tmpl w:val="5840FC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36956ED"/>
    <w:multiLevelType w:val="hybridMultilevel"/>
    <w:tmpl w:val="14EC28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C065375"/>
    <w:multiLevelType w:val="hybridMultilevel"/>
    <w:tmpl w:val="E7949E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D130CFC"/>
    <w:multiLevelType w:val="hybridMultilevel"/>
    <w:tmpl w:val="97C4CE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11678D4"/>
    <w:multiLevelType w:val="hybridMultilevel"/>
    <w:tmpl w:val="7278F4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40925A1"/>
    <w:multiLevelType w:val="hybridMultilevel"/>
    <w:tmpl w:val="80607062"/>
    <w:lvl w:ilvl="0" w:tplc="02421FC8">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01406C"/>
    <w:multiLevelType w:val="hybridMultilevel"/>
    <w:tmpl w:val="68447F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76A2DE3"/>
    <w:multiLevelType w:val="multilevel"/>
    <w:tmpl w:val="CEEA5BD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75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1148"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37E175C5"/>
    <w:multiLevelType w:val="hybridMultilevel"/>
    <w:tmpl w:val="940865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D326946"/>
    <w:multiLevelType w:val="hybridMultilevel"/>
    <w:tmpl w:val="8764B148"/>
    <w:lvl w:ilvl="0" w:tplc="357E789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1C01F3"/>
    <w:multiLevelType w:val="hybridMultilevel"/>
    <w:tmpl w:val="CFEC334C"/>
    <w:lvl w:ilvl="0" w:tplc="08090001">
      <w:start w:val="1"/>
      <w:numFmt w:val="bullet"/>
      <w:lvlText w:val=""/>
      <w:lvlJc w:val="left"/>
      <w:pPr>
        <w:ind w:left="770" w:hanging="360"/>
      </w:pPr>
      <w:rPr>
        <w:rFonts w:ascii="Symbol" w:hAnsi="Symbol" w:hint="default"/>
      </w:rPr>
    </w:lvl>
    <w:lvl w:ilvl="1" w:tplc="08090003">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17" w15:restartNumberingAfterBreak="0">
    <w:nsid w:val="41954573"/>
    <w:multiLevelType w:val="hybridMultilevel"/>
    <w:tmpl w:val="112E7D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2F44A99"/>
    <w:multiLevelType w:val="hybridMultilevel"/>
    <w:tmpl w:val="1FA0C87A"/>
    <w:lvl w:ilvl="0" w:tplc="804E98AE">
      <w:start w:val="1"/>
      <w:numFmt w:val="bullet"/>
      <w:lvlText w:val="•"/>
      <w:lvlJc w:val="left"/>
      <w:pPr>
        <w:tabs>
          <w:tab w:val="num" w:pos="720"/>
        </w:tabs>
        <w:ind w:left="720" w:hanging="360"/>
      </w:pPr>
      <w:rPr>
        <w:rFonts w:ascii="Arial" w:hAnsi="Arial" w:hint="default"/>
      </w:rPr>
    </w:lvl>
    <w:lvl w:ilvl="1" w:tplc="DA06CA46">
      <w:numFmt w:val="bullet"/>
      <w:lvlText w:val="–"/>
      <w:lvlJc w:val="left"/>
      <w:pPr>
        <w:tabs>
          <w:tab w:val="num" w:pos="1440"/>
        </w:tabs>
        <w:ind w:left="1440" w:hanging="360"/>
      </w:pPr>
      <w:rPr>
        <w:rFonts w:ascii="Arial" w:hAnsi="Arial" w:hint="default"/>
      </w:rPr>
    </w:lvl>
    <w:lvl w:ilvl="2" w:tplc="6D804962">
      <w:start w:val="1"/>
      <w:numFmt w:val="bullet"/>
      <w:lvlText w:val="•"/>
      <w:lvlJc w:val="left"/>
      <w:pPr>
        <w:tabs>
          <w:tab w:val="num" w:pos="2160"/>
        </w:tabs>
        <w:ind w:left="2160" w:hanging="360"/>
      </w:pPr>
      <w:rPr>
        <w:rFonts w:ascii="Arial" w:hAnsi="Arial" w:hint="default"/>
      </w:rPr>
    </w:lvl>
    <w:lvl w:ilvl="3" w:tplc="A0766E5E">
      <w:start w:val="1"/>
      <w:numFmt w:val="bullet"/>
      <w:lvlText w:val="•"/>
      <w:lvlJc w:val="left"/>
      <w:pPr>
        <w:tabs>
          <w:tab w:val="num" w:pos="2880"/>
        </w:tabs>
        <w:ind w:left="2880" w:hanging="360"/>
      </w:pPr>
      <w:rPr>
        <w:rFonts w:ascii="Arial" w:hAnsi="Arial" w:hint="default"/>
      </w:rPr>
    </w:lvl>
    <w:lvl w:ilvl="4" w:tplc="88ACD7B8" w:tentative="1">
      <w:start w:val="1"/>
      <w:numFmt w:val="bullet"/>
      <w:lvlText w:val="•"/>
      <w:lvlJc w:val="left"/>
      <w:pPr>
        <w:tabs>
          <w:tab w:val="num" w:pos="3600"/>
        </w:tabs>
        <w:ind w:left="3600" w:hanging="360"/>
      </w:pPr>
      <w:rPr>
        <w:rFonts w:ascii="Arial" w:hAnsi="Arial" w:hint="default"/>
      </w:rPr>
    </w:lvl>
    <w:lvl w:ilvl="5" w:tplc="29120290" w:tentative="1">
      <w:start w:val="1"/>
      <w:numFmt w:val="bullet"/>
      <w:lvlText w:val="•"/>
      <w:lvlJc w:val="left"/>
      <w:pPr>
        <w:tabs>
          <w:tab w:val="num" w:pos="4320"/>
        </w:tabs>
        <w:ind w:left="4320" w:hanging="360"/>
      </w:pPr>
      <w:rPr>
        <w:rFonts w:ascii="Arial" w:hAnsi="Arial" w:hint="default"/>
      </w:rPr>
    </w:lvl>
    <w:lvl w:ilvl="6" w:tplc="AFD62714" w:tentative="1">
      <w:start w:val="1"/>
      <w:numFmt w:val="bullet"/>
      <w:lvlText w:val="•"/>
      <w:lvlJc w:val="left"/>
      <w:pPr>
        <w:tabs>
          <w:tab w:val="num" w:pos="5040"/>
        </w:tabs>
        <w:ind w:left="5040" w:hanging="360"/>
      </w:pPr>
      <w:rPr>
        <w:rFonts w:ascii="Arial" w:hAnsi="Arial" w:hint="default"/>
      </w:rPr>
    </w:lvl>
    <w:lvl w:ilvl="7" w:tplc="955EC98A" w:tentative="1">
      <w:start w:val="1"/>
      <w:numFmt w:val="bullet"/>
      <w:lvlText w:val="•"/>
      <w:lvlJc w:val="left"/>
      <w:pPr>
        <w:tabs>
          <w:tab w:val="num" w:pos="5760"/>
        </w:tabs>
        <w:ind w:left="5760" w:hanging="360"/>
      </w:pPr>
      <w:rPr>
        <w:rFonts w:ascii="Arial" w:hAnsi="Arial" w:hint="default"/>
      </w:rPr>
    </w:lvl>
    <w:lvl w:ilvl="8" w:tplc="2D162A0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3206EB3"/>
    <w:multiLevelType w:val="hybridMultilevel"/>
    <w:tmpl w:val="0E8446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4B3427A"/>
    <w:multiLevelType w:val="hybridMultilevel"/>
    <w:tmpl w:val="0B9EE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1725F6"/>
    <w:multiLevelType w:val="hybridMultilevel"/>
    <w:tmpl w:val="2C38D8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65A3E54"/>
    <w:multiLevelType w:val="hybridMultilevel"/>
    <w:tmpl w:val="D5D010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6DB07DF"/>
    <w:multiLevelType w:val="hybridMultilevel"/>
    <w:tmpl w:val="28A493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72B7681"/>
    <w:multiLevelType w:val="hybridMultilevel"/>
    <w:tmpl w:val="320684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9092EC5"/>
    <w:multiLevelType w:val="hybridMultilevel"/>
    <w:tmpl w:val="E1925B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9A170CD"/>
    <w:multiLevelType w:val="hybridMultilevel"/>
    <w:tmpl w:val="6C380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B35037C"/>
    <w:multiLevelType w:val="hybridMultilevel"/>
    <w:tmpl w:val="9ED615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D0B616A"/>
    <w:multiLevelType w:val="hybridMultilevel"/>
    <w:tmpl w:val="C35C11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D421568"/>
    <w:multiLevelType w:val="hybridMultilevel"/>
    <w:tmpl w:val="E10AD4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E97478F"/>
    <w:multiLevelType w:val="hybridMultilevel"/>
    <w:tmpl w:val="1DBC25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D60725"/>
    <w:multiLevelType w:val="hybridMultilevel"/>
    <w:tmpl w:val="9D16FE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440729F"/>
    <w:multiLevelType w:val="hybridMultilevel"/>
    <w:tmpl w:val="01C65B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47F44B0"/>
    <w:multiLevelType w:val="hybridMultilevel"/>
    <w:tmpl w:val="993AE0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775660A"/>
    <w:multiLevelType w:val="hybridMultilevel"/>
    <w:tmpl w:val="BACEE0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AB52ABE"/>
    <w:multiLevelType w:val="hybridMultilevel"/>
    <w:tmpl w:val="E58CF0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D23553A"/>
    <w:multiLevelType w:val="hybridMultilevel"/>
    <w:tmpl w:val="98347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00566C1"/>
    <w:multiLevelType w:val="hybridMultilevel"/>
    <w:tmpl w:val="B0E01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1E720A0"/>
    <w:multiLevelType w:val="hybridMultilevel"/>
    <w:tmpl w:val="840E89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66214C6"/>
    <w:multiLevelType w:val="hybridMultilevel"/>
    <w:tmpl w:val="2B70F114"/>
    <w:lvl w:ilvl="0" w:tplc="08090001">
      <w:start w:val="1"/>
      <w:numFmt w:val="bullet"/>
      <w:lvlText w:val=""/>
      <w:lvlJc w:val="left"/>
      <w:pPr>
        <w:ind w:left="780" w:hanging="360"/>
      </w:pPr>
      <w:rPr>
        <w:rFonts w:ascii="Symbol" w:hAnsi="Symbol" w:hint="default"/>
      </w:rPr>
    </w:lvl>
    <w:lvl w:ilvl="1" w:tplc="08090003">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40" w15:restartNumberingAfterBreak="0">
    <w:nsid w:val="68DC1102"/>
    <w:multiLevelType w:val="multilevel"/>
    <w:tmpl w:val="7376E870"/>
    <w:lvl w:ilvl="0">
      <w:start w:val="1"/>
      <w:numFmt w:val="bullet"/>
      <w:pStyle w:val="ListBullet"/>
      <w:lvlText w:val=""/>
      <w:lvlJc w:val="left"/>
      <w:pPr>
        <w:tabs>
          <w:tab w:val="num" w:pos="360"/>
        </w:tabs>
        <w:ind w:left="360" w:hanging="360"/>
      </w:pPr>
      <w:rPr>
        <w:rFonts w:ascii="Symbol" w:hAnsi="Symbol" w:hint="default"/>
      </w:rPr>
    </w:lvl>
    <w:lvl w:ilvl="1">
      <w:start w:val="1"/>
      <w:numFmt w:val="bullet"/>
      <w:pStyle w:val="ListBullet"/>
      <w:lvlText w:val=""/>
      <w:lvlJc w:val="left"/>
      <w:pPr>
        <w:tabs>
          <w:tab w:val="num" w:pos="720"/>
        </w:tabs>
        <w:ind w:left="720" w:hanging="360"/>
      </w:pPr>
      <w:rPr>
        <w:rFonts w:ascii="Symbol" w:hAnsi="Symbol" w:hint="default"/>
      </w:rPr>
    </w:lvl>
    <w:lvl w:ilvl="2">
      <w:start w:val="1"/>
      <w:numFmt w:val="bullet"/>
      <w:lvlText w:val="○"/>
      <w:lvlJc w:val="left"/>
      <w:pPr>
        <w:tabs>
          <w:tab w:val="num" w:pos="1080"/>
        </w:tabs>
        <w:ind w:left="1080" w:hanging="360"/>
      </w:pPr>
      <w:rPr>
        <w:rFonts w:ascii="Courier New" w:hAnsi="Courier New"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41" w15:restartNumberingAfterBreak="0">
    <w:nsid w:val="6B444F30"/>
    <w:multiLevelType w:val="hybridMultilevel"/>
    <w:tmpl w:val="5B0686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DB32A78"/>
    <w:multiLevelType w:val="hybridMultilevel"/>
    <w:tmpl w:val="DBBC52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0443548"/>
    <w:multiLevelType w:val="hybridMultilevel"/>
    <w:tmpl w:val="8438E4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3CB049D"/>
    <w:multiLevelType w:val="hybridMultilevel"/>
    <w:tmpl w:val="59208D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7CD32DB"/>
    <w:multiLevelType w:val="hybridMultilevel"/>
    <w:tmpl w:val="8E9A3B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96F6748"/>
    <w:multiLevelType w:val="hybridMultilevel"/>
    <w:tmpl w:val="240A181A"/>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47" w15:restartNumberingAfterBreak="0">
    <w:nsid w:val="7A1A1238"/>
    <w:multiLevelType w:val="hybridMultilevel"/>
    <w:tmpl w:val="3F680AC6"/>
    <w:lvl w:ilvl="0" w:tplc="08090001">
      <w:start w:val="1"/>
      <w:numFmt w:val="bullet"/>
      <w:lvlText w:val=""/>
      <w:lvlJc w:val="left"/>
      <w:pPr>
        <w:ind w:left="783" w:hanging="360"/>
      </w:pPr>
      <w:rPr>
        <w:rFonts w:ascii="Symbol" w:hAnsi="Symbol" w:hint="default"/>
      </w:rPr>
    </w:lvl>
    <w:lvl w:ilvl="1" w:tplc="08090003">
      <w:start w:val="1"/>
      <w:numFmt w:val="bullet"/>
      <w:lvlText w:val="o"/>
      <w:lvlJc w:val="left"/>
      <w:pPr>
        <w:ind w:left="1503" w:hanging="360"/>
      </w:pPr>
      <w:rPr>
        <w:rFonts w:ascii="Courier New" w:hAnsi="Courier New" w:cs="Courier New" w:hint="default"/>
      </w:rPr>
    </w:lvl>
    <w:lvl w:ilvl="2" w:tplc="08090005">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abstractNum w:abstractNumId="48" w15:restartNumberingAfterBreak="0">
    <w:nsid w:val="7A710BE1"/>
    <w:multiLevelType w:val="hybridMultilevel"/>
    <w:tmpl w:val="B1CEA6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65971068">
    <w:abstractNumId w:val="13"/>
  </w:num>
  <w:num w:numId="2" w16cid:durableId="718480500">
    <w:abstractNumId w:val="40"/>
  </w:num>
  <w:num w:numId="3" w16cid:durableId="1836532087">
    <w:abstractNumId w:val="37"/>
  </w:num>
  <w:num w:numId="4" w16cid:durableId="910309577">
    <w:abstractNumId w:val="11"/>
  </w:num>
  <w:num w:numId="5" w16cid:durableId="1167207799">
    <w:abstractNumId w:val="20"/>
  </w:num>
  <w:num w:numId="6" w16cid:durableId="575743351">
    <w:abstractNumId w:val="18"/>
  </w:num>
  <w:num w:numId="7" w16cid:durableId="237374782">
    <w:abstractNumId w:val="15"/>
  </w:num>
  <w:num w:numId="8" w16cid:durableId="806551685">
    <w:abstractNumId w:val="36"/>
  </w:num>
  <w:num w:numId="9" w16cid:durableId="563957016">
    <w:abstractNumId w:val="46"/>
  </w:num>
  <w:num w:numId="10" w16cid:durableId="1882937481">
    <w:abstractNumId w:val="47"/>
  </w:num>
  <w:num w:numId="11" w16cid:durableId="1540625618">
    <w:abstractNumId w:val="30"/>
  </w:num>
  <w:num w:numId="12" w16cid:durableId="1695154937">
    <w:abstractNumId w:val="22"/>
  </w:num>
  <w:num w:numId="13" w16cid:durableId="1688142822">
    <w:abstractNumId w:val="48"/>
  </w:num>
  <w:num w:numId="14" w16cid:durableId="1561789590">
    <w:abstractNumId w:val="1"/>
  </w:num>
  <w:num w:numId="15" w16cid:durableId="326135838">
    <w:abstractNumId w:val="41"/>
  </w:num>
  <w:num w:numId="16" w16cid:durableId="414787747">
    <w:abstractNumId w:val="7"/>
  </w:num>
  <w:num w:numId="17" w16cid:durableId="1931699631">
    <w:abstractNumId w:val="39"/>
  </w:num>
  <w:num w:numId="18" w16cid:durableId="1840776484">
    <w:abstractNumId w:val="28"/>
  </w:num>
  <w:num w:numId="19" w16cid:durableId="1865361772">
    <w:abstractNumId w:val="44"/>
  </w:num>
  <w:num w:numId="20" w16cid:durableId="1690107920">
    <w:abstractNumId w:val="4"/>
  </w:num>
  <w:num w:numId="21" w16cid:durableId="1294679948">
    <w:abstractNumId w:val="24"/>
  </w:num>
  <w:num w:numId="22" w16cid:durableId="2113737715">
    <w:abstractNumId w:val="35"/>
  </w:num>
  <w:num w:numId="23" w16cid:durableId="1286545354">
    <w:abstractNumId w:val="0"/>
  </w:num>
  <w:num w:numId="24" w16cid:durableId="254049059">
    <w:abstractNumId w:val="6"/>
  </w:num>
  <w:num w:numId="25" w16cid:durableId="841890034">
    <w:abstractNumId w:val="26"/>
  </w:num>
  <w:num w:numId="26" w16cid:durableId="549148435">
    <w:abstractNumId w:val="8"/>
  </w:num>
  <w:num w:numId="27" w16cid:durableId="930041433">
    <w:abstractNumId w:val="9"/>
  </w:num>
  <w:num w:numId="28" w16cid:durableId="1526215719">
    <w:abstractNumId w:val="10"/>
  </w:num>
  <w:num w:numId="29" w16cid:durableId="195237123">
    <w:abstractNumId w:val="38"/>
  </w:num>
  <w:num w:numId="30" w16cid:durableId="587736860">
    <w:abstractNumId w:val="34"/>
  </w:num>
  <w:num w:numId="31" w16cid:durableId="1714109413">
    <w:abstractNumId w:val="45"/>
  </w:num>
  <w:num w:numId="32" w16cid:durableId="1404261377">
    <w:abstractNumId w:val="19"/>
  </w:num>
  <w:num w:numId="33" w16cid:durableId="2025814496">
    <w:abstractNumId w:val="21"/>
  </w:num>
  <w:num w:numId="34" w16cid:durableId="1511872183">
    <w:abstractNumId w:val="29"/>
  </w:num>
  <w:num w:numId="35" w16cid:durableId="1720393257">
    <w:abstractNumId w:val="32"/>
  </w:num>
  <w:num w:numId="36" w16cid:durableId="1331643553">
    <w:abstractNumId w:val="25"/>
  </w:num>
  <w:num w:numId="37" w16cid:durableId="653533892">
    <w:abstractNumId w:val="2"/>
  </w:num>
  <w:num w:numId="38" w16cid:durableId="445733535">
    <w:abstractNumId w:val="14"/>
  </w:num>
  <w:num w:numId="39" w16cid:durableId="1539389425">
    <w:abstractNumId w:val="27"/>
  </w:num>
  <w:num w:numId="40" w16cid:durableId="1481923929">
    <w:abstractNumId w:val="5"/>
  </w:num>
  <w:num w:numId="41" w16cid:durableId="1253197723">
    <w:abstractNumId w:val="12"/>
  </w:num>
  <w:num w:numId="42" w16cid:durableId="211381155">
    <w:abstractNumId w:val="43"/>
  </w:num>
  <w:num w:numId="43" w16cid:durableId="682557872">
    <w:abstractNumId w:val="31"/>
  </w:num>
  <w:num w:numId="44" w16cid:durableId="932708575">
    <w:abstractNumId w:val="42"/>
  </w:num>
  <w:num w:numId="45" w16cid:durableId="486627261">
    <w:abstractNumId w:val="17"/>
  </w:num>
  <w:num w:numId="46" w16cid:durableId="115368703">
    <w:abstractNumId w:val="3"/>
  </w:num>
  <w:num w:numId="47" w16cid:durableId="1041632086">
    <w:abstractNumId w:val="33"/>
  </w:num>
  <w:num w:numId="48" w16cid:durableId="23948549">
    <w:abstractNumId w:val="23"/>
  </w:num>
  <w:num w:numId="49" w16cid:durableId="1579830731">
    <w:abstractNumId w:val="16"/>
  </w:num>
  <w:numIdMacAtCleanup w:val="4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lcolm Betts">
    <w15:presenceInfo w15:providerId="Windows Live" w15:userId="e167e53385e7626f"/>
  </w15:person>
  <w15:person w15:author="Davis, Nigel">
    <w15:presenceInfo w15:providerId="AD" w15:userId="S-1-5-21-1430258361-1694510044-2044928816-8142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DateAndTime/>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673"/>
    <w:rsid w:val="00000BE1"/>
    <w:rsid w:val="000028BD"/>
    <w:rsid w:val="00002F8A"/>
    <w:rsid w:val="00004DBE"/>
    <w:rsid w:val="00006B86"/>
    <w:rsid w:val="0001018B"/>
    <w:rsid w:val="00010AA7"/>
    <w:rsid w:val="00011257"/>
    <w:rsid w:val="00011394"/>
    <w:rsid w:val="0001381E"/>
    <w:rsid w:val="00017615"/>
    <w:rsid w:val="00020A26"/>
    <w:rsid w:val="00020A58"/>
    <w:rsid w:val="0002280E"/>
    <w:rsid w:val="0002455A"/>
    <w:rsid w:val="00024DDD"/>
    <w:rsid w:val="000258DD"/>
    <w:rsid w:val="000264AA"/>
    <w:rsid w:val="0003067B"/>
    <w:rsid w:val="000349EB"/>
    <w:rsid w:val="00035169"/>
    <w:rsid w:val="0003550D"/>
    <w:rsid w:val="00035DF4"/>
    <w:rsid w:val="00036880"/>
    <w:rsid w:val="000374AF"/>
    <w:rsid w:val="000401B0"/>
    <w:rsid w:val="00040FD5"/>
    <w:rsid w:val="00043CBB"/>
    <w:rsid w:val="00045228"/>
    <w:rsid w:val="00046449"/>
    <w:rsid w:val="00046545"/>
    <w:rsid w:val="000467BB"/>
    <w:rsid w:val="000470E5"/>
    <w:rsid w:val="00047C20"/>
    <w:rsid w:val="00050451"/>
    <w:rsid w:val="0005277E"/>
    <w:rsid w:val="00052BBA"/>
    <w:rsid w:val="00054567"/>
    <w:rsid w:val="000562E3"/>
    <w:rsid w:val="0006074B"/>
    <w:rsid w:val="000613E3"/>
    <w:rsid w:val="00061CDE"/>
    <w:rsid w:val="00062CBF"/>
    <w:rsid w:val="00062D74"/>
    <w:rsid w:val="00063661"/>
    <w:rsid w:val="00064D0D"/>
    <w:rsid w:val="00064DB2"/>
    <w:rsid w:val="00064FD5"/>
    <w:rsid w:val="00070070"/>
    <w:rsid w:val="000713FE"/>
    <w:rsid w:val="000714C5"/>
    <w:rsid w:val="00071924"/>
    <w:rsid w:val="00071FE8"/>
    <w:rsid w:val="000746A3"/>
    <w:rsid w:val="000768A1"/>
    <w:rsid w:val="000831EC"/>
    <w:rsid w:val="000840DB"/>
    <w:rsid w:val="00084997"/>
    <w:rsid w:val="00085820"/>
    <w:rsid w:val="000957C5"/>
    <w:rsid w:val="00095B46"/>
    <w:rsid w:val="00095D7C"/>
    <w:rsid w:val="00096F47"/>
    <w:rsid w:val="000A3C5B"/>
    <w:rsid w:val="000A3DF8"/>
    <w:rsid w:val="000A73DF"/>
    <w:rsid w:val="000A7AD9"/>
    <w:rsid w:val="000B0445"/>
    <w:rsid w:val="000B15DA"/>
    <w:rsid w:val="000B1AD0"/>
    <w:rsid w:val="000B2EB7"/>
    <w:rsid w:val="000B3E73"/>
    <w:rsid w:val="000B5048"/>
    <w:rsid w:val="000B539C"/>
    <w:rsid w:val="000B5462"/>
    <w:rsid w:val="000B5873"/>
    <w:rsid w:val="000B593B"/>
    <w:rsid w:val="000C0599"/>
    <w:rsid w:val="000C34A3"/>
    <w:rsid w:val="000C3CC8"/>
    <w:rsid w:val="000C5047"/>
    <w:rsid w:val="000C6583"/>
    <w:rsid w:val="000D0594"/>
    <w:rsid w:val="000D1A27"/>
    <w:rsid w:val="000D2E87"/>
    <w:rsid w:val="000D333F"/>
    <w:rsid w:val="000D5C8A"/>
    <w:rsid w:val="000D618F"/>
    <w:rsid w:val="000D6623"/>
    <w:rsid w:val="000E1A0B"/>
    <w:rsid w:val="000E367D"/>
    <w:rsid w:val="000E3DEC"/>
    <w:rsid w:val="000E4BCF"/>
    <w:rsid w:val="000E4F4E"/>
    <w:rsid w:val="000E5B7D"/>
    <w:rsid w:val="000E5E3E"/>
    <w:rsid w:val="000E6B4B"/>
    <w:rsid w:val="000E6CA0"/>
    <w:rsid w:val="000F21EA"/>
    <w:rsid w:val="000F2BC7"/>
    <w:rsid w:val="000F4521"/>
    <w:rsid w:val="000F56C8"/>
    <w:rsid w:val="000F5DFF"/>
    <w:rsid w:val="000F62FF"/>
    <w:rsid w:val="000F7D12"/>
    <w:rsid w:val="0010188E"/>
    <w:rsid w:val="00101CEF"/>
    <w:rsid w:val="001031EF"/>
    <w:rsid w:val="00104D37"/>
    <w:rsid w:val="00105D30"/>
    <w:rsid w:val="00106008"/>
    <w:rsid w:val="00107BE5"/>
    <w:rsid w:val="00107D21"/>
    <w:rsid w:val="0011116C"/>
    <w:rsid w:val="00112B83"/>
    <w:rsid w:val="00113127"/>
    <w:rsid w:val="00114178"/>
    <w:rsid w:val="0012007D"/>
    <w:rsid w:val="0012082A"/>
    <w:rsid w:val="00122B1B"/>
    <w:rsid w:val="00123693"/>
    <w:rsid w:val="0012438D"/>
    <w:rsid w:val="001243B4"/>
    <w:rsid w:val="00125F85"/>
    <w:rsid w:val="00126B4E"/>
    <w:rsid w:val="00127365"/>
    <w:rsid w:val="00127FD3"/>
    <w:rsid w:val="00130E5C"/>
    <w:rsid w:val="00131A17"/>
    <w:rsid w:val="00132EC0"/>
    <w:rsid w:val="00133274"/>
    <w:rsid w:val="001334BE"/>
    <w:rsid w:val="0013448B"/>
    <w:rsid w:val="00134B1C"/>
    <w:rsid w:val="0013546B"/>
    <w:rsid w:val="00136409"/>
    <w:rsid w:val="001364E2"/>
    <w:rsid w:val="001377ED"/>
    <w:rsid w:val="0014066E"/>
    <w:rsid w:val="001419C8"/>
    <w:rsid w:val="001440C0"/>
    <w:rsid w:val="001450D2"/>
    <w:rsid w:val="00147809"/>
    <w:rsid w:val="001508C8"/>
    <w:rsid w:val="00151B89"/>
    <w:rsid w:val="00152125"/>
    <w:rsid w:val="001531A1"/>
    <w:rsid w:val="001549F5"/>
    <w:rsid w:val="001566A1"/>
    <w:rsid w:val="00156753"/>
    <w:rsid w:val="00157016"/>
    <w:rsid w:val="0015797A"/>
    <w:rsid w:val="00157B45"/>
    <w:rsid w:val="001609F5"/>
    <w:rsid w:val="00163302"/>
    <w:rsid w:val="00164BD0"/>
    <w:rsid w:val="00167CFE"/>
    <w:rsid w:val="00174557"/>
    <w:rsid w:val="00174EB3"/>
    <w:rsid w:val="00175BE4"/>
    <w:rsid w:val="001768CA"/>
    <w:rsid w:val="001770C6"/>
    <w:rsid w:val="0018097C"/>
    <w:rsid w:val="00180FB1"/>
    <w:rsid w:val="001821D8"/>
    <w:rsid w:val="00184EB4"/>
    <w:rsid w:val="001873A5"/>
    <w:rsid w:val="00191BDB"/>
    <w:rsid w:val="001921A7"/>
    <w:rsid w:val="00194473"/>
    <w:rsid w:val="00194B43"/>
    <w:rsid w:val="00195259"/>
    <w:rsid w:val="00196008"/>
    <w:rsid w:val="001A010F"/>
    <w:rsid w:val="001A03CE"/>
    <w:rsid w:val="001A06C3"/>
    <w:rsid w:val="001A1677"/>
    <w:rsid w:val="001A251B"/>
    <w:rsid w:val="001A353B"/>
    <w:rsid w:val="001A5392"/>
    <w:rsid w:val="001A540D"/>
    <w:rsid w:val="001A59C6"/>
    <w:rsid w:val="001B52B7"/>
    <w:rsid w:val="001B5643"/>
    <w:rsid w:val="001B7216"/>
    <w:rsid w:val="001B7B14"/>
    <w:rsid w:val="001C047B"/>
    <w:rsid w:val="001C2E70"/>
    <w:rsid w:val="001C3083"/>
    <w:rsid w:val="001C4DF1"/>
    <w:rsid w:val="001C4FFA"/>
    <w:rsid w:val="001C71AC"/>
    <w:rsid w:val="001C7492"/>
    <w:rsid w:val="001D02BB"/>
    <w:rsid w:val="001D0CE9"/>
    <w:rsid w:val="001D1C3F"/>
    <w:rsid w:val="001D3764"/>
    <w:rsid w:val="001E0314"/>
    <w:rsid w:val="001E0618"/>
    <w:rsid w:val="001E2B56"/>
    <w:rsid w:val="001E5F01"/>
    <w:rsid w:val="001E63BF"/>
    <w:rsid w:val="001E6716"/>
    <w:rsid w:val="001E7DDD"/>
    <w:rsid w:val="001F07E0"/>
    <w:rsid w:val="001F20E8"/>
    <w:rsid w:val="001F40B1"/>
    <w:rsid w:val="001F460C"/>
    <w:rsid w:val="001F6C40"/>
    <w:rsid w:val="0020010C"/>
    <w:rsid w:val="0020366E"/>
    <w:rsid w:val="00205DEA"/>
    <w:rsid w:val="00206DC1"/>
    <w:rsid w:val="00206FBB"/>
    <w:rsid w:val="0021190D"/>
    <w:rsid w:val="00211CF9"/>
    <w:rsid w:val="002120C2"/>
    <w:rsid w:val="00212137"/>
    <w:rsid w:val="00213D3B"/>
    <w:rsid w:val="00214580"/>
    <w:rsid w:val="00214D96"/>
    <w:rsid w:val="00214EB6"/>
    <w:rsid w:val="00217726"/>
    <w:rsid w:val="00220C18"/>
    <w:rsid w:val="00221E8D"/>
    <w:rsid w:val="00223935"/>
    <w:rsid w:val="00223FB3"/>
    <w:rsid w:val="00224739"/>
    <w:rsid w:val="00225D39"/>
    <w:rsid w:val="00227ABD"/>
    <w:rsid w:val="0023412B"/>
    <w:rsid w:val="002341E4"/>
    <w:rsid w:val="0023688A"/>
    <w:rsid w:val="002401E8"/>
    <w:rsid w:val="002402AA"/>
    <w:rsid w:val="002405E5"/>
    <w:rsid w:val="00243981"/>
    <w:rsid w:val="00244385"/>
    <w:rsid w:val="0024481E"/>
    <w:rsid w:val="0024580B"/>
    <w:rsid w:val="00246107"/>
    <w:rsid w:val="00246DD1"/>
    <w:rsid w:val="0024710C"/>
    <w:rsid w:val="00250D0B"/>
    <w:rsid w:val="00252A38"/>
    <w:rsid w:val="002554BE"/>
    <w:rsid w:val="00256F14"/>
    <w:rsid w:val="0025742D"/>
    <w:rsid w:val="002574DA"/>
    <w:rsid w:val="00262F96"/>
    <w:rsid w:val="00263FB5"/>
    <w:rsid w:val="002662A5"/>
    <w:rsid w:val="00271115"/>
    <w:rsid w:val="002711CC"/>
    <w:rsid w:val="00271DCF"/>
    <w:rsid w:val="002723ED"/>
    <w:rsid w:val="00274726"/>
    <w:rsid w:val="00277199"/>
    <w:rsid w:val="00282B51"/>
    <w:rsid w:val="00285D16"/>
    <w:rsid w:val="00287CE2"/>
    <w:rsid w:val="00287F11"/>
    <w:rsid w:val="0029019F"/>
    <w:rsid w:val="002913FF"/>
    <w:rsid w:val="0029575B"/>
    <w:rsid w:val="002968A9"/>
    <w:rsid w:val="002A171E"/>
    <w:rsid w:val="002A2762"/>
    <w:rsid w:val="002A643A"/>
    <w:rsid w:val="002A68FF"/>
    <w:rsid w:val="002B146D"/>
    <w:rsid w:val="002B1E4E"/>
    <w:rsid w:val="002B2D5B"/>
    <w:rsid w:val="002B32AB"/>
    <w:rsid w:val="002B3CC3"/>
    <w:rsid w:val="002B421E"/>
    <w:rsid w:val="002B5989"/>
    <w:rsid w:val="002B69DB"/>
    <w:rsid w:val="002B7F82"/>
    <w:rsid w:val="002C1401"/>
    <w:rsid w:val="002C1A1F"/>
    <w:rsid w:val="002C1CF2"/>
    <w:rsid w:val="002C2AFE"/>
    <w:rsid w:val="002C2DF2"/>
    <w:rsid w:val="002C3EEF"/>
    <w:rsid w:val="002C4F56"/>
    <w:rsid w:val="002C5BF4"/>
    <w:rsid w:val="002C7758"/>
    <w:rsid w:val="002D04B1"/>
    <w:rsid w:val="002D3FB7"/>
    <w:rsid w:val="002D5D65"/>
    <w:rsid w:val="002D663C"/>
    <w:rsid w:val="002D694A"/>
    <w:rsid w:val="002D7019"/>
    <w:rsid w:val="002D77C8"/>
    <w:rsid w:val="002E1219"/>
    <w:rsid w:val="002E15D5"/>
    <w:rsid w:val="002E3EB2"/>
    <w:rsid w:val="002E689C"/>
    <w:rsid w:val="002F11DA"/>
    <w:rsid w:val="002F1639"/>
    <w:rsid w:val="002F17BB"/>
    <w:rsid w:val="002F2EB2"/>
    <w:rsid w:val="002F6553"/>
    <w:rsid w:val="002F7534"/>
    <w:rsid w:val="002F7664"/>
    <w:rsid w:val="0030335E"/>
    <w:rsid w:val="0030380F"/>
    <w:rsid w:val="003072B3"/>
    <w:rsid w:val="003074B9"/>
    <w:rsid w:val="003074E6"/>
    <w:rsid w:val="00310536"/>
    <w:rsid w:val="00310BA8"/>
    <w:rsid w:val="00311135"/>
    <w:rsid w:val="003118EA"/>
    <w:rsid w:val="00313357"/>
    <w:rsid w:val="00315D31"/>
    <w:rsid w:val="00320BA5"/>
    <w:rsid w:val="00321C40"/>
    <w:rsid w:val="003224CB"/>
    <w:rsid w:val="00323C22"/>
    <w:rsid w:val="00325389"/>
    <w:rsid w:val="00325908"/>
    <w:rsid w:val="00326D83"/>
    <w:rsid w:val="0033134F"/>
    <w:rsid w:val="003315B6"/>
    <w:rsid w:val="00332C21"/>
    <w:rsid w:val="00334263"/>
    <w:rsid w:val="0033432B"/>
    <w:rsid w:val="003346BE"/>
    <w:rsid w:val="00334D5D"/>
    <w:rsid w:val="0033605F"/>
    <w:rsid w:val="003361E9"/>
    <w:rsid w:val="00341B92"/>
    <w:rsid w:val="00342686"/>
    <w:rsid w:val="003437CD"/>
    <w:rsid w:val="003458AC"/>
    <w:rsid w:val="00347E1C"/>
    <w:rsid w:val="0035038F"/>
    <w:rsid w:val="00350974"/>
    <w:rsid w:val="0035133E"/>
    <w:rsid w:val="003520C1"/>
    <w:rsid w:val="00354143"/>
    <w:rsid w:val="00355FB7"/>
    <w:rsid w:val="00357A3C"/>
    <w:rsid w:val="00360549"/>
    <w:rsid w:val="0036257F"/>
    <w:rsid w:val="00362D87"/>
    <w:rsid w:val="00362E39"/>
    <w:rsid w:val="0036374B"/>
    <w:rsid w:val="00363DED"/>
    <w:rsid w:val="003677DB"/>
    <w:rsid w:val="0037113F"/>
    <w:rsid w:val="00372475"/>
    <w:rsid w:val="003750A7"/>
    <w:rsid w:val="003758B7"/>
    <w:rsid w:val="00375EDB"/>
    <w:rsid w:val="00376E1C"/>
    <w:rsid w:val="0038117F"/>
    <w:rsid w:val="0038303D"/>
    <w:rsid w:val="00384859"/>
    <w:rsid w:val="00385BB1"/>
    <w:rsid w:val="0039035E"/>
    <w:rsid w:val="00391027"/>
    <w:rsid w:val="00393BEF"/>
    <w:rsid w:val="00395D9D"/>
    <w:rsid w:val="003975B7"/>
    <w:rsid w:val="003A2B74"/>
    <w:rsid w:val="003A2EE1"/>
    <w:rsid w:val="003A36A9"/>
    <w:rsid w:val="003A38D2"/>
    <w:rsid w:val="003A6573"/>
    <w:rsid w:val="003A7158"/>
    <w:rsid w:val="003A77F1"/>
    <w:rsid w:val="003B0121"/>
    <w:rsid w:val="003B10C1"/>
    <w:rsid w:val="003B126E"/>
    <w:rsid w:val="003B1ED8"/>
    <w:rsid w:val="003B2B63"/>
    <w:rsid w:val="003B3770"/>
    <w:rsid w:val="003C0153"/>
    <w:rsid w:val="003C0326"/>
    <w:rsid w:val="003C0D85"/>
    <w:rsid w:val="003C1335"/>
    <w:rsid w:val="003C3398"/>
    <w:rsid w:val="003C3DB4"/>
    <w:rsid w:val="003D09A7"/>
    <w:rsid w:val="003D1859"/>
    <w:rsid w:val="003D18CC"/>
    <w:rsid w:val="003D21A8"/>
    <w:rsid w:val="003D333D"/>
    <w:rsid w:val="003D416C"/>
    <w:rsid w:val="003D42EC"/>
    <w:rsid w:val="003E1E1F"/>
    <w:rsid w:val="003E3750"/>
    <w:rsid w:val="003F0C7C"/>
    <w:rsid w:val="003F2A4E"/>
    <w:rsid w:val="003F5A31"/>
    <w:rsid w:val="003F6638"/>
    <w:rsid w:val="003F729E"/>
    <w:rsid w:val="003F7798"/>
    <w:rsid w:val="003F7D40"/>
    <w:rsid w:val="00401A7B"/>
    <w:rsid w:val="00403DC4"/>
    <w:rsid w:val="00405010"/>
    <w:rsid w:val="004059AB"/>
    <w:rsid w:val="00407BF4"/>
    <w:rsid w:val="00410600"/>
    <w:rsid w:val="00410677"/>
    <w:rsid w:val="0041203A"/>
    <w:rsid w:val="00412947"/>
    <w:rsid w:val="00413AB1"/>
    <w:rsid w:val="0041595F"/>
    <w:rsid w:val="00416094"/>
    <w:rsid w:val="00417A4B"/>
    <w:rsid w:val="0042017E"/>
    <w:rsid w:val="00420289"/>
    <w:rsid w:val="00421DC7"/>
    <w:rsid w:val="0042394B"/>
    <w:rsid w:val="004252B8"/>
    <w:rsid w:val="0042763D"/>
    <w:rsid w:val="00434877"/>
    <w:rsid w:val="0043491F"/>
    <w:rsid w:val="00434ADC"/>
    <w:rsid w:val="00435921"/>
    <w:rsid w:val="00436C66"/>
    <w:rsid w:val="0043722E"/>
    <w:rsid w:val="00437E48"/>
    <w:rsid w:val="004417D1"/>
    <w:rsid w:val="00441F85"/>
    <w:rsid w:val="0044254C"/>
    <w:rsid w:val="004433F8"/>
    <w:rsid w:val="00444D0E"/>
    <w:rsid w:val="0044510E"/>
    <w:rsid w:val="0044567E"/>
    <w:rsid w:val="0044748B"/>
    <w:rsid w:val="00450A75"/>
    <w:rsid w:val="00452673"/>
    <w:rsid w:val="0046299A"/>
    <w:rsid w:val="00462AC6"/>
    <w:rsid w:val="00462FEE"/>
    <w:rsid w:val="0046308B"/>
    <w:rsid w:val="00466165"/>
    <w:rsid w:val="0046694D"/>
    <w:rsid w:val="00467BC7"/>
    <w:rsid w:val="00467E74"/>
    <w:rsid w:val="00471A55"/>
    <w:rsid w:val="0047391D"/>
    <w:rsid w:val="00476816"/>
    <w:rsid w:val="00480636"/>
    <w:rsid w:val="00481FF5"/>
    <w:rsid w:val="004820AE"/>
    <w:rsid w:val="00484267"/>
    <w:rsid w:val="00486990"/>
    <w:rsid w:val="0049184F"/>
    <w:rsid w:val="004945BC"/>
    <w:rsid w:val="00495C3B"/>
    <w:rsid w:val="0049790E"/>
    <w:rsid w:val="004A1D87"/>
    <w:rsid w:val="004A5949"/>
    <w:rsid w:val="004A5D4D"/>
    <w:rsid w:val="004B0D1D"/>
    <w:rsid w:val="004B29AB"/>
    <w:rsid w:val="004B37F1"/>
    <w:rsid w:val="004B6ABC"/>
    <w:rsid w:val="004B7996"/>
    <w:rsid w:val="004C032E"/>
    <w:rsid w:val="004C0625"/>
    <w:rsid w:val="004C0E90"/>
    <w:rsid w:val="004C1224"/>
    <w:rsid w:val="004C16E2"/>
    <w:rsid w:val="004C429C"/>
    <w:rsid w:val="004C5553"/>
    <w:rsid w:val="004D01EE"/>
    <w:rsid w:val="004D14A2"/>
    <w:rsid w:val="004D1993"/>
    <w:rsid w:val="004D35B9"/>
    <w:rsid w:val="004D3741"/>
    <w:rsid w:val="004D4C0A"/>
    <w:rsid w:val="004D4CAD"/>
    <w:rsid w:val="004D71EB"/>
    <w:rsid w:val="004E0E97"/>
    <w:rsid w:val="004E2D24"/>
    <w:rsid w:val="004E34A0"/>
    <w:rsid w:val="004E3533"/>
    <w:rsid w:val="004E581F"/>
    <w:rsid w:val="004E5BE9"/>
    <w:rsid w:val="004E71ED"/>
    <w:rsid w:val="004F003B"/>
    <w:rsid w:val="004F231C"/>
    <w:rsid w:val="004F30E7"/>
    <w:rsid w:val="004F6049"/>
    <w:rsid w:val="004F662C"/>
    <w:rsid w:val="00500895"/>
    <w:rsid w:val="005014E4"/>
    <w:rsid w:val="005029CE"/>
    <w:rsid w:val="00502DB7"/>
    <w:rsid w:val="005030CD"/>
    <w:rsid w:val="00503179"/>
    <w:rsid w:val="00504044"/>
    <w:rsid w:val="0050521E"/>
    <w:rsid w:val="00505402"/>
    <w:rsid w:val="00510B6E"/>
    <w:rsid w:val="00510E08"/>
    <w:rsid w:val="0051145C"/>
    <w:rsid w:val="0051198E"/>
    <w:rsid w:val="00512F2A"/>
    <w:rsid w:val="00513922"/>
    <w:rsid w:val="00513AD0"/>
    <w:rsid w:val="00513E7E"/>
    <w:rsid w:val="00514E1E"/>
    <w:rsid w:val="00515860"/>
    <w:rsid w:val="00515B18"/>
    <w:rsid w:val="00515CFD"/>
    <w:rsid w:val="00516094"/>
    <w:rsid w:val="00516625"/>
    <w:rsid w:val="00516AF2"/>
    <w:rsid w:val="00517DA6"/>
    <w:rsid w:val="00517EC1"/>
    <w:rsid w:val="005200F4"/>
    <w:rsid w:val="005225F4"/>
    <w:rsid w:val="00522799"/>
    <w:rsid w:val="00525DBC"/>
    <w:rsid w:val="00530021"/>
    <w:rsid w:val="00532162"/>
    <w:rsid w:val="00533183"/>
    <w:rsid w:val="00533675"/>
    <w:rsid w:val="00536E92"/>
    <w:rsid w:val="00537051"/>
    <w:rsid w:val="00541C07"/>
    <w:rsid w:val="0054337A"/>
    <w:rsid w:val="005434AB"/>
    <w:rsid w:val="00543AB5"/>
    <w:rsid w:val="00544523"/>
    <w:rsid w:val="0054506B"/>
    <w:rsid w:val="00546111"/>
    <w:rsid w:val="005465DB"/>
    <w:rsid w:val="00546946"/>
    <w:rsid w:val="0054709A"/>
    <w:rsid w:val="00551631"/>
    <w:rsid w:val="00552B42"/>
    <w:rsid w:val="00555939"/>
    <w:rsid w:val="00556A56"/>
    <w:rsid w:val="00557B35"/>
    <w:rsid w:val="00560B7F"/>
    <w:rsid w:val="0056189B"/>
    <w:rsid w:val="00562959"/>
    <w:rsid w:val="00563203"/>
    <w:rsid w:val="005634E7"/>
    <w:rsid w:val="00567861"/>
    <w:rsid w:val="00567E3D"/>
    <w:rsid w:val="00570EA3"/>
    <w:rsid w:val="00572CA1"/>
    <w:rsid w:val="005738C3"/>
    <w:rsid w:val="00574192"/>
    <w:rsid w:val="00574F25"/>
    <w:rsid w:val="005752F2"/>
    <w:rsid w:val="005766D1"/>
    <w:rsid w:val="005774F5"/>
    <w:rsid w:val="00580DEF"/>
    <w:rsid w:val="005829C7"/>
    <w:rsid w:val="005833D3"/>
    <w:rsid w:val="00583657"/>
    <w:rsid w:val="00584802"/>
    <w:rsid w:val="005908E1"/>
    <w:rsid w:val="00592960"/>
    <w:rsid w:val="005938AD"/>
    <w:rsid w:val="00596AAD"/>
    <w:rsid w:val="0059708B"/>
    <w:rsid w:val="005971D6"/>
    <w:rsid w:val="00597CD5"/>
    <w:rsid w:val="00597F40"/>
    <w:rsid w:val="005A06B0"/>
    <w:rsid w:val="005A2910"/>
    <w:rsid w:val="005A307A"/>
    <w:rsid w:val="005A43DA"/>
    <w:rsid w:val="005A7F4A"/>
    <w:rsid w:val="005B0790"/>
    <w:rsid w:val="005B273E"/>
    <w:rsid w:val="005B2FDA"/>
    <w:rsid w:val="005B3197"/>
    <w:rsid w:val="005B543D"/>
    <w:rsid w:val="005B5DB5"/>
    <w:rsid w:val="005B614A"/>
    <w:rsid w:val="005B66C3"/>
    <w:rsid w:val="005C0B26"/>
    <w:rsid w:val="005C18BA"/>
    <w:rsid w:val="005C541C"/>
    <w:rsid w:val="005C58CD"/>
    <w:rsid w:val="005C58EB"/>
    <w:rsid w:val="005D0348"/>
    <w:rsid w:val="005D0F57"/>
    <w:rsid w:val="005D2A6B"/>
    <w:rsid w:val="005D4DE1"/>
    <w:rsid w:val="005E2FA5"/>
    <w:rsid w:val="005E30D2"/>
    <w:rsid w:val="005E38E8"/>
    <w:rsid w:val="005E504C"/>
    <w:rsid w:val="005E567C"/>
    <w:rsid w:val="005E5976"/>
    <w:rsid w:val="005F16F8"/>
    <w:rsid w:val="005F1A9B"/>
    <w:rsid w:val="005F3C82"/>
    <w:rsid w:val="005F7936"/>
    <w:rsid w:val="005F7DC6"/>
    <w:rsid w:val="00602188"/>
    <w:rsid w:val="0060227D"/>
    <w:rsid w:val="0060343D"/>
    <w:rsid w:val="00604193"/>
    <w:rsid w:val="00604D1E"/>
    <w:rsid w:val="0060759E"/>
    <w:rsid w:val="00611826"/>
    <w:rsid w:val="00612FEF"/>
    <w:rsid w:val="00613D80"/>
    <w:rsid w:val="00616E64"/>
    <w:rsid w:val="0061722E"/>
    <w:rsid w:val="0062046D"/>
    <w:rsid w:val="006229DF"/>
    <w:rsid w:val="00623401"/>
    <w:rsid w:val="006258C3"/>
    <w:rsid w:val="0062676D"/>
    <w:rsid w:val="00627258"/>
    <w:rsid w:val="006308AF"/>
    <w:rsid w:val="006327FC"/>
    <w:rsid w:val="006352BC"/>
    <w:rsid w:val="00635998"/>
    <w:rsid w:val="00635A60"/>
    <w:rsid w:val="00637408"/>
    <w:rsid w:val="0064274C"/>
    <w:rsid w:val="00643EFE"/>
    <w:rsid w:val="00644141"/>
    <w:rsid w:val="006461CB"/>
    <w:rsid w:val="0064621A"/>
    <w:rsid w:val="00646FCA"/>
    <w:rsid w:val="00647E35"/>
    <w:rsid w:val="00650FE3"/>
    <w:rsid w:val="00653F66"/>
    <w:rsid w:val="00655681"/>
    <w:rsid w:val="00656D57"/>
    <w:rsid w:val="00656DF0"/>
    <w:rsid w:val="006573D8"/>
    <w:rsid w:val="00660AA6"/>
    <w:rsid w:val="00661F9E"/>
    <w:rsid w:val="00662A5F"/>
    <w:rsid w:val="00662EC6"/>
    <w:rsid w:val="00663089"/>
    <w:rsid w:val="00664B13"/>
    <w:rsid w:val="0066624B"/>
    <w:rsid w:val="006665C5"/>
    <w:rsid w:val="00666ABC"/>
    <w:rsid w:val="00667C2B"/>
    <w:rsid w:val="00670854"/>
    <w:rsid w:val="00671D1C"/>
    <w:rsid w:val="00671FE7"/>
    <w:rsid w:val="006726AD"/>
    <w:rsid w:val="006727AD"/>
    <w:rsid w:val="006728BA"/>
    <w:rsid w:val="006747E5"/>
    <w:rsid w:val="006765E5"/>
    <w:rsid w:val="006775DD"/>
    <w:rsid w:val="00677A29"/>
    <w:rsid w:val="00680695"/>
    <w:rsid w:val="00682916"/>
    <w:rsid w:val="006838B3"/>
    <w:rsid w:val="00683AFE"/>
    <w:rsid w:val="006840BB"/>
    <w:rsid w:val="00685149"/>
    <w:rsid w:val="00685B6A"/>
    <w:rsid w:val="0068678D"/>
    <w:rsid w:val="00687E8B"/>
    <w:rsid w:val="0069202A"/>
    <w:rsid w:val="006921DC"/>
    <w:rsid w:val="00693019"/>
    <w:rsid w:val="00693223"/>
    <w:rsid w:val="00694350"/>
    <w:rsid w:val="0069516E"/>
    <w:rsid w:val="00695BF9"/>
    <w:rsid w:val="006A1736"/>
    <w:rsid w:val="006A2BC7"/>
    <w:rsid w:val="006A2C8E"/>
    <w:rsid w:val="006A472E"/>
    <w:rsid w:val="006A68D4"/>
    <w:rsid w:val="006A76FA"/>
    <w:rsid w:val="006B1C2B"/>
    <w:rsid w:val="006B2C90"/>
    <w:rsid w:val="006B67ED"/>
    <w:rsid w:val="006B6E0C"/>
    <w:rsid w:val="006B6F33"/>
    <w:rsid w:val="006B7F8F"/>
    <w:rsid w:val="006C2FAF"/>
    <w:rsid w:val="006C2FB3"/>
    <w:rsid w:val="006C3197"/>
    <w:rsid w:val="006C6552"/>
    <w:rsid w:val="006D2F23"/>
    <w:rsid w:val="006D32DC"/>
    <w:rsid w:val="006D4DF2"/>
    <w:rsid w:val="006D4DF5"/>
    <w:rsid w:val="006D5304"/>
    <w:rsid w:val="006D591F"/>
    <w:rsid w:val="006D5D67"/>
    <w:rsid w:val="006D6884"/>
    <w:rsid w:val="006E3875"/>
    <w:rsid w:val="006E3E03"/>
    <w:rsid w:val="006E465B"/>
    <w:rsid w:val="006E5523"/>
    <w:rsid w:val="006E72A0"/>
    <w:rsid w:val="006E7A00"/>
    <w:rsid w:val="006F32D7"/>
    <w:rsid w:val="006F353F"/>
    <w:rsid w:val="006F674A"/>
    <w:rsid w:val="006F727C"/>
    <w:rsid w:val="006F790D"/>
    <w:rsid w:val="006F7D1B"/>
    <w:rsid w:val="00701A07"/>
    <w:rsid w:val="00701EFA"/>
    <w:rsid w:val="0070273C"/>
    <w:rsid w:val="007059DC"/>
    <w:rsid w:val="00705D61"/>
    <w:rsid w:val="00705F08"/>
    <w:rsid w:val="00706888"/>
    <w:rsid w:val="007069A7"/>
    <w:rsid w:val="007106A9"/>
    <w:rsid w:val="00710DC6"/>
    <w:rsid w:val="00713F1D"/>
    <w:rsid w:val="00716C9F"/>
    <w:rsid w:val="00717279"/>
    <w:rsid w:val="00720F30"/>
    <w:rsid w:val="00722F00"/>
    <w:rsid w:val="0072548C"/>
    <w:rsid w:val="00725B72"/>
    <w:rsid w:val="00730690"/>
    <w:rsid w:val="00732E50"/>
    <w:rsid w:val="00733836"/>
    <w:rsid w:val="007338FC"/>
    <w:rsid w:val="00733E92"/>
    <w:rsid w:val="007349B2"/>
    <w:rsid w:val="00734A9A"/>
    <w:rsid w:val="00734B06"/>
    <w:rsid w:val="007361BA"/>
    <w:rsid w:val="00737358"/>
    <w:rsid w:val="00737639"/>
    <w:rsid w:val="00737B8C"/>
    <w:rsid w:val="00741DF8"/>
    <w:rsid w:val="00746789"/>
    <w:rsid w:val="00746F4A"/>
    <w:rsid w:val="0074755B"/>
    <w:rsid w:val="00747A6D"/>
    <w:rsid w:val="00750A4A"/>
    <w:rsid w:val="00750BF2"/>
    <w:rsid w:val="00753320"/>
    <w:rsid w:val="0075682C"/>
    <w:rsid w:val="0075687B"/>
    <w:rsid w:val="007641DE"/>
    <w:rsid w:val="007649C3"/>
    <w:rsid w:val="007649C4"/>
    <w:rsid w:val="007658BF"/>
    <w:rsid w:val="00767923"/>
    <w:rsid w:val="0077271D"/>
    <w:rsid w:val="007732BA"/>
    <w:rsid w:val="0077355D"/>
    <w:rsid w:val="007768D3"/>
    <w:rsid w:val="00780067"/>
    <w:rsid w:val="00783AD8"/>
    <w:rsid w:val="00784EC3"/>
    <w:rsid w:val="007864D5"/>
    <w:rsid w:val="0079102B"/>
    <w:rsid w:val="007918AF"/>
    <w:rsid w:val="0079196B"/>
    <w:rsid w:val="00792AA9"/>
    <w:rsid w:val="007938A6"/>
    <w:rsid w:val="00794322"/>
    <w:rsid w:val="007961B8"/>
    <w:rsid w:val="007A024B"/>
    <w:rsid w:val="007A09FA"/>
    <w:rsid w:val="007A0F2E"/>
    <w:rsid w:val="007A1DCB"/>
    <w:rsid w:val="007A2295"/>
    <w:rsid w:val="007A236C"/>
    <w:rsid w:val="007A39AD"/>
    <w:rsid w:val="007A7962"/>
    <w:rsid w:val="007B0060"/>
    <w:rsid w:val="007B133B"/>
    <w:rsid w:val="007B18DD"/>
    <w:rsid w:val="007B1CF9"/>
    <w:rsid w:val="007B53EA"/>
    <w:rsid w:val="007B5A83"/>
    <w:rsid w:val="007B73DF"/>
    <w:rsid w:val="007B7F97"/>
    <w:rsid w:val="007C1F49"/>
    <w:rsid w:val="007C3BF5"/>
    <w:rsid w:val="007C52D8"/>
    <w:rsid w:val="007C5CE3"/>
    <w:rsid w:val="007C6FCA"/>
    <w:rsid w:val="007C740A"/>
    <w:rsid w:val="007D0657"/>
    <w:rsid w:val="007D7CA5"/>
    <w:rsid w:val="007E0A64"/>
    <w:rsid w:val="007E10A8"/>
    <w:rsid w:val="007E1D75"/>
    <w:rsid w:val="007E2FE0"/>
    <w:rsid w:val="007E513D"/>
    <w:rsid w:val="007E5D50"/>
    <w:rsid w:val="007E6CD0"/>
    <w:rsid w:val="007F1A0C"/>
    <w:rsid w:val="007F2622"/>
    <w:rsid w:val="007F2CB3"/>
    <w:rsid w:val="007F3ACB"/>
    <w:rsid w:val="007F4508"/>
    <w:rsid w:val="007F4F9C"/>
    <w:rsid w:val="007F554C"/>
    <w:rsid w:val="007F5CCF"/>
    <w:rsid w:val="007F68BF"/>
    <w:rsid w:val="00800758"/>
    <w:rsid w:val="00811416"/>
    <w:rsid w:val="00812ECB"/>
    <w:rsid w:val="00814ADA"/>
    <w:rsid w:val="008159DA"/>
    <w:rsid w:val="008171CF"/>
    <w:rsid w:val="00817BD5"/>
    <w:rsid w:val="008201C9"/>
    <w:rsid w:val="0082052A"/>
    <w:rsid w:val="00823C21"/>
    <w:rsid w:val="00825DAD"/>
    <w:rsid w:val="00826A62"/>
    <w:rsid w:val="008305FF"/>
    <w:rsid w:val="00831F40"/>
    <w:rsid w:val="00832D1E"/>
    <w:rsid w:val="00834B5D"/>
    <w:rsid w:val="0083579A"/>
    <w:rsid w:val="0083590D"/>
    <w:rsid w:val="008401C1"/>
    <w:rsid w:val="0084077C"/>
    <w:rsid w:val="0084249D"/>
    <w:rsid w:val="00846340"/>
    <w:rsid w:val="0084748D"/>
    <w:rsid w:val="00847D16"/>
    <w:rsid w:val="0085089F"/>
    <w:rsid w:val="00851FE1"/>
    <w:rsid w:val="00852BAE"/>
    <w:rsid w:val="008542E6"/>
    <w:rsid w:val="00854556"/>
    <w:rsid w:val="00860183"/>
    <w:rsid w:val="0086055F"/>
    <w:rsid w:val="0086081D"/>
    <w:rsid w:val="00865B37"/>
    <w:rsid w:val="0087095C"/>
    <w:rsid w:val="00871838"/>
    <w:rsid w:val="008730A1"/>
    <w:rsid w:val="00873D3F"/>
    <w:rsid w:val="00874A4A"/>
    <w:rsid w:val="00875EE6"/>
    <w:rsid w:val="008772DC"/>
    <w:rsid w:val="0088108F"/>
    <w:rsid w:val="0088174E"/>
    <w:rsid w:val="00881EBD"/>
    <w:rsid w:val="00882647"/>
    <w:rsid w:val="00883330"/>
    <w:rsid w:val="00884391"/>
    <w:rsid w:val="00884EAB"/>
    <w:rsid w:val="0088645E"/>
    <w:rsid w:val="0089036E"/>
    <w:rsid w:val="00890B4C"/>
    <w:rsid w:val="008968C3"/>
    <w:rsid w:val="008A131B"/>
    <w:rsid w:val="008A2409"/>
    <w:rsid w:val="008A263B"/>
    <w:rsid w:val="008B16CF"/>
    <w:rsid w:val="008B185A"/>
    <w:rsid w:val="008B23EA"/>
    <w:rsid w:val="008B3BCB"/>
    <w:rsid w:val="008B40DC"/>
    <w:rsid w:val="008C1BBA"/>
    <w:rsid w:val="008C2418"/>
    <w:rsid w:val="008C31E5"/>
    <w:rsid w:val="008C6166"/>
    <w:rsid w:val="008C6F7B"/>
    <w:rsid w:val="008C7C98"/>
    <w:rsid w:val="008D0607"/>
    <w:rsid w:val="008D19D9"/>
    <w:rsid w:val="008D2406"/>
    <w:rsid w:val="008D26D5"/>
    <w:rsid w:val="008D272F"/>
    <w:rsid w:val="008D2B70"/>
    <w:rsid w:val="008D3D1B"/>
    <w:rsid w:val="008D3DA6"/>
    <w:rsid w:val="008D4410"/>
    <w:rsid w:val="008D47C2"/>
    <w:rsid w:val="008D7118"/>
    <w:rsid w:val="008D786F"/>
    <w:rsid w:val="008D7EF0"/>
    <w:rsid w:val="008E1A0A"/>
    <w:rsid w:val="008E2FFC"/>
    <w:rsid w:val="008E5486"/>
    <w:rsid w:val="008E61FE"/>
    <w:rsid w:val="008E6F43"/>
    <w:rsid w:val="008E7D42"/>
    <w:rsid w:val="008F42ED"/>
    <w:rsid w:val="008F7104"/>
    <w:rsid w:val="008F72C1"/>
    <w:rsid w:val="008F7318"/>
    <w:rsid w:val="008F76FF"/>
    <w:rsid w:val="0090021F"/>
    <w:rsid w:val="00906D67"/>
    <w:rsid w:val="00906F3F"/>
    <w:rsid w:val="0090748D"/>
    <w:rsid w:val="00907502"/>
    <w:rsid w:val="00910E1E"/>
    <w:rsid w:val="00911186"/>
    <w:rsid w:val="00912BEF"/>
    <w:rsid w:val="009147E5"/>
    <w:rsid w:val="009171DA"/>
    <w:rsid w:val="00917A48"/>
    <w:rsid w:val="00922AFF"/>
    <w:rsid w:val="0092420F"/>
    <w:rsid w:val="009242DE"/>
    <w:rsid w:val="009268A5"/>
    <w:rsid w:val="00934935"/>
    <w:rsid w:val="0093656E"/>
    <w:rsid w:val="0093737B"/>
    <w:rsid w:val="009379B8"/>
    <w:rsid w:val="00940BCA"/>
    <w:rsid w:val="00941458"/>
    <w:rsid w:val="0094183D"/>
    <w:rsid w:val="00942B9F"/>
    <w:rsid w:val="009468A7"/>
    <w:rsid w:val="00947B16"/>
    <w:rsid w:val="0095140C"/>
    <w:rsid w:val="0095331B"/>
    <w:rsid w:val="00956777"/>
    <w:rsid w:val="0095688D"/>
    <w:rsid w:val="00957CC8"/>
    <w:rsid w:val="00957E63"/>
    <w:rsid w:val="00960678"/>
    <w:rsid w:val="00960D22"/>
    <w:rsid w:val="00960E6D"/>
    <w:rsid w:val="0096130F"/>
    <w:rsid w:val="00961766"/>
    <w:rsid w:val="00964905"/>
    <w:rsid w:val="00965FC0"/>
    <w:rsid w:val="00966275"/>
    <w:rsid w:val="00966CEB"/>
    <w:rsid w:val="009676ED"/>
    <w:rsid w:val="00971896"/>
    <w:rsid w:val="00971E6E"/>
    <w:rsid w:val="00972883"/>
    <w:rsid w:val="00973062"/>
    <w:rsid w:val="00974127"/>
    <w:rsid w:val="0098136B"/>
    <w:rsid w:val="0098206B"/>
    <w:rsid w:val="00982273"/>
    <w:rsid w:val="009831CB"/>
    <w:rsid w:val="00984442"/>
    <w:rsid w:val="00985A3E"/>
    <w:rsid w:val="00985EE8"/>
    <w:rsid w:val="00986469"/>
    <w:rsid w:val="00992AFE"/>
    <w:rsid w:val="00992CE3"/>
    <w:rsid w:val="00994E65"/>
    <w:rsid w:val="009A11C8"/>
    <w:rsid w:val="009A1686"/>
    <w:rsid w:val="009A2840"/>
    <w:rsid w:val="009A2C86"/>
    <w:rsid w:val="009A3476"/>
    <w:rsid w:val="009A35AA"/>
    <w:rsid w:val="009A3B90"/>
    <w:rsid w:val="009A4062"/>
    <w:rsid w:val="009A60FF"/>
    <w:rsid w:val="009A748E"/>
    <w:rsid w:val="009B1E9F"/>
    <w:rsid w:val="009B391D"/>
    <w:rsid w:val="009B39FA"/>
    <w:rsid w:val="009B5040"/>
    <w:rsid w:val="009C0E9D"/>
    <w:rsid w:val="009C13C4"/>
    <w:rsid w:val="009C1EB3"/>
    <w:rsid w:val="009C39A5"/>
    <w:rsid w:val="009C56B6"/>
    <w:rsid w:val="009C6024"/>
    <w:rsid w:val="009C60CB"/>
    <w:rsid w:val="009C60F0"/>
    <w:rsid w:val="009D04D7"/>
    <w:rsid w:val="009D18A3"/>
    <w:rsid w:val="009D4426"/>
    <w:rsid w:val="009D537C"/>
    <w:rsid w:val="009D5D45"/>
    <w:rsid w:val="009E0A90"/>
    <w:rsid w:val="009E564C"/>
    <w:rsid w:val="009E6335"/>
    <w:rsid w:val="009F0C63"/>
    <w:rsid w:val="009F1055"/>
    <w:rsid w:val="009F1182"/>
    <w:rsid w:val="009F1324"/>
    <w:rsid w:val="009F1D04"/>
    <w:rsid w:val="009F6A09"/>
    <w:rsid w:val="009F7878"/>
    <w:rsid w:val="00A010E9"/>
    <w:rsid w:val="00A0265F"/>
    <w:rsid w:val="00A0328E"/>
    <w:rsid w:val="00A03320"/>
    <w:rsid w:val="00A03FA7"/>
    <w:rsid w:val="00A057E0"/>
    <w:rsid w:val="00A066E3"/>
    <w:rsid w:val="00A077E8"/>
    <w:rsid w:val="00A11517"/>
    <w:rsid w:val="00A14A24"/>
    <w:rsid w:val="00A14DE5"/>
    <w:rsid w:val="00A17103"/>
    <w:rsid w:val="00A1780D"/>
    <w:rsid w:val="00A17E65"/>
    <w:rsid w:val="00A22822"/>
    <w:rsid w:val="00A2459B"/>
    <w:rsid w:val="00A27E17"/>
    <w:rsid w:val="00A3096F"/>
    <w:rsid w:val="00A342C7"/>
    <w:rsid w:val="00A36C91"/>
    <w:rsid w:val="00A37197"/>
    <w:rsid w:val="00A37655"/>
    <w:rsid w:val="00A379E8"/>
    <w:rsid w:val="00A42267"/>
    <w:rsid w:val="00A43856"/>
    <w:rsid w:val="00A4446B"/>
    <w:rsid w:val="00A452BE"/>
    <w:rsid w:val="00A454F9"/>
    <w:rsid w:val="00A47074"/>
    <w:rsid w:val="00A51754"/>
    <w:rsid w:val="00A51A7F"/>
    <w:rsid w:val="00A56099"/>
    <w:rsid w:val="00A60941"/>
    <w:rsid w:val="00A610E3"/>
    <w:rsid w:val="00A63D98"/>
    <w:rsid w:val="00A64F93"/>
    <w:rsid w:val="00A665A8"/>
    <w:rsid w:val="00A669DA"/>
    <w:rsid w:val="00A67086"/>
    <w:rsid w:val="00A7316F"/>
    <w:rsid w:val="00A746BB"/>
    <w:rsid w:val="00A747E4"/>
    <w:rsid w:val="00A769F5"/>
    <w:rsid w:val="00A80367"/>
    <w:rsid w:val="00A84E1C"/>
    <w:rsid w:val="00A85B49"/>
    <w:rsid w:val="00A865E1"/>
    <w:rsid w:val="00A86998"/>
    <w:rsid w:val="00A86FED"/>
    <w:rsid w:val="00A8783E"/>
    <w:rsid w:val="00A90D4B"/>
    <w:rsid w:val="00A9149B"/>
    <w:rsid w:val="00A942EF"/>
    <w:rsid w:val="00AA14F1"/>
    <w:rsid w:val="00AA2250"/>
    <w:rsid w:val="00AA3E73"/>
    <w:rsid w:val="00AA7BBC"/>
    <w:rsid w:val="00AB11BA"/>
    <w:rsid w:val="00AB1A8D"/>
    <w:rsid w:val="00AB3980"/>
    <w:rsid w:val="00AB3BFA"/>
    <w:rsid w:val="00AB485B"/>
    <w:rsid w:val="00AB4BCB"/>
    <w:rsid w:val="00AB5B20"/>
    <w:rsid w:val="00AB78CF"/>
    <w:rsid w:val="00AC0087"/>
    <w:rsid w:val="00AC0188"/>
    <w:rsid w:val="00AC02BB"/>
    <w:rsid w:val="00AC0CFD"/>
    <w:rsid w:val="00AC0D72"/>
    <w:rsid w:val="00AC1885"/>
    <w:rsid w:val="00AC2362"/>
    <w:rsid w:val="00AC51B5"/>
    <w:rsid w:val="00AC5408"/>
    <w:rsid w:val="00AC55F3"/>
    <w:rsid w:val="00AC6396"/>
    <w:rsid w:val="00AC6904"/>
    <w:rsid w:val="00AC72F1"/>
    <w:rsid w:val="00AC78F7"/>
    <w:rsid w:val="00AC7AA5"/>
    <w:rsid w:val="00AD27F7"/>
    <w:rsid w:val="00AD2C8E"/>
    <w:rsid w:val="00AD74AA"/>
    <w:rsid w:val="00AD78C4"/>
    <w:rsid w:val="00AD78CF"/>
    <w:rsid w:val="00AE09D4"/>
    <w:rsid w:val="00AE1EA9"/>
    <w:rsid w:val="00AE35E1"/>
    <w:rsid w:val="00AE389A"/>
    <w:rsid w:val="00AE4F63"/>
    <w:rsid w:val="00AE5300"/>
    <w:rsid w:val="00AE5680"/>
    <w:rsid w:val="00AE5907"/>
    <w:rsid w:val="00AE693E"/>
    <w:rsid w:val="00AE69D2"/>
    <w:rsid w:val="00AE7849"/>
    <w:rsid w:val="00AE7CAD"/>
    <w:rsid w:val="00AF1457"/>
    <w:rsid w:val="00AF17BF"/>
    <w:rsid w:val="00AF2397"/>
    <w:rsid w:val="00AF4C85"/>
    <w:rsid w:val="00AF5203"/>
    <w:rsid w:val="00AF6579"/>
    <w:rsid w:val="00AF6CAF"/>
    <w:rsid w:val="00AF6EF8"/>
    <w:rsid w:val="00AF712F"/>
    <w:rsid w:val="00AF7D15"/>
    <w:rsid w:val="00B001DE"/>
    <w:rsid w:val="00B01BEE"/>
    <w:rsid w:val="00B01D60"/>
    <w:rsid w:val="00B04577"/>
    <w:rsid w:val="00B1416F"/>
    <w:rsid w:val="00B165FD"/>
    <w:rsid w:val="00B20043"/>
    <w:rsid w:val="00B20271"/>
    <w:rsid w:val="00B20DE9"/>
    <w:rsid w:val="00B229E2"/>
    <w:rsid w:val="00B255DA"/>
    <w:rsid w:val="00B2573B"/>
    <w:rsid w:val="00B268BC"/>
    <w:rsid w:val="00B275B9"/>
    <w:rsid w:val="00B27D38"/>
    <w:rsid w:val="00B31A6B"/>
    <w:rsid w:val="00B36703"/>
    <w:rsid w:val="00B435CE"/>
    <w:rsid w:val="00B436C3"/>
    <w:rsid w:val="00B436EB"/>
    <w:rsid w:val="00B4482B"/>
    <w:rsid w:val="00B451F5"/>
    <w:rsid w:val="00B47CDA"/>
    <w:rsid w:val="00B51A95"/>
    <w:rsid w:val="00B51AEB"/>
    <w:rsid w:val="00B53876"/>
    <w:rsid w:val="00B53BBB"/>
    <w:rsid w:val="00B541FA"/>
    <w:rsid w:val="00B55EBF"/>
    <w:rsid w:val="00B60983"/>
    <w:rsid w:val="00B62761"/>
    <w:rsid w:val="00B63FA9"/>
    <w:rsid w:val="00B64656"/>
    <w:rsid w:val="00B66C73"/>
    <w:rsid w:val="00B66D4A"/>
    <w:rsid w:val="00B67968"/>
    <w:rsid w:val="00B67B32"/>
    <w:rsid w:val="00B70CF8"/>
    <w:rsid w:val="00B717D6"/>
    <w:rsid w:val="00B72C1B"/>
    <w:rsid w:val="00B73B08"/>
    <w:rsid w:val="00B74263"/>
    <w:rsid w:val="00B75061"/>
    <w:rsid w:val="00B75959"/>
    <w:rsid w:val="00B76B13"/>
    <w:rsid w:val="00B77316"/>
    <w:rsid w:val="00B82148"/>
    <w:rsid w:val="00B8226E"/>
    <w:rsid w:val="00B82781"/>
    <w:rsid w:val="00B82F6E"/>
    <w:rsid w:val="00B8361D"/>
    <w:rsid w:val="00B846D4"/>
    <w:rsid w:val="00B8524A"/>
    <w:rsid w:val="00B86E05"/>
    <w:rsid w:val="00B9118D"/>
    <w:rsid w:val="00B91940"/>
    <w:rsid w:val="00B92B1E"/>
    <w:rsid w:val="00B9362A"/>
    <w:rsid w:val="00B93902"/>
    <w:rsid w:val="00B9412A"/>
    <w:rsid w:val="00B94DC1"/>
    <w:rsid w:val="00B96A50"/>
    <w:rsid w:val="00BA032A"/>
    <w:rsid w:val="00BA0C15"/>
    <w:rsid w:val="00BA1071"/>
    <w:rsid w:val="00BA1B17"/>
    <w:rsid w:val="00BA4D4B"/>
    <w:rsid w:val="00BA6038"/>
    <w:rsid w:val="00BA67D2"/>
    <w:rsid w:val="00BB0C8E"/>
    <w:rsid w:val="00BB1936"/>
    <w:rsid w:val="00BB26A5"/>
    <w:rsid w:val="00BB28D2"/>
    <w:rsid w:val="00BB5234"/>
    <w:rsid w:val="00BB62AC"/>
    <w:rsid w:val="00BB6ACC"/>
    <w:rsid w:val="00BC0CD0"/>
    <w:rsid w:val="00BC3101"/>
    <w:rsid w:val="00BC5288"/>
    <w:rsid w:val="00BC7437"/>
    <w:rsid w:val="00BD0D06"/>
    <w:rsid w:val="00BD2B2E"/>
    <w:rsid w:val="00BD45DD"/>
    <w:rsid w:val="00BD6D4F"/>
    <w:rsid w:val="00BE068B"/>
    <w:rsid w:val="00BE1C95"/>
    <w:rsid w:val="00BE246F"/>
    <w:rsid w:val="00BE300C"/>
    <w:rsid w:val="00BE5704"/>
    <w:rsid w:val="00BF21ED"/>
    <w:rsid w:val="00BF3032"/>
    <w:rsid w:val="00BF3266"/>
    <w:rsid w:val="00BF3471"/>
    <w:rsid w:val="00BF4547"/>
    <w:rsid w:val="00BF4B30"/>
    <w:rsid w:val="00BF6FFD"/>
    <w:rsid w:val="00BF7459"/>
    <w:rsid w:val="00C00BED"/>
    <w:rsid w:val="00C00F9B"/>
    <w:rsid w:val="00C010DD"/>
    <w:rsid w:val="00C01D56"/>
    <w:rsid w:val="00C02E37"/>
    <w:rsid w:val="00C05ADB"/>
    <w:rsid w:val="00C06965"/>
    <w:rsid w:val="00C1331D"/>
    <w:rsid w:val="00C149EB"/>
    <w:rsid w:val="00C15027"/>
    <w:rsid w:val="00C15457"/>
    <w:rsid w:val="00C16B7B"/>
    <w:rsid w:val="00C170B5"/>
    <w:rsid w:val="00C2161E"/>
    <w:rsid w:val="00C22487"/>
    <w:rsid w:val="00C22534"/>
    <w:rsid w:val="00C242B6"/>
    <w:rsid w:val="00C2432D"/>
    <w:rsid w:val="00C2455A"/>
    <w:rsid w:val="00C27ADA"/>
    <w:rsid w:val="00C27C97"/>
    <w:rsid w:val="00C304B2"/>
    <w:rsid w:val="00C31686"/>
    <w:rsid w:val="00C31EEB"/>
    <w:rsid w:val="00C32491"/>
    <w:rsid w:val="00C33C4B"/>
    <w:rsid w:val="00C342AC"/>
    <w:rsid w:val="00C35AD7"/>
    <w:rsid w:val="00C365C8"/>
    <w:rsid w:val="00C36E6C"/>
    <w:rsid w:val="00C36FDB"/>
    <w:rsid w:val="00C409D1"/>
    <w:rsid w:val="00C41403"/>
    <w:rsid w:val="00C430A5"/>
    <w:rsid w:val="00C43E73"/>
    <w:rsid w:val="00C5017E"/>
    <w:rsid w:val="00C51B66"/>
    <w:rsid w:val="00C5276D"/>
    <w:rsid w:val="00C53913"/>
    <w:rsid w:val="00C53D7C"/>
    <w:rsid w:val="00C53E97"/>
    <w:rsid w:val="00C54BEE"/>
    <w:rsid w:val="00C56AF1"/>
    <w:rsid w:val="00C60262"/>
    <w:rsid w:val="00C60BFC"/>
    <w:rsid w:val="00C62401"/>
    <w:rsid w:val="00C62966"/>
    <w:rsid w:val="00C65326"/>
    <w:rsid w:val="00C701F2"/>
    <w:rsid w:val="00C70B1C"/>
    <w:rsid w:val="00C7368D"/>
    <w:rsid w:val="00C76766"/>
    <w:rsid w:val="00C76F71"/>
    <w:rsid w:val="00C77E69"/>
    <w:rsid w:val="00C77F9B"/>
    <w:rsid w:val="00C8094C"/>
    <w:rsid w:val="00C815FA"/>
    <w:rsid w:val="00C833B7"/>
    <w:rsid w:val="00C90030"/>
    <w:rsid w:val="00C902C3"/>
    <w:rsid w:val="00C9095C"/>
    <w:rsid w:val="00C9175E"/>
    <w:rsid w:val="00C919EF"/>
    <w:rsid w:val="00C93036"/>
    <w:rsid w:val="00C932CF"/>
    <w:rsid w:val="00C934DC"/>
    <w:rsid w:val="00C94B7B"/>
    <w:rsid w:val="00C96C9C"/>
    <w:rsid w:val="00C96F17"/>
    <w:rsid w:val="00CA062D"/>
    <w:rsid w:val="00CA2644"/>
    <w:rsid w:val="00CA2837"/>
    <w:rsid w:val="00CA3253"/>
    <w:rsid w:val="00CA660A"/>
    <w:rsid w:val="00CA6DF7"/>
    <w:rsid w:val="00CA7315"/>
    <w:rsid w:val="00CB22E4"/>
    <w:rsid w:val="00CB2829"/>
    <w:rsid w:val="00CB2B8C"/>
    <w:rsid w:val="00CB38A2"/>
    <w:rsid w:val="00CB3B8A"/>
    <w:rsid w:val="00CB3C23"/>
    <w:rsid w:val="00CB3FA6"/>
    <w:rsid w:val="00CB5EE8"/>
    <w:rsid w:val="00CC00A8"/>
    <w:rsid w:val="00CC1B7C"/>
    <w:rsid w:val="00CC39B2"/>
    <w:rsid w:val="00CC4B58"/>
    <w:rsid w:val="00CC4EA8"/>
    <w:rsid w:val="00CC71AA"/>
    <w:rsid w:val="00CC721F"/>
    <w:rsid w:val="00CC727B"/>
    <w:rsid w:val="00CD0A70"/>
    <w:rsid w:val="00CD44A6"/>
    <w:rsid w:val="00CD49D0"/>
    <w:rsid w:val="00CD4BE6"/>
    <w:rsid w:val="00CD6DEE"/>
    <w:rsid w:val="00CD6FAC"/>
    <w:rsid w:val="00CD70A0"/>
    <w:rsid w:val="00CE060C"/>
    <w:rsid w:val="00CE0650"/>
    <w:rsid w:val="00CE1B27"/>
    <w:rsid w:val="00CF0AB3"/>
    <w:rsid w:val="00CF13A0"/>
    <w:rsid w:val="00CF4B67"/>
    <w:rsid w:val="00CF54E5"/>
    <w:rsid w:val="00CF61D4"/>
    <w:rsid w:val="00CF7242"/>
    <w:rsid w:val="00D00D52"/>
    <w:rsid w:val="00D03E38"/>
    <w:rsid w:val="00D04076"/>
    <w:rsid w:val="00D06A5C"/>
    <w:rsid w:val="00D06EE4"/>
    <w:rsid w:val="00D1008C"/>
    <w:rsid w:val="00D12677"/>
    <w:rsid w:val="00D13FEC"/>
    <w:rsid w:val="00D16C5E"/>
    <w:rsid w:val="00D1741B"/>
    <w:rsid w:val="00D2163F"/>
    <w:rsid w:val="00D2184C"/>
    <w:rsid w:val="00D22B48"/>
    <w:rsid w:val="00D22C5D"/>
    <w:rsid w:val="00D2477F"/>
    <w:rsid w:val="00D2631F"/>
    <w:rsid w:val="00D30C71"/>
    <w:rsid w:val="00D33C39"/>
    <w:rsid w:val="00D34366"/>
    <w:rsid w:val="00D3587F"/>
    <w:rsid w:val="00D36322"/>
    <w:rsid w:val="00D3718D"/>
    <w:rsid w:val="00D41A2E"/>
    <w:rsid w:val="00D431FC"/>
    <w:rsid w:val="00D43248"/>
    <w:rsid w:val="00D46402"/>
    <w:rsid w:val="00D472E8"/>
    <w:rsid w:val="00D477BB"/>
    <w:rsid w:val="00D50AA5"/>
    <w:rsid w:val="00D50B27"/>
    <w:rsid w:val="00D51EF8"/>
    <w:rsid w:val="00D54816"/>
    <w:rsid w:val="00D555CD"/>
    <w:rsid w:val="00D55D57"/>
    <w:rsid w:val="00D56415"/>
    <w:rsid w:val="00D62276"/>
    <w:rsid w:val="00D632E3"/>
    <w:rsid w:val="00D65A87"/>
    <w:rsid w:val="00D6602C"/>
    <w:rsid w:val="00D7333F"/>
    <w:rsid w:val="00D73E58"/>
    <w:rsid w:val="00D75C34"/>
    <w:rsid w:val="00D7687A"/>
    <w:rsid w:val="00D77548"/>
    <w:rsid w:val="00D7758A"/>
    <w:rsid w:val="00D779C1"/>
    <w:rsid w:val="00D81397"/>
    <w:rsid w:val="00D813BB"/>
    <w:rsid w:val="00D83CC7"/>
    <w:rsid w:val="00D84EA8"/>
    <w:rsid w:val="00D858B4"/>
    <w:rsid w:val="00D85CE5"/>
    <w:rsid w:val="00D9306C"/>
    <w:rsid w:val="00D940CE"/>
    <w:rsid w:val="00D970C7"/>
    <w:rsid w:val="00DA1555"/>
    <w:rsid w:val="00DA1F0D"/>
    <w:rsid w:val="00DA4DDE"/>
    <w:rsid w:val="00DA6A7D"/>
    <w:rsid w:val="00DB14A6"/>
    <w:rsid w:val="00DB250E"/>
    <w:rsid w:val="00DB3110"/>
    <w:rsid w:val="00DB3553"/>
    <w:rsid w:val="00DB4ACC"/>
    <w:rsid w:val="00DB5306"/>
    <w:rsid w:val="00DB7008"/>
    <w:rsid w:val="00DB7C7A"/>
    <w:rsid w:val="00DC130D"/>
    <w:rsid w:val="00DC2FF7"/>
    <w:rsid w:val="00DC394D"/>
    <w:rsid w:val="00DC6DB3"/>
    <w:rsid w:val="00DC7033"/>
    <w:rsid w:val="00DD49A5"/>
    <w:rsid w:val="00DD55EB"/>
    <w:rsid w:val="00DD56EF"/>
    <w:rsid w:val="00DD57E8"/>
    <w:rsid w:val="00DD64EA"/>
    <w:rsid w:val="00DD7B05"/>
    <w:rsid w:val="00DE259A"/>
    <w:rsid w:val="00DE3A57"/>
    <w:rsid w:val="00DE4DDE"/>
    <w:rsid w:val="00DE61B0"/>
    <w:rsid w:val="00DE7233"/>
    <w:rsid w:val="00DE7B90"/>
    <w:rsid w:val="00DF1F86"/>
    <w:rsid w:val="00DF32B3"/>
    <w:rsid w:val="00DF4C63"/>
    <w:rsid w:val="00DF5A47"/>
    <w:rsid w:val="00DF5E2E"/>
    <w:rsid w:val="00DF607A"/>
    <w:rsid w:val="00DF65F4"/>
    <w:rsid w:val="00E00903"/>
    <w:rsid w:val="00E03839"/>
    <w:rsid w:val="00E05EB4"/>
    <w:rsid w:val="00E10502"/>
    <w:rsid w:val="00E10CDF"/>
    <w:rsid w:val="00E1298E"/>
    <w:rsid w:val="00E12F3A"/>
    <w:rsid w:val="00E12FF4"/>
    <w:rsid w:val="00E13570"/>
    <w:rsid w:val="00E1538B"/>
    <w:rsid w:val="00E15BFD"/>
    <w:rsid w:val="00E25668"/>
    <w:rsid w:val="00E31A35"/>
    <w:rsid w:val="00E31F8A"/>
    <w:rsid w:val="00E34C05"/>
    <w:rsid w:val="00E401A9"/>
    <w:rsid w:val="00E45F04"/>
    <w:rsid w:val="00E47CEE"/>
    <w:rsid w:val="00E523BD"/>
    <w:rsid w:val="00E53244"/>
    <w:rsid w:val="00E545C6"/>
    <w:rsid w:val="00E5651A"/>
    <w:rsid w:val="00E63755"/>
    <w:rsid w:val="00E642E8"/>
    <w:rsid w:val="00E67B05"/>
    <w:rsid w:val="00E70576"/>
    <w:rsid w:val="00E73C23"/>
    <w:rsid w:val="00E73C95"/>
    <w:rsid w:val="00E74638"/>
    <w:rsid w:val="00E773F1"/>
    <w:rsid w:val="00E80D69"/>
    <w:rsid w:val="00E84E21"/>
    <w:rsid w:val="00E84F29"/>
    <w:rsid w:val="00E854D3"/>
    <w:rsid w:val="00E859FF"/>
    <w:rsid w:val="00E86AAC"/>
    <w:rsid w:val="00E86E74"/>
    <w:rsid w:val="00E879B4"/>
    <w:rsid w:val="00E87CC8"/>
    <w:rsid w:val="00E90FB7"/>
    <w:rsid w:val="00E9354F"/>
    <w:rsid w:val="00E93D0D"/>
    <w:rsid w:val="00E95146"/>
    <w:rsid w:val="00E95299"/>
    <w:rsid w:val="00E95614"/>
    <w:rsid w:val="00E96589"/>
    <w:rsid w:val="00E96CE8"/>
    <w:rsid w:val="00EA1F21"/>
    <w:rsid w:val="00EA2088"/>
    <w:rsid w:val="00EA2A23"/>
    <w:rsid w:val="00EA5B87"/>
    <w:rsid w:val="00EA5CC2"/>
    <w:rsid w:val="00EA75EE"/>
    <w:rsid w:val="00EB043B"/>
    <w:rsid w:val="00EB0968"/>
    <w:rsid w:val="00EB2C51"/>
    <w:rsid w:val="00EB3F80"/>
    <w:rsid w:val="00EB4881"/>
    <w:rsid w:val="00EB5D0D"/>
    <w:rsid w:val="00EC0042"/>
    <w:rsid w:val="00EC00BD"/>
    <w:rsid w:val="00EC20DD"/>
    <w:rsid w:val="00EC296C"/>
    <w:rsid w:val="00EC453F"/>
    <w:rsid w:val="00EC5940"/>
    <w:rsid w:val="00EC61BF"/>
    <w:rsid w:val="00EC620F"/>
    <w:rsid w:val="00EC648D"/>
    <w:rsid w:val="00ED01D5"/>
    <w:rsid w:val="00ED13DC"/>
    <w:rsid w:val="00ED2DD3"/>
    <w:rsid w:val="00ED390E"/>
    <w:rsid w:val="00ED5AA5"/>
    <w:rsid w:val="00ED63AE"/>
    <w:rsid w:val="00ED6BC3"/>
    <w:rsid w:val="00ED6D95"/>
    <w:rsid w:val="00EE0D46"/>
    <w:rsid w:val="00EE2E2F"/>
    <w:rsid w:val="00EE2E7A"/>
    <w:rsid w:val="00EE395F"/>
    <w:rsid w:val="00EE5687"/>
    <w:rsid w:val="00EE652B"/>
    <w:rsid w:val="00EE66D4"/>
    <w:rsid w:val="00EE711F"/>
    <w:rsid w:val="00EF1DAA"/>
    <w:rsid w:val="00EF3103"/>
    <w:rsid w:val="00EF4E33"/>
    <w:rsid w:val="00EF671C"/>
    <w:rsid w:val="00EF6F27"/>
    <w:rsid w:val="00EF7CCC"/>
    <w:rsid w:val="00F0066D"/>
    <w:rsid w:val="00F032C3"/>
    <w:rsid w:val="00F0406E"/>
    <w:rsid w:val="00F049BD"/>
    <w:rsid w:val="00F053E5"/>
    <w:rsid w:val="00F054B7"/>
    <w:rsid w:val="00F05A76"/>
    <w:rsid w:val="00F07277"/>
    <w:rsid w:val="00F10DCA"/>
    <w:rsid w:val="00F1214A"/>
    <w:rsid w:val="00F1258C"/>
    <w:rsid w:val="00F12B74"/>
    <w:rsid w:val="00F13A96"/>
    <w:rsid w:val="00F13AB4"/>
    <w:rsid w:val="00F15C56"/>
    <w:rsid w:val="00F15D0E"/>
    <w:rsid w:val="00F17649"/>
    <w:rsid w:val="00F2133A"/>
    <w:rsid w:val="00F2213D"/>
    <w:rsid w:val="00F23A42"/>
    <w:rsid w:val="00F23F86"/>
    <w:rsid w:val="00F24423"/>
    <w:rsid w:val="00F2512C"/>
    <w:rsid w:val="00F26EFA"/>
    <w:rsid w:val="00F279B4"/>
    <w:rsid w:val="00F318C5"/>
    <w:rsid w:val="00F32318"/>
    <w:rsid w:val="00F3780C"/>
    <w:rsid w:val="00F37F8F"/>
    <w:rsid w:val="00F411A8"/>
    <w:rsid w:val="00F45282"/>
    <w:rsid w:val="00F45CC3"/>
    <w:rsid w:val="00F4609D"/>
    <w:rsid w:val="00F47089"/>
    <w:rsid w:val="00F50BBA"/>
    <w:rsid w:val="00F50BC5"/>
    <w:rsid w:val="00F532E3"/>
    <w:rsid w:val="00F54AA6"/>
    <w:rsid w:val="00F57A87"/>
    <w:rsid w:val="00F617C8"/>
    <w:rsid w:val="00F618E4"/>
    <w:rsid w:val="00F6380B"/>
    <w:rsid w:val="00F726C8"/>
    <w:rsid w:val="00F73426"/>
    <w:rsid w:val="00F75661"/>
    <w:rsid w:val="00F76F59"/>
    <w:rsid w:val="00F77FC5"/>
    <w:rsid w:val="00F8028E"/>
    <w:rsid w:val="00F80324"/>
    <w:rsid w:val="00F80D0A"/>
    <w:rsid w:val="00F80F95"/>
    <w:rsid w:val="00F81A01"/>
    <w:rsid w:val="00F85E3B"/>
    <w:rsid w:val="00F86470"/>
    <w:rsid w:val="00F86EA1"/>
    <w:rsid w:val="00F87193"/>
    <w:rsid w:val="00F9001A"/>
    <w:rsid w:val="00F909E3"/>
    <w:rsid w:val="00F91F80"/>
    <w:rsid w:val="00F9214F"/>
    <w:rsid w:val="00F935D8"/>
    <w:rsid w:val="00F942DB"/>
    <w:rsid w:val="00F9437A"/>
    <w:rsid w:val="00F97149"/>
    <w:rsid w:val="00FA1B7A"/>
    <w:rsid w:val="00FA494A"/>
    <w:rsid w:val="00FA4A75"/>
    <w:rsid w:val="00FA5A63"/>
    <w:rsid w:val="00FA68CB"/>
    <w:rsid w:val="00FA7234"/>
    <w:rsid w:val="00FB200F"/>
    <w:rsid w:val="00FB2522"/>
    <w:rsid w:val="00FB3AFF"/>
    <w:rsid w:val="00FB5B5C"/>
    <w:rsid w:val="00FB78C3"/>
    <w:rsid w:val="00FB7AF5"/>
    <w:rsid w:val="00FC2117"/>
    <w:rsid w:val="00FC42A1"/>
    <w:rsid w:val="00FC50BD"/>
    <w:rsid w:val="00FC5E6E"/>
    <w:rsid w:val="00FC7891"/>
    <w:rsid w:val="00FD057A"/>
    <w:rsid w:val="00FD1A5C"/>
    <w:rsid w:val="00FD1CA8"/>
    <w:rsid w:val="00FD1CF4"/>
    <w:rsid w:val="00FD45F0"/>
    <w:rsid w:val="00FD5BA4"/>
    <w:rsid w:val="00FD6CD9"/>
    <w:rsid w:val="00FE0030"/>
    <w:rsid w:val="00FE0B4F"/>
    <w:rsid w:val="00FE21FD"/>
    <w:rsid w:val="00FF48F7"/>
    <w:rsid w:val="00FF5BEB"/>
    <w:rsid w:val="00FF783D"/>
  </w:rsids>
  <m:mathPr>
    <m:mathFont m:val="Cambria Math"/>
    <m:brkBin m:val="before"/>
    <m:brkBinSub m:val="--"/>
    <m:smallFrac/>
    <m:dispDef/>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oNotEmbedSmartTags/>
  <w:decimalSymbol w:val="."/>
  <w:listSeparator w:val=","/>
  <w14:docId w14:val="559FB7DA"/>
  <w15:docId w15:val="{1801F204-8CA3-4FD3-8B3D-67CA13B5E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iPriority="0"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iPriority="0"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42BB"/>
    <w:pPr>
      <w:spacing w:after="160"/>
    </w:pPr>
    <w:rPr>
      <w:rFonts w:ascii="Times New Roman" w:hAnsi="Times New Roman"/>
      <w:color w:val="141313" w:themeColor="text1"/>
      <w:sz w:val="24"/>
      <w:szCs w:val="18"/>
    </w:rPr>
  </w:style>
  <w:style w:type="paragraph" w:styleId="Heading1">
    <w:name w:val="heading 1"/>
    <w:next w:val="Normal"/>
    <w:link w:val="Heading1Char"/>
    <w:uiPriority w:val="9"/>
    <w:qFormat/>
    <w:rsid w:val="00C518C9"/>
    <w:pPr>
      <w:keepNext/>
      <w:keepLines/>
      <w:numPr>
        <w:numId w:val="1"/>
      </w:numPr>
      <w:spacing w:before="440" w:after="120" w:line="440" w:lineRule="exact"/>
      <w:outlineLvl w:val="0"/>
    </w:pPr>
    <w:rPr>
      <w:rFonts w:asciiTheme="majorHAnsi" w:eastAsiaTheme="majorEastAsia" w:hAnsiTheme="majorHAnsi" w:cstheme="majorBidi"/>
      <w:b/>
      <w:bCs/>
      <w:color w:val="141313" w:themeColor="text1"/>
      <w:sz w:val="32"/>
      <w:szCs w:val="32"/>
    </w:rPr>
  </w:style>
  <w:style w:type="paragraph" w:styleId="Heading2">
    <w:name w:val="heading 2"/>
    <w:next w:val="Normal"/>
    <w:link w:val="Heading2Char"/>
    <w:uiPriority w:val="9"/>
    <w:unhideWhenUsed/>
    <w:qFormat/>
    <w:rsid w:val="009A7F5A"/>
    <w:pPr>
      <w:keepNext/>
      <w:keepLines/>
      <w:numPr>
        <w:ilvl w:val="1"/>
        <w:numId w:val="1"/>
      </w:numPr>
      <w:spacing w:before="360" w:after="120"/>
      <w:ind w:left="576"/>
      <w:outlineLvl w:val="1"/>
    </w:pPr>
    <w:rPr>
      <w:rFonts w:asciiTheme="majorHAnsi" w:eastAsiaTheme="majorEastAsia" w:hAnsiTheme="majorHAnsi" w:cstheme="majorBidi"/>
      <w:b/>
      <w:bCs/>
      <w:color w:val="141313" w:themeColor="text1"/>
      <w:sz w:val="24"/>
      <w:szCs w:val="24"/>
    </w:rPr>
  </w:style>
  <w:style w:type="paragraph" w:styleId="Heading3">
    <w:name w:val="heading 3"/>
    <w:next w:val="Normal"/>
    <w:link w:val="Heading3Char"/>
    <w:uiPriority w:val="9"/>
    <w:unhideWhenUsed/>
    <w:qFormat/>
    <w:rsid w:val="00686F18"/>
    <w:pPr>
      <w:keepNext/>
      <w:keepLines/>
      <w:numPr>
        <w:ilvl w:val="2"/>
        <w:numId w:val="1"/>
      </w:numPr>
      <w:spacing w:before="280" w:after="120"/>
      <w:outlineLvl w:val="2"/>
    </w:pPr>
    <w:rPr>
      <w:rFonts w:asciiTheme="majorHAnsi" w:eastAsiaTheme="majorEastAsia" w:hAnsiTheme="majorHAnsi" w:cstheme="majorBidi"/>
      <w:b/>
      <w:bCs/>
      <w:color w:val="141313" w:themeColor="text1"/>
    </w:rPr>
  </w:style>
  <w:style w:type="paragraph" w:styleId="Heading4">
    <w:name w:val="heading 4"/>
    <w:basedOn w:val="Normal"/>
    <w:next w:val="Normal"/>
    <w:link w:val="Heading4Char"/>
    <w:uiPriority w:val="9"/>
    <w:unhideWhenUsed/>
    <w:qFormat/>
    <w:rsid w:val="00942B9F"/>
    <w:pPr>
      <w:keepNext/>
      <w:keepLines/>
      <w:numPr>
        <w:ilvl w:val="3"/>
        <w:numId w:val="1"/>
      </w:numPr>
      <w:spacing w:before="200" w:after="0"/>
      <w:ind w:left="864"/>
      <w:outlineLvl w:val="3"/>
    </w:pPr>
    <w:rPr>
      <w:rFonts w:asciiTheme="majorHAnsi" w:eastAsiaTheme="majorEastAsia" w:hAnsiTheme="majorHAnsi" w:cstheme="majorBidi"/>
      <w:b/>
      <w:bCs/>
      <w:iCs/>
      <w:color w:val="auto"/>
      <w:sz w:val="20"/>
      <w:szCs w:val="20"/>
    </w:rPr>
  </w:style>
  <w:style w:type="paragraph" w:styleId="Heading5">
    <w:name w:val="heading 5"/>
    <w:basedOn w:val="Normal"/>
    <w:next w:val="Normal"/>
    <w:link w:val="Heading5Char"/>
    <w:uiPriority w:val="9"/>
    <w:unhideWhenUsed/>
    <w:qFormat/>
    <w:rsid w:val="00F76F59"/>
    <w:pPr>
      <w:keepNext/>
      <w:keepLines/>
      <w:numPr>
        <w:ilvl w:val="4"/>
        <w:numId w:val="1"/>
      </w:numPr>
      <w:spacing w:before="200" w:after="0"/>
      <w:outlineLvl w:val="4"/>
    </w:pPr>
    <w:rPr>
      <w:rFonts w:asciiTheme="majorHAnsi" w:eastAsiaTheme="majorEastAsia" w:hAnsiTheme="majorHAnsi" w:cstheme="majorBidi"/>
      <w:color w:val="auto"/>
      <w:sz w:val="20"/>
    </w:rPr>
  </w:style>
  <w:style w:type="paragraph" w:styleId="Heading6">
    <w:name w:val="heading 6"/>
    <w:basedOn w:val="Normal"/>
    <w:next w:val="Normal"/>
    <w:link w:val="Heading6Char"/>
    <w:uiPriority w:val="9"/>
    <w:unhideWhenUsed/>
    <w:qFormat/>
    <w:rsid w:val="008C2E07"/>
    <w:pPr>
      <w:keepNext/>
      <w:keepLines/>
      <w:numPr>
        <w:ilvl w:val="5"/>
        <w:numId w:val="1"/>
      </w:numPr>
      <w:spacing w:before="200" w:after="0"/>
      <w:outlineLvl w:val="5"/>
    </w:pPr>
    <w:rPr>
      <w:rFonts w:asciiTheme="majorHAnsi" w:eastAsiaTheme="majorEastAsia" w:hAnsiTheme="majorHAnsi" w:cstheme="majorBidi"/>
      <w:i/>
      <w:iCs/>
      <w:color w:val="004F5A" w:themeColor="accent1" w:themeShade="7F"/>
    </w:rPr>
  </w:style>
  <w:style w:type="paragraph" w:styleId="Heading7">
    <w:name w:val="heading 7"/>
    <w:basedOn w:val="Normal"/>
    <w:next w:val="Normal"/>
    <w:link w:val="Heading7Char"/>
    <w:uiPriority w:val="9"/>
    <w:unhideWhenUsed/>
    <w:qFormat/>
    <w:rsid w:val="008C2E07"/>
    <w:pPr>
      <w:keepNext/>
      <w:keepLines/>
      <w:numPr>
        <w:ilvl w:val="6"/>
        <w:numId w:val="1"/>
      </w:numPr>
      <w:spacing w:before="200" w:after="0"/>
      <w:outlineLvl w:val="6"/>
    </w:pPr>
    <w:rPr>
      <w:rFonts w:asciiTheme="majorHAnsi" w:eastAsiaTheme="majorEastAsia" w:hAnsiTheme="majorHAnsi" w:cstheme="majorBidi"/>
      <w:i/>
      <w:iCs/>
      <w:color w:val="504C4C" w:themeColor="text1" w:themeTint="BF"/>
    </w:rPr>
  </w:style>
  <w:style w:type="paragraph" w:styleId="Heading8">
    <w:name w:val="heading 8"/>
    <w:basedOn w:val="Normal"/>
    <w:next w:val="Normal"/>
    <w:link w:val="Heading8Char"/>
    <w:uiPriority w:val="9"/>
    <w:unhideWhenUsed/>
    <w:qFormat/>
    <w:rsid w:val="008C2E07"/>
    <w:pPr>
      <w:keepNext/>
      <w:keepLines/>
      <w:numPr>
        <w:ilvl w:val="7"/>
        <w:numId w:val="1"/>
      </w:numPr>
      <w:spacing w:before="200" w:after="0"/>
      <w:outlineLvl w:val="7"/>
    </w:pPr>
    <w:rPr>
      <w:rFonts w:asciiTheme="majorHAnsi" w:eastAsiaTheme="majorEastAsia" w:hAnsiTheme="majorHAnsi" w:cstheme="majorBidi"/>
      <w:color w:val="504C4C" w:themeColor="text1" w:themeTint="BF"/>
      <w:sz w:val="20"/>
      <w:szCs w:val="20"/>
    </w:rPr>
  </w:style>
  <w:style w:type="paragraph" w:styleId="Heading9">
    <w:name w:val="heading 9"/>
    <w:basedOn w:val="Normal"/>
    <w:next w:val="Normal"/>
    <w:link w:val="Heading9Char"/>
    <w:uiPriority w:val="9"/>
    <w:unhideWhenUsed/>
    <w:qFormat/>
    <w:rsid w:val="008C2E07"/>
    <w:pPr>
      <w:keepNext/>
      <w:keepLines/>
      <w:numPr>
        <w:ilvl w:val="8"/>
        <w:numId w:val="1"/>
      </w:numPr>
      <w:spacing w:before="200" w:after="0"/>
      <w:outlineLvl w:val="8"/>
    </w:pPr>
    <w:rPr>
      <w:rFonts w:asciiTheme="majorHAnsi" w:eastAsiaTheme="majorEastAsia" w:hAnsiTheme="majorHAnsi" w:cstheme="majorBidi"/>
      <w:i/>
      <w:iCs/>
      <w:color w:val="504C4C"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18C9"/>
    <w:rPr>
      <w:rFonts w:asciiTheme="majorHAnsi" w:eastAsiaTheme="majorEastAsia" w:hAnsiTheme="majorHAnsi" w:cstheme="majorBidi"/>
      <w:b/>
      <w:bCs/>
      <w:color w:val="141313" w:themeColor="text1"/>
      <w:sz w:val="32"/>
      <w:szCs w:val="32"/>
    </w:rPr>
  </w:style>
  <w:style w:type="character" w:customStyle="1" w:styleId="Heading2Char">
    <w:name w:val="Heading 2 Char"/>
    <w:basedOn w:val="DefaultParagraphFont"/>
    <w:link w:val="Heading2"/>
    <w:uiPriority w:val="9"/>
    <w:rsid w:val="009A7F5A"/>
    <w:rPr>
      <w:rFonts w:asciiTheme="majorHAnsi" w:eastAsiaTheme="majorEastAsia" w:hAnsiTheme="majorHAnsi" w:cstheme="majorBidi"/>
      <w:b/>
      <w:bCs/>
      <w:color w:val="141313" w:themeColor="text1"/>
      <w:sz w:val="24"/>
      <w:szCs w:val="24"/>
    </w:rPr>
  </w:style>
  <w:style w:type="character" w:customStyle="1" w:styleId="Heading3Char">
    <w:name w:val="Heading 3 Char"/>
    <w:basedOn w:val="DefaultParagraphFont"/>
    <w:link w:val="Heading3"/>
    <w:uiPriority w:val="9"/>
    <w:rsid w:val="00686F18"/>
    <w:rPr>
      <w:rFonts w:asciiTheme="majorHAnsi" w:eastAsiaTheme="majorEastAsia" w:hAnsiTheme="majorHAnsi" w:cstheme="majorBidi"/>
      <w:b/>
      <w:bCs/>
      <w:color w:val="141313" w:themeColor="text1"/>
    </w:rPr>
  </w:style>
  <w:style w:type="character" w:customStyle="1" w:styleId="Heading4Char">
    <w:name w:val="Heading 4 Char"/>
    <w:basedOn w:val="DefaultParagraphFont"/>
    <w:link w:val="Heading4"/>
    <w:uiPriority w:val="9"/>
    <w:rsid w:val="00942B9F"/>
    <w:rPr>
      <w:rFonts w:asciiTheme="majorHAnsi" w:eastAsiaTheme="majorEastAsia" w:hAnsiTheme="majorHAnsi" w:cstheme="majorBidi"/>
      <w:b/>
      <w:bCs/>
      <w:iCs/>
    </w:rPr>
  </w:style>
  <w:style w:type="character" w:customStyle="1" w:styleId="Heading5Char">
    <w:name w:val="Heading 5 Char"/>
    <w:basedOn w:val="DefaultParagraphFont"/>
    <w:link w:val="Heading5"/>
    <w:uiPriority w:val="9"/>
    <w:rsid w:val="00F76F59"/>
    <w:rPr>
      <w:rFonts w:asciiTheme="majorHAnsi" w:eastAsiaTheme="majorEastAsia" w:hAnsiTheme="majorHAnsi" w:cstheme="majorBidi"/>
      <w:szCs w:val="18"/>
    </w:rPr>
  </w:style>
  <w:style w:type="character" w:customStyle="1" w:styleId="Heading6Char">
    <w:name w:val="Heading 6 Char"/>
    <w:basedOn w:val="DefaultParagraphFont"/>
    <w:link w:val="Heading6"/>
    <w:uiPriority w:val="9"/>
    <w:rsid w:val="008C2E07"/>
    <w:rPr>
      <w:rFonts w:asciiTheme="majorHAnsi" w:eastAsiaTheme="majorEastAsia" w:hAnsiTheme="majorHAnsi" w:cstheme="majorBidi"/>
      <w:i/>
      <w:iCs/>
      <w:color w:val="004F5A" w:themeColor="accent1" w:themeShade="7F"/>
      <w:sz w:val="24"/>
      <w:szCs w:val="18"/>
    </w:rPr>
  </w:style>
  <w:style w:type="character" w:customStyle="1" w:styleId="Heading7Char">
    <w:name w:val="Heading 7 Char"/>
    <w:basedOn w:val="DefaultParagraphFont"/>
    <w:link w:val="Heading7"/>
    <w:uiPriority w:val="9"/>
    <w:rsid w:val="008C2E07"/>
    <w:rPr>
      <w:rFonts w:asciiTheme="majorHAnsi" w:eastAsiaTheme="majorEastAsia" w:hAnsiTheme="majorHAnsi" w:cstheme="majorBidi"/>
      <w:i/>
      <w:iCs/>
      <w:color w:val="504C4C" w:themeColor="text1" w:themeTint="BF"/>
      <w:sz w:val="24"/>
      <w:szCs w:val="18"/>
    </w:rPr>
  </w:style>
  <w:style w:type="character" w:customStyle="1" w:styleId="Heading8Char">
    <w:name w:val="Heading 8 Char"/>
    <w:basedOn w:val="DefaultParagraphFont"/>
    <w:link w:val="Heading8"/>
    <w:uiPriority w:val="9"/>
    <w:rsid w:val="008C2E07"/>
    <w:rPr>
      <w:rFonts w:asciiTheme="majorHAnsi" w:eastAsiaTheme="majorEastAsia" w:hAnsiTheme="majorHAnsi" w:cstheme="majorBidi"/>
      <w:color w:val="504C4C" w:themeColor="text1" w:themeTint="BF"/>
    </w:rPr>
  </w:style>
  <w:style w:type="character" w:customStyle="1" w:styleId="Heading9Char">
    <w:name w:val="Heading 9 Char"/>
    <w:basedOn w:val="DefaultParagraphFont"/>
    <w:link w:val="Heading9"/>
    <w:uiPriority w:val="9"/>
    <w:rsid w:val="008C2E07"/>
    <w:rPr>
      <w:rFonts w:asciiTheme="majorHAnsi" w:eastAsiaTheme="majorEastAsia" w:hAnsiTheme="majorHAnsi" w:cstheme="majorBidi"/>
      <w:i/>
      <w:iCs/>
      <w:color w:val="504C4C" w:themeColor="text1" w:themeTint="BF"/>
    </w:rPr>
  </w:style>
  <w:style w:type="paragraph" w:styleId="BalloonText">
    <w:name w:val="Balloon Text"/>
    <w:basedOn w:val="Normal"/>
    <w:link w:val="BalloonTextChar1"/>
    <w:uiPriority w:val="99"/>
    <w:unhideWhenUsed/>
    <w:rsid w:val="00194CC3"/>
    <w:pPr>
      <w:spacing w:after="0"/>
    </w:pPr>
    <w:rPr>
      <w:rFonts w:ascii="Lucida Grande" w:hAnsi="Lucida Grande" w:cs="Lucida Grande"/>
    </w:rPr>
  </w:style>
  <w:style w:type="character" w:customStyle="1" w:styleId="BalloonTextChar1">
    <w:name w:val="Balloon Text Char1"/>
    <w:basedOn w:val="DefaultParagraphFont"/>
    <w:link w:val="BalloonText"/>
    <w:uiPriority w:val="99"/>
    <w:rsid w:val="00194CC3"/>
    <w:rPr>
      <w:rFonts w:ascii="Lucida Grande" w:hAnsi="Lucida Grande" w:cs="Lucida Grande"/>
      <w:color w:val="141313" w:themeColor="text1"/>
      <w:sz w:val="18"/>
      <w:szCs w:val="18"/>
    </w:rPr>
  </w:style>
  <w:style w:type="character" w:customStyle="1" w:styleId="BalloonTextChar">
    <w:name w:val="Balloon Text Char"/>
    <w:basedOn w:val="DefaultParagraphFont"/>
    <w:uiPriority w:val="99"/>
    <w:rsid w:val="005A45B8"/>
    <w:rPr>
      <w:rFonts w:ascii="Lucida Grande" w:hAnsi="Lucida Grande" w:cs="Lucida Grande"/>
      <w:sz w:val="18"/>
      <w:szCs w:val="18"/>
    </w:rPr>
  </w:style>
  <w:style w:type="paragraph" w:styleId="MacroText">
    <w:name w:val="macro"/>
    <w:link w:val="MacroTextChar"/>
    <w:rsid w:val="00F54436"/>
    <w:pPr>
      <w:tabs>
        <w:tab w:val="left" w:pos="576"/>
        <w:tab w:val="left" w:pos="1152"/>
        <w:tab w:val="left" w:pos="1728"/>
        <w:tab w:val="left" w:pos="2304"/>
        <w:tab w:val="left" w:pos="2880"/>
        <w:tab w:val="left" w:pos="3456"/>
        <w:tab w:val="left" w:pos="4032"/>
      </w:tabs>
    </w:pPr>
    <w:rPr>
      <w:rFonts w:ascii="Courier" w:hAnsi="Courier"/>
      <w:color w:val="504C4C" w:themeColor="text1" w:themeTint="BF"/>
      <w:sz w:val="16"/>
    </w:rPr>
  </w:style>
  <w:style w:type="character" w:customStyle="1" w:styleId="MacroTextChar">
    <w:name w:val="Macro Text Char"/>
    <w:basedOn w:val="DefaultParagraphFont"/>
    <w:link w:val="MacroText"/>
    <w:rsid w:val="00F54436"/>
    <w:rPr>
      <w:rFonts w:ascii="Courier" w:hAnsi="Courier"/>
      <w:color w:val="504C4C" w:themeColor="text1" w:themeTint="BF"/>
      <w:sz w:val="16"/>
    </w:rPr>
  </w:style>
  <w:style w:type="paragraph" w:styleId="Title">
    <w:name w:val="Title"/>
    <w:next w:val="Normal"/>
    <w:link w:val="TitleChar"/>
    <w:uiPriority w:val="10"/>
    <w:qFormat/>
    <w:rsid w:val="00513ED9"/>
    <w:pPr>
      <w:spacing w:after="300"/>
      <w:contextualSpacing/>
    </w:pPr>
    <w:rPr>
      <w:rFonts w:asciiTheme="majorHAnsi" w:eastAsiaTheme="majorEastAsia" w:hAnsiTheme="majorHAnsi" w:cstheme="majorBidi"/>
      <w:color w:val="141313" w:themeColor="text1"/>
      <w:spacing w:val="5"/>
      <w:kern w:val="28"/>
      <w:sz w:val="40"/>
      <w:szCs w:val="40"/>
    </w:rPr>
  </w:style>
  <w:style w:type="character" w:customStyle="1" w:styleId="TitleChar">
    <w:name w:val="Title Char"/>
    <w:basedOn w:val="DefaultParagraphFont"/>
    <w:link w:val="Title"/>
    <w:uiPriority w:val="10"/>
    <w:rsid w:val="00513ED9"/>
    <w:rPr>
      <w:rFonts w:asciiTheme="majorHAnsi" w:eastAsiaTheme="majorEastAsia" w:hAnsiTheme="majorHAnsi" w:cstheme="majorBidi"/>
      <w:color w:val="141313" w:themeColor="text1"/>
      <w:spacing w:val="5"/>
      <w:kern w:val="28"/>
      <w:sz w:val="40"/>
      <w:szCs w:val="40"/>
    </w:rPr>
  </w:style>
  <w:style w:type="paragraph" w:styleId="Header">
    <w:name w:val="header"/>
    <w:basedOn w:val="Normal"/>
    <w:link w:val="HeaderChar"/>
    <w:uiPriority w:val="99"/>
    <w:unhideWhenUsed/>
    <w:rsid w:val="00FB2274"/>
    <w:pPr>
      <w:tabs>
        <w:tab w:val="center" w:pos="4320"/>
        <w:tab w:val="right" w:pos="9360"/>
      </w:tabs>
      <w:spacing w:after="0"/>
    </w:pPr>
    <w:rPr>
      <w:rFonts w:asciiTheme="minorHAnsi" w:hAnsiTheme="minorHAnsi"/>
      <w:sz w:val="16"/>
    </w:rPr>
  </w:style>
  <w:style w:type="character" w:customStyle="1" w:styleId="HeaderChar">
    <w:name w:val="Header Char"/>
    <w:basedOn w:val="DefaultParagraphFont"/>
    <w:link w:val="Header"/>
    <w:uiPriority w:val="99"/>
    <w:rsid w:val="00FB2274"/>
    <w:rPr>
      <w:color w:val="141313" w:themeColor="text1"/>
      <w:sz w:val="16"/>
      <w:szCs w:val="18"/>
    </w:rPr>
  </w:style>
  <w:style w:type="paragraph" w:styleId="Footer">
    <w:name w:val="footer"/>
    <w:basedOn w:val="Normal"/>
    <w:link w:val="FooterChar"/>
    <w:uiPriority w:val="99"/>
    <w:unhideWhenUsed/>
    <w:rsid w:val="00FB2274"/>
    <w:pPr>
      <w:tabs>
        <w:tab w:val="center" w:pos="4320"/>
        <w:tab w:val="right" w:pos="9360"/>
      </w:tabs>
      <w:spacing w:after="0"/>
    </w:pPr>
    <w:rPr>
      <w:rFonts w:asciiTheme="minorHAnsi" w:hAnsiTheme="minorHAnsi"/>
      <w:sz w:val="16"/>
    </w:rPr>
  </w:style>
  <w:style w:type="character" w:customStyle="1" w:styleId="FooterChar">
    <w:name w:val="Footer Char"/>
    <w:basedOn w:val="DefaultParagraphFont"/>
    <w:link w:val="Footer"/>
    <w:uiPriority w:val="99"/>
    <w:rsid w:val="00FB2274"/>
    <w:rPr>
      <w:color w:val="141313" w:themeColor="text1"/>
      <w:sz w:val="16"/>
      <w:szCs w:val="18"/>
    </w:rPr>
  </w:style>
  <w:style w:type="character" w:styleId="Hyperlink">
    <w:name w:val="Hyperlink"/>
    <w:aliases w:val="超级链接"/>
    <w:basedOn w:val="DefaultParagraphFont"/>
    <w:uiPriority w:val="99"/>
    <w:unhideWhenUsed/>
    <w:rsid w:val="00893099"/>
    <w:rPr>
      <w:color w:val="00899F" w:themeColor="hyperlink"/>
      <w:u w:val="single"/>
    </w:rPr>
  </w:style>
  <w:style w:type="paragraph" w:styleId="ListParagraph">
    <w:name w:val="List Paragraph"/>
    <w:basedOn w:val="Normal"/>
    <w:link w:val="ListParagraphChar"/>
    <w:uiPriority w:val="34"/>
    <w:qFormat/>
    <w:rsid w:val="00C518C9"/>
    <w:pPr>
      <w:ind w:left="720"/>
      <w:contextualSpacing/>
    </w:pPr>
  </w:style>
  <w:style w:type="character" w:customStyle="1" w:styleId="ListParagraphChar">
    <w:name w:val="List Paragraph Char"/>
    <w:basedOn w:val="DefaultParagraphFont"/>
    <w:link w:val="ListParagraph"/>
    <w:uiPriority w:val="34"/>
    <w:rsid w:val="00AC55F3"/>
    <w:rPr>
      <w:rFonts w:ascii="Times New Roman" w:hAnsi="Times New Roman"/>
      <w:color w:val="141313" w:themeColor="text1"/>
      <w:sz w:val="24"/>
      <w:szCs w:val="18"/>
    </w:rPr>
  </w:style>
  <w:style w:type="paragraph" w:styleId="Caption">
    <w:name w:val="caption"/>
    <w:aliases w:val="Caption below"/>
    <w:basedOn w:val="Normal"/>
    <w:next w:val="Normal"/>
    <w:unhideWhenUsed/>
    <w:qFormat/>
    <w:rsid w:val="00056851"/>
    <w:pPr>
      <w:spacing w:before="120" w:after="240"/>
      <w:jc w:val="center"/>
    </w:pPr>
    <w:rPr>
      <w:rFonts w:asciiTheme="minorHAnsi" w:hAnsiTheme="minorHAnsi"/>
      <w:sz w:val="20"/>
      <w:szCs w:val="16"/>
    </w:rPr>
  </w:style>
  <w:style w:type="paragraph" w:styleId="PlainText">
    <w:name w:val="Plain Text"/>
    <w:basedOn w:val="Normal"/>
    <w:link w:val="PlainTextChar"/>
    <w:uiPriority w:val="99"/>
    <w:unhideWhenUsed/>
    <w:qFormat/>
    <w:rsid w:val="007F42BB"/>
    <w:pPr>
      <w:spacing w:after="0"/>
    </w:pPr>
    <w:rPr>
      <w:rFonts w:ascii="Courier" w:hAnsi="Courier"/>
      <w:sz w:val="18"/>
      <w:szCs w:val="21"/>
    </w:rPr>
  </w:style>
  <w:style w:type="character" w:customStyle="1" w:styleId="PlainTextChar">
    <w:name w:val="Plain Text Char"/>
    <w:basedOn w:val="DefaultParagraphFont"/>
    <w:link w:val="PlainText"/>
    <w:uiPriority w:val="99"/>
    <w:rsid w:val="007F42BB"/>
    <w:rPr>
      <w:rFonts w:ascii="Courier" w:hAnsi="Courier"/>
      <w:color w:val="141313" w:themeColor="text1"/>
      <w:sz w:val="18"/>
      <w:szCs w:val="21"/>
    </w:rPr>
  </w:style>
  <w:style w:type="table" w:styleId="TableGrid">
    <w:name w:val="Table Grid"/>
    <w:basedOn w:val="TableNormal"/>
    <w:uiPriority w:val="39"/>
    <w:rsid w:val="00EB1C43"/>
    <w:rPr>
      <w:sz w:val="18"/>
      <w:szCs w:val="18"/>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tblHeader/>
      <w:jc w:val="center"/>
    </w:trPr>
    <w:tcPr>
      <w:shd w:val="clear" w:color="auto" w:fill="auto"/>
      <w:vAlign w:val="center"/>
    </w:tcPr>
  </w:style>
  <w:style w:type="paragraph" w:styleId="TOC1">
    <w:name w:val="toc 1"/>
    <w:basedOn w:val="Normal"/>
    <w:next w:val="Normal"/>
    <w:autoRedefine/>
    <w:uiPriority w:val="39"/>
    <w:unhideWhenUsed/>
    <w:qFormat/>
    <w:rsid w:val="009F1324"/>
    <w:pPr>
      <w:tabs>
        <w:tab w:val="right" w:leader="dot" w:pos="9350"/>
      </w:tabs>
      <w:spacing w:before="120" w:after="0" w:line="440" w:lineRule="exact"/>
    </w:pPr>
    <w:rPr>
      <w:rFonts w:asciiTheme="minorHAnsi" w:hAnsiTheme="minorHAnsi" w:cstheme="minorHAnsi"/>
      <w:b/>
      <w:sz w:val="20"/>
      <w:szCs w:val="24"/>
    </w:rPr>
  </w:style>
  <w:style w:type="paragraph" w:styleId="TOC2">
    <w:name w:val="toc 2"/>
    <w:basedOn w:val="Normal"/>
    <w:next w:val="Normal"/>
    <w:autoRedefine/>
    <w:uiPriority w:val="39"/>
    <w:unhideWhenUsed/>
    <w:qFormat/>
    <w:rsid w:val="00040AE3"/>
    <w:pPr>
      <w:tabs>
        <w:tab w:val="left" w:pos="897"/>
        <w:tab w:val="right" w:leader="dot" w:pos="9350"/>
      </w:tabs>
      <w:spacing w:before="60" w:after="0"/>
      <w:ind w:left="432"/>
    </w:pPr>
    <w:rPr>
      <w:rFonts w:asciiTheme="minorHAnsi" w:hAnsiTheme="minorHAnsi" w:cstheme="minorHAnsi"/>
      <w:sz w:val="20"/>
      <w:szCs w:val="22"/>
    </w:rPr>
  </w:style>
  <w:style w:type="paragraph" w:styleId="TOC3">
    <w:name w:val="toc 3"/>
    <w:basedOn w:val="Normal"/>
    <w:next w:val="Normal"/>
    <w:autoRedefine/>
    <w:uiPriority w:val="39"/>
    <w:unhideWhenUsed/>
    <w:qFormat/>
    <w:rsid w:val="00040AE3"/>
    <w:pPr>
      <w:tabs>
        <w:tab w:val="left" w:pos="1464"/>
        <w:tab w:val="right" w:leader="dot" w:pos="9350"/>
      </w:tabs>
      <w:spacing w:before="60" w:after="0"/>
      <w:ind w:left="864"/>
    </w:pPr>
    <w:rPr>
      <w:rFonts w:asciiTheme="minorHAnsi" w:hAnsiTheme="minorHAnsi" w:cstheme="minorHAnsi"/>
      <w:sz w:val="20"/>
      <w:szCs w:val="22"/>
    </w:rPr>
  </w:style>
  <w:style w:type="paragraph" w:styleId="TableofFigures">
    <w:name w:val="table of figures"/>
    <w:aliases w:val="List of Figures,Tables"/>
    <w:basedOn w:val="Normal"/>
    <w:next w:val="Normal"/>
    <w:uiPriority w:val="99"/>
    <w:unhideWhenUsed/>
    <w:qFormat/>
    <w:rsid w:val="00040AE3"/>
    <w:pPr>
      <w:spacing w:before="60"/>
      <w:ind w:left="360" w:hanging="360"/>
    </w:pPr>
    <w:rPr>
      <w:rFonts w:asciiTheme="minorHAnsi" w:hAnsiTheme="minorHAnsi"/>
      <w:sz w:val="20"/>
    </w:rPr>
  </w:style>
  <w:style w:type="paragraph" w:styleId="TOCHeading">
    <w:name w:val="TOC Heading"/>
    <w:next w:val="Normal"/>
    <w:uiPriority w:val="39"/>
    <w:unhideWhenUsed/>
    <w:qFormat/>
    <w:rsid w:val="00EA5109"/>
    <w:pPr>
      <w:spacing w:after="120"/>
    </w:pPr>
    <w:rPr>
      <w:rFonts w:asciiTheme="majorHAnsi" w:eastAsiaTheme="majorEastAsia" w:hAnsiTheme="majorHAnsi" w:cstheme="majorBidi"/>
      <w:b/>
      <w:bCs/>
      <w:sz w:val="28"/>
      <w:szCs w:val="32"/>
    </w:rPr>
  </w:style>
  <w:style w:type="character" w:styleId="Strong">
    <w:name w:val="Strong"/>
    <w:basedOn w:val="DefaultParagraphFont"/>
    <w:uiPriority w:val="22"/>
    <w:qFormat/>
    <w:rsid w:val="0030303C"/>
    <w:rPr>
      <w:b/>
      <w:bCs/>
    </w:rPr>
  </w:style>
  <w:style w:type="character" w:styleId="Emphasis">
    <w:name w:val="Emphasis"/>
    <w:basedOn w:val="DefaultParagraphFont"/>
    <w:uiPriority w:val="20"/>
    <w:qFormat/>
    <w:rsid w:val="0030303C"/>
    <w:rPr>
      <w:i/>
      <w:iCs/>
    </w:rPr>
  </w:style>
  <w:style w:type="paragraph" w:styleId="BodyText">
    <w:name w:val="Body Text"/>
    <w:basedOn w:val="Normal"/>
    <w:link w:val="BodyTextChar"/>
    <w:uiPriority w:val="99"/>
    <w:unhideWhenUsed/>
    <w:rsid w:val="00EB1C43"/>
    <w:pPr>
      <w:spacing w:after="120"/>
    </w:pPr>
  </w:style>
  <w:style w:type="character" w:customStyle="1" w:styleId="BodyTextChar">
    <w:name w:val="Body Text Char"/>
    <w:basedOn w:val="DefaultParagraphFont"/>
    <w:link w:val="BodyText"/>
    <w:uiPriority w:val="99"/>
    <w:rsid w:val="00EB1C43"/>
    <w:rPr>
      <w:rFonts w:ascii="Georgia" w:hAnsi="Georgia"/>
      <w:color w:val="141313" w:themeColor="text1"/>
      <w:sz w:val="18"/>
      <w:szCs w:val="18"/>
    </w:rPr>
  </w:style>
  <w:style w:type="paragraph" w:styleId="BodyText2">
    <w:name w:val="Body Text 2"/>
    <w:basedOn w:val="Normal"/>
    <w:link w:val="BodyText2Char"/>
    <w:uiPriority w:val="99"/>
    <w:unhideWhenUsed/>
    <w:rsid w:val="00EB1C43"/>
    <w:pPr>
      <w:spacing w:after="120" w:line="480" w:lineRule="auto"/>
    </w:pPr>
  </w:style>
  <w:style w:type="character" w:customStyle="1" w:styleId="BodyText2Char">
    <w:name w:val="Body Text 2 Char"/>
    <w:basedOn w:val="DefaultParagraphFont"/>
    <w:link w:val="BodyText2"/>
    <w:uiPriority w:val="99"/>
    <w:rsid w:val="00EB1C43"/>
    <w:rPr>
      <w:rFonts w:ascii="Georgia" w:hAnsi="Georgia"/>
      <w:color w:val="141313" w:themeColor="text1"/>
      <w:sz w:val="18"/>
      <w:szCs w:val="18"/>
    </w:rPr>
  </w:style>
  <w:style w:type="paragraph" w:styleId="BodyText3">
    <w:name w:val="Body Text 3"/>
    <w:basedOn w:val="Normal"/>
    <w:link w:val="BodyText3Char"/>
    <w:uiPriority w:val="99"/>
    <w:unhideWhenUsed/>
    <w:rsid w:val="00EB1C43"/>
    <w:pPr>
      <w:spacing w:after="120"/>
    </w:pPr>
    <w:rPr>
      <w:sz w:val="16"/>
      <w:szCs w:val="16"/>
    </w:rPr>
  </w:style>
  <w:style w:type="character" w:customStyle="1" w:styleId="BodyText3Char">
    <w:name w:val="Body Text 3 Char"/>
    <w:basedOn w:val="DefaultParagraphFont"/>
    <w:link w:val="BodyText3"/>
    <w:uiPriority w:val="99"/>
    <w:rsid w:val="00EB1C43"/>
    <w:rPr>
      <w:rFonts w:ascii="Georgia" w:hAnsi="Georgia"/>
      <w:color w:val="141313" w:themeColor="text1"/>
      <w:sz w:val="16"/>
      <w:szCs w:val="16"/>
    </w:rPr>
  </w:style>
  <w:style w:type="paragraph" w:styleId="BlockText">
    <w:name w:val="Block Text"/>
    <w:basedOn w:val="Normal"/>
    <w:uiPriority w:val="99"/>
    <w:unhideWhenUsed/>
    <w:rsid w:val="00EB1C43"/>
    <w:pPr>
      <w:pBdr>
        <w:top w:val="single" w:sz="2" w:space="10" w:color="00A0B6" w:themeColor="accent1" w:shadow="1" w:frame="1"/>
        <w:left w:val="single" w:sz="2" w:space="10" w:color="00A0B6" w:themeColor="accent1" w:shadow="1" w:frame="1"/>
        <w:bottom w:val="single" w:sz="2" w:space="10" w:color="00A0B6" w:themeColor="accent1" w:shadow="1" w:frame="1"/>
        <w:right w:val="single" w:sz="2" w:space="10" w:color="00A0B6" w:themeColor="accent1" w:shadow="1" w:frame="1"/>
      </w:pBdr>
      <w:ind w:left="1152" w:right="1152"/>
    </w:pPr>
    <w:rPr>
      <w:rFonts w:asciiTheme="minorHAnsi" w:hAnsiTheme="minorHAnsi"/>
      <w:i/>
      <w:iCs/>
      <w:color w:val="00A0B6" w:themeColor="accent1"/>
    </w:rPr>
  </w:style>
  <w:style w:type="paragraph" w:styleId="NoSpacing">
    <w:name w:val="No Spacing"/>
    <w:aliases w:val="Table Text"/>
    <w:uiPriority w:val="1"/>
    <w:qFormat/>
    <w:rsid w:val="00CB6716"/>
    <w:rPr>
      <w:rFonts w:ascii="Times New Roman" w:hAnsi="Times New Roman"/>
      <w:color w:val="141313" w:themeColor="text1"/>
      <w:sz w:val="22"/>
      <w:szCs w:val="18"/>
    </w:rPr>
  </w:style>
  <w:style w:type="paragraph" w:customStyle="1" w:styleId="TableCaption">
    <w:name w:val="Table Caption"/>
    <w:basedOn w:val="Caption"/>
    <w:qFormat/>
    <w:rsid w:val="00524B91"/>
    <w:pPr>
      <w:keepNext/>
      <w:spacing w:before="360"/>
    </w:pPr>
  </w:style>
  <w:style w:type="paragraph" w:customStyle="1" w:styleId="FigureCaption">
    <w:name w:val="Figure Caption"/>
    <w:basedOn w:val="Caption"/>
    <w:qFormat/>
    <w:rsid w:val="00502DB7"/>
    <w:rPr>
      <w:b/>
    </w:rPr>
  </w:style>
  <w:style w:type="character" w:styleId="FollowedHyperlink">
    <w:name w:val="FollowedHyperlink"/>
    <w:basedOn w:val="DefaultParagraphFont"/>
    <w:uiPriority w:val="99"/>
    <w:unhideWhenUsed/>
    <w:rsid w:val="00EC648D"/>
    <w:rPr>
      <w:color w:val="595959" w:themeColor="followedHyperlink"/>
      <w:u w:val="single"/>
    </w:rPr>
  </w:style>
  <w:style w:type="paragraph" w:customStyle="1" w:styleId="Hyperlink1">
    <w:name w:val="Hyperlink1"/>
    <w:basedOn w:val="Normal"/>
    <w:qFormat/>
    <w:rsid w:val="00EC648D"/>
    <w:pPr>
      <w:spacing w:after="0"/>
    </w:pPr>
    <w:rPr>
      <w:color w:val="00A0B6" w:themeColor="accent1"/>
    </w:rPr>
  </w:style>
  <w:style w:type="paragraph" w:styleId="DocumentMap">
    <w:name w:val="Document Map"/>
    <w:basedOn w:val="Normal"/>
    <w:link w:val="DocumentMapChar"/>
    <w:uiPriority w:val="99"/>
    <w:unhideWhenUsed/>
    <w:rsid w:val="00452673"/>
    <w:pPr>
      <w:spacing w:after="0"/>
    </w:pPr>
    <w:rPr>
      <w:rFonts w:ascii="Lucida Grande" w:hAnsi="Lucida Grande" w:cs="Lucida Grande"/>
      <w:szCs w:val="24"/>
    </w:rPr>
  </w:style>
  <w:style w:type="character" w:customStyle="1" w:styleId="DocumentMapChar">
    <w:name w:val="Document Map Char"/>
    <w:basedOn w:val="DefaultParagraphFont"/>
    <w:link w:val="DocumentMap"/>
    <w:uiPriority w:val="99"/>
    <w:rsid w:val="00452673"/>
    <w:rPr>
      <w:rFonts w:ascii="Lucida Grande" w:hAnsi="Lucida Grande" w:cs="Lucida Grande"/>
      <w:color w:val="141313" w:themeColor="text1"/>
      <w:sz w:val="24"/>
      <w:szCs w:val="24"/>
    </w:rPr>
  </w:style>
  <w:style w:type="paragraph" w:styleId="FootnoteText">
    <w:name w:val="footnote text"/>
    <w:basedOn w:val="Normal"/>
    <w:link w:val="FootnoteTextChar"/>
    <w:uiPriority w:val="99"/>
    <w:unhideWhenUsed/>
    <w:rsid w:val="00CF61D4"/>
    <w:pPr>
      <w:spacing w:after="0"/>
    </w:pPr>
    <w:rPr>
      <w:sz w:val="20"/>
      <w:szCs w:val="20"/>
    </w:rPr>
  </w:style>
  <w:style w:type="character" w:customStyle="1" w:styleId="FootnoteTextChar">
    <w:name w:val="Footnote Text Char"/>
    <w:basedOn w:val="DefaultParagraphFont"/>
    <w:link w:val="FootnoteText"/>
    <w:uiPriority w:val="99"/>
    <w:rsid w:val="00CF61D4"/>
    <w:rPr>
      <w:rFonts w:ascii="Times New Roman" w:hAnsi="Times New Roman"/>
      <w:color w:val="141313" w:themeColor="text1"/>
    </w:rPr>
  </w:style>
  <w:style w:type="character" w:styleId="FootnoteReference">
    <w:name w:val="footnote reference"/>
    <w:basedOn w:val="DefaultParagraphFont"/>
    <w:uiPriority w:val="99"/>
    <w:semiHidden/>
    <w:unhideWhenUsed/>
    <w:rsid w:val="00CF61D4"/>
    <w:rPr>
      <w:vertAlign w:val="superscript"/>
    </w:rPr>
  </w:style>
  <w:style w:type="character" w:styleId="CommentReference">
    <w:name w:val="annotation reference"/>
    <w:basedOn w:val="DefaultParagraphFont"/>
    <w:unhideWhenUsed/>
    <w:rsid w:val="00DF1F86"/>
    <w:rPr>
      <w:sz w:val="16"/>
      <w:szCs w:val="16"/>
    </w:rPr>
  </w:style>
  <w:style w:type="paragraph" w:styleId="CommentText">
    <w:name w:val="annotation text"/>
    <w:basedOn w:val="Normal"/>
    <w:link w:val="CommentTextChar"/>
    <w:unhideWhenUsed/>
    <w:rsid w:val="00DF1F86"/>
    <w:rPr>
      <w:sz w:val="20"/>
      <w:szCs w:val="20"/>
    </w:rPr>
  </w:style>
  <w:style w:type="character" w:customStyle="1" w:styleId="CommentTextChar">
    <w:name w:val="Comment Text Char"/>
    <w:basedOn w:val="DefaultParagraphFont"/>
    <w:link w:val="CommentText"/>
    <w:uiPriority w:val="99"/>
    <w:rsid w:val="00DF1F86"/>
    <w:rPr>
      <w:rFonts w:ascii="Times New Roman" w:hAnsi="Times New Roman"/>
      <w:color w:val="141313" w:themeColor="text1"/>
    </w:rPr>
  </w:style>
  <w:style w:type="paragraph" w:styleId="CommentSubject">
    <w:name w:val="annotation subject"/>
    <w:basedOn w:val="CommentText"/>
    <w:next w:val="CommentText"/>
    <w:link w:val="CommentSubjectChar"/>
    <w:uiPriority w:val="99"/>
    <w:unhideWhenUsed/>
    <w:rsid w:val="00DF1F86"/>
    <w:rPr>
      <w:b/>
      <w:bCs/>
    </w:rPr>
  </w:style>
  <w:style w:type="character" w:customStyle="1" w:styleId="CommentSubjectChar">
    <w:name w:val="Comment Subject Char"/>
    <w:basedOn w:val="CommentTextChar"/>
    <w:link w:val="CommentSubject"/>
    <w:uiPriority w:val="99"/>
    <w:rsid w:val="00DF1F86"/>
    <w:rPr>
      <w:rFonts w:ascii="Times New Roman" w:hAnsi="Times New Roman"/>
      <w:b/>
      <w:bCs/>
      <w:color w:val="141313" w:themeColor="text1"/>
    </w:rPr>
  </w:style>
  <w:style w:type="paragraph" w:customStyle="1" w:styleId="Tablehead">
    <w:name w:val="Table_head"/>
    <w:basedOn w:val="Normal"/>
    <w:next w:val="Tabletext"/>
    <w:rsid w:val="008F7104"/>
    <w:pPr>
      <w:keepNex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80" w:after="80"/>
      <w:jc w:val="center"/>
      <w:textAlignment w:val="baseline"/>
    </w:pPr>
    <w:rPr>
      <w:rFonts w:eastAsia="Times New Roman" w:cs="Times New Roman"/>
      <w:b/>
      <w:color w:val="auto"/>
      <w:sz w:val="22"/>
      <w:szCs w:val="20"/>
      <w:lang w:val="en-GB" w:eastAsia="en-US"/>
    </w:rPr>
  </w:style>
  <w:style w:type="paragraph" w:customStyle="1" w:styleId="Tabletext">
    <w:name w:val="Table_text"/>
    <w:basedOn w:val="Normal"/>
    <w:rsid w:val="008F7104"/>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textAlignment w:val="baseline"/>
    </w:pPr>
    <w:rPr>
      <w:rFonts w:eastAsia="Times New Roman" w:cs="Times New Roman"/>
      <w:color w:val="auto"/>
      <w:sz w:val="22"/>
      <w:szCs w:val="20"/>
      <w:lang w:val="en-GB" w:eastAsia="en-US"/>
    </w:rPr>
  </w:style>
  <w:style w:type="paragraph" w:customStyle="1" w:styleId="TableNoTitle">
    <w:name w:val="Table_NoTitle"/>
    <w:basedOn w:val="Normal"/>
    <w:next w:val="Tablehead"/>
    <w:rsid w:val="008F7104"/>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rFonts w:eastAsia="Times New Roman" w:cs="Times New Roman"/>
      <w:b/>
      <w:color w:val="auto"/>
      <w:szCs w:val="20"/>
      <w:lang w:val="en-GB" w:eastAsia="en-US"/>
    </w:rPr>
  </w:style>
  <w:style w:type="paragraph" w:styleId="ListBullet">
    <w:name w:val="List Bullet"/>
    <w:basedOn w:val="Normal"/>
    <w:rsid w:val="00350974"/>
    <w:pPr>
      <w:numPr>
        <w:numId w:val="2"/>
      </w:numPr>
      <w:spacing w:before="120" w:after="0"/>
    </w:pPr>
    <w:rPr>
      <w:rFonts w:ascii="Arial" w:eastAsia="Times New Roman" w:hAnsi="Arial" w:cs="Times New Roman"/>
      <w:color w:val="auto"/>
      <w:sz w:val="20"/>
      <w:szCs w:val="24"/>
      <w:lang w:eastAsia="en-US"/>
    </w:rPr>
  </w:style>
  <w:style w:type="paragraph" w:styleId="ListBullet2">
    <w:name w:val="List Bullet 2"/>
    <w:basedOn w:val="Normal"/>
    <w:rsid w:val="00350974"/>
    <w:pPr>
      <w:tabs>
        <w:tab w:val="num" w:pos="720"/>
      </w:tabs>
      <w:spacing w:before="120" w:after="0"/>
      <w:ind w:left="720" w:hanging="360"/>
    </w:pPr>
    <w:rPr>
      <w:rFonts w:ascii="Arial" w:eastAsia="Times New Roman" w:hAnsi="Arial" w:cs="Times New Roman"/>
      <w:color w:val="auto"/>
      <w:sz w:val="20"/>
      <w:szCs w:val="24"/>
      <w:lang w:eastAsia="en-US"/>
    </w:rPr>
  </w:style>
  <w:style w:type="paragraph" w:styleId="ListBullet3">
    <w:name w:val="List Bullet 3"/>
    <w:basedOn w:val="Normal"/>
    <w:rsid w:val="00350974"/>
    <w:pPr>
      <w:tabs>
        <w:tab w:val="num" w:pos="1080"/>
      </w:tabs>
      <w:spacing w:before="120" w:after="0"/>
      <w:ind w:left="1080" w:hanging="360"/>
    </w:pPr>
    <w:rPr>
      <w:rFonts w:ascii="Arial" w:eastAsia="Times New Roman" w:hAnsi="Arial" w:cs="Times New Roman"/>
      <w:color w:val="auto"/>
      <w:sz w:val="20"/>
      <w:szCs w:val="24"/>
      <w:lang w:eastAsia="en-US"/>
    </w:rPr>
  </w:style>
  <w:style w:type="paragraph" w:styleId="ListBullet4">
    <w:name w:val="List Bullet 4"/>
    <w:basedOn w:val="Normal"/>
    <w:rsid w:val="00350974"/>
    <w:pPr>
      <w:tabs>
        <w:tab w:val="num" w:pos="1440"/>
      </w:tabs>
      <w:spacing w:before="120" w:after="0"/>
      <w:ind w:left="1440" w:hanging="360"/>
    </w:pPr>
    <w:rPr>
      <w:rFonts w:ascii="Arial" w:eastAsia="Times New Roman" w:hAnsi="Arial" w:cs="Times New Roman"/>
      <w:color w:val="auto"/>
      <w:sz w:val="20"/>
      <w:szCs w:val="24"/>
      <w:lang w:eastAsia="en-US"/>
    </w:rPr>
  </w:style>
  <w:style w:type="paragraph" w:styleId="ListBullet5">
    <w:name w:val="List Bullet 5"/>
    <w:basedOn w:val="Normal"/>
    <w:rsid w:val="00350974"/>
    <w:pPr>
      <w:tabs>
        <w:tab w:val="num" w:pos="1800"/>
      </w:tabs>
      <w:spacing w:before="120" w:after="0"/>
      <w:ind w:left="1800" w:hanging="360"/>
    </w:pPr>
    <w:rPr>
      <w:rFonts w:ascii="Arial" w:eastAsia="Times New Roman" w:hAnsi="Arial" w:cs="Times New Roman"/>
      <w:color w:val="auto"/>
      <w:sz w:val="20"/>
      <w:szCs w:val="24"/>
      <w:lang w:eastAsia="en-US"/>
    </w:rPr>
  </w:style>
  <w:style w:type="paragraph" w:styleId="TOC4">
    <w:name w:val="toc 4"/>
    <w:basedOn w:val="Normal"/>
    <w:next w:val="Normal"/>
    <w:autoRedefine/>
    <w:uiPriority w:val="39"/>
    <w:unhideWhenUsed/>
    <w:rsid w:val="00AF4C85"/>
    <w:pPr>
      <w:tabs>
        <w:tab w:val="left" w:pos="2127"/>
        <w:tab w:val="right" w:leader="dot" w:pos="9350"/>
      </w:tabs>
      <w:spacing w:after="100" w:line="276" w:lineRule="auto"/>
      <w:ind w:left="1134"/>
    </w:pPr>
    <w:rPr>
      <w:rFonts w:asciiTheme="minorHAnsi" w:hAnsiTheme="minorHAnsi"/>
      <w:noProof/>
      <w:color w:val="auto"/>
      <w:sz w:val="20"/>
      <w:szCs w:val="22"/>
      <w:lang w:val="de-DE" w:eastAsia="de-DE"/>
    </w:rPr>
  </w:style>
  <w:style w:type="paragraph" w:styleId="TOC5">
    <w:name w:val="toc 5"/>
    <w:basedOn w:val="Normal"/>
    <w:next w:val="Normal"/>
    <w:autoRedefine/>
    <w:uiPriority w:val="39"/>
    <w:unhideWhenUsed/>
    <w:rsid w:val="00530021"/>
    <w:pPr>
      <w:spacing w:after="100" w:line="276" w:lineRule="auto"/>
      <w:ind w:left="880"/>
    </w:pPr>
    <w:rPr>
      <w:rFonts w:asciiTheme="minorHAnsi" w:hAnsiTheme="minorHAnsi"/>
      <w:color w:val="auto"/>
      <w:sz w:val="22"/>
      <w:szCs w:val="22"/>
      <w:lang w:val="de-DE" w:eastAsia="de-DE"/>
    </w:rPr>
  </w:style>
  <w:style w:type="paragraph" w:styleId="TOC6">
    <w:name w:val="toc 6"/>
    <w:basedOn w:val="Normal"/>
    <w:next w:val="Normal"/>
    <w:autoRedefine/>
    <w:uiPriority w:val="39"/>
    <w:unhideWhenUsed/>
    <w:rsid w:val="00530021"/>
    <w:pPr>
      <w:spacing w:after="100" w:line="276" w:lineRule="auto"/>
      <w:ind w:left="1100"/>
    </w:pPr>
    <w:rPr>
      <w:rFonts w:asciiTheme="minorHAnsi" w:hAnsiTheme="minorHAnsi"/>
      <w:color w:val="auto"/>
      <w:sz w:val="22"/>
      <w:szCs w:val="22"/>
      <w:lang w:val="de-DE" w:eastAsia="de-DE"/>
    </w:rPr>
  </w:style>
  <w:style w:type="paragraph" w:styleId="TOC7">
    <w:name w:val="toc 7"/>
    <w:basedOn w:val="Normal"/>
    <w:next w:val="Normal"/>
    <w:autoRedefine/>
    <w:uiPriority w:val="39"/>
    <w:unhideWhenUsed/>
    <w:rsid w:val="00530021"/>
    <w:pPr>
      <w:spacing w:after="100" w:line="276" w:lineRule="auto"/>
      <w:ind w:left="1320"/>
    </w:pPr>
    <w:rPr>
      <w:rFonts w:asciiTheme="minorHAnsi" w:hAnsiTheme="minorHAnsi"/>
      <w:color w:val="auto"/>
      <w:sz w:val="22"/>
      <w:szCs w:val="22"/>
      <w:lang w:val="de-DE" w:eastAsia="de-DE"/>
    </w:rPr>
  </w:style>
  <w:style w:type="paragraph" w:styleId="TOC8">
    <w:name w:val="toc 8"/>
    <w:basedOn w:val="Normal"/>
    <w:next w:val="Normal"/>
    <w:autoRedefine/>
    <w:uiPriority w:val="39"/>
    <w:unhideWhenUsed/>
    <w:rsid w:val="00530021"/>
    <w:pPr>
      <w:spacing w:after="100" w:line="276" w:lineRule="auto"/>
      <w:ind w:left="1540"/>
    </w:pPr>
    <w:rPr>
      <w:rFonts w:asciiTheme="minorHAnsi" w:hAnsiTheme="minorHAnsi"/>
      <w:color w:val="auto"/>
      <w:sz w:val="22"/>
      <w:szCs w:val="22"/>
      <w:lang w:val="de-DE" w:eastAsia="de-DE"/>
    </w:rPr>
  </w:style>
  <w:style w:type="paragraph" w:styleId="TOC9">
    <w:name w:val="toc 9"/>
    <w:basedOn w:val="Normal"/>
    <w:next w:val="Normal"/>
    <w:autoRedefine/>
    <w:uiPriority w:val="39"/>
    <w:unhideWhenUsed/>
    <w:rsid w:val="00530021"/>
    <w:pPr>
      <w:spacing w:after="100" w:line="276" w:lineRule="auto"/>
      <w:ind w:left="1760"/>
    </w:pPr>
    <w:rPr>
      <w:rFonts w:asciiTheme="minorHAnsi" w:hAnsiTheme="minorHAnsi"/>
      <w:color w:val="auto"/>
      <w:sz w:val="22"/>
      <w:szCs w:val="22"/>
      <w:lang w:val="de-DE" w:eastAsia="de-DE"/>
    </w:rPr>
  </w:style>
  <w:style w:type="paragraph" w:customStyle="1" w:styleId="AnnexNotitle">
    <w:name w:val="Annex_No &amp; 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 w:val="28"/>
      <w:szCs w:val="20"/>
      <w:lang w:val="en-GB" w:eastAsia="en-US"/>
    </w:rPr>
  </w:style>
  <w:style w:type="character" w:customStyle="1" w:styleId="Appdef">
    <w:name w:val="App_def"/>
    <w:rsid w:val="00AC55F3"/>
    <w:rPr>
      <w:rFonts w:ascii="Times New Roman" w:hAnsi="Times New Roman"/>
      <w:b/>
    </w:rPr>
  </w:style>
  <w:style w:type="character" w:customStyle="1" w:styleId="Appref">
    <w:name w:val="App_ref"/>
    <w:basedOn w:val="DefaultParagraphFont"/>
    <w:rsid w:val="00AC55F3"/>
  </w:style>
  <w:style w:type="paragraph" w:customStyle="1" w:styleId="AppendixNotitle">
    <w:name w:val="Appendix_No &amp; title"/>
    <w:basedOn w:val="AnnexNotitle"/>
    <w:next w:val="Normal"/>
    <w:rsid w:val="00AC55F3"/>
  </w:style>
  <w:style w:type="character" w:customStyle="1" w:styleId="Artdef">
    <w:name w:val="Art_def"/>
    <w:rsid w:val="00AC55F3"/>
    <w:rPr>
      <w:rFonts w:ascii="Times New Roman" w:hAnsi="Times New Roman"/>
      <w:b/>
    </w:rPr>
  </w:style>
  <w:style w:type="paragraph" w:customStyle="1" w:styleId="Artheading">
    <w:name w:val="Art_heading"/>
    <w:basedOn w:val="Normal"/>
    <w:next w:val="Normal"/>
    <w:rsid w:val="00AC55F3"/>
    <w:pPr>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 w:val="28"/>
      <w:szCs w:val="20"/>
      <w:lang w:val="en-GB" w:eastAsia="en-US"/>
    </w:rPr>
  </w:style>
  <w:style w:type="paragraph" w:customStyle="1" w:styleId="ArtNo">
    <w:name w:val="Art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caps/>
      <w:color w:val="auto"/>
      <w:sz w:val="28"/>
      <w:szCs w:val="20"/>
      <w:lang w:val="en-GB" w:eastAsia="en-US"/>
    </w:rPr>
  </w:style>
  <w:style w:type="character" w:customStyle="1" w:styleId="Artref">
    <w:name w:val="Art_ref"/>
    <w:basedOn w:val="DefaultParagraphFont"/>
    <w:rsid w:val="00AC55F3"/>
  </w:style>
  <w:style w:type="paragraph" w:customStyle="1" w:styleId="Arttitle">
    <w:name w:val="Art_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0"/>
      <w:jc w:val="center"/>
      <w:textAlignment w:val="baseline"/>
    </w:pPr>
    <w:rPr>
      <w:rFonts w:cs="Times New Roman"/>
      <w:b/>
      <w:color w:val="auto"/>
      <w:sz w:val="28"/>
      <w:szCs w:val="20"/>
      <w:lang w:val="en-GB" w:eastAsia="en-US"/>
    </w:rPr>
  </w:style>
  <w:style w:type="paragraph" w:customStyle="1" w:styleId="ASN1">
    <w:name w:val="ASN.1"/>
    <w:basedOn w:val="Normal"/>
    <w:rsid w:val="00AC55F3"/>
    <w:pPr>
      <w:tabs>
        <w:tab w:val="left" w:pos="567"/>
        <w:tab w:val="left" w:pos="1134"/>
        <w:tab w:val="left" w:pos="1701"/>
        <w:tab w:val="left" w:pos="2268"/>
        <w:tab w:val="left" w:pos="2835"/>
        <w:tab w:val="left" w:pos="3402"/>
        <w:tab w:val="left" w:pos="3969"/>
        <w:tab w:val="left" w:pos="4536"/>
        <w:tab w:val="left" w:pos="5103"/>
        <w:tab w:val="left" w:pos="5670"/>
      </w:tabs>
      <w:overflowPunct w:val="0"/>
      <w:autoSpaceDE w:val="0"/>
      <w:autoSpaceDN w:val="0"/>
      <w:adjustRightInd w:val="0"/>
      <w:spacing w:after="0"/>
      <w:textAlignment w:val="baseline"/>
    </w:pPr>
    <w:rPr>
      <w:rFonts w:ascii="Courier New" w:hAnsi="Courier New" w:cs="Times New Roman"/>
      <w:b/>
      <w:noProof/>
      <w:color w:val="auto"/>
      <w:sz w:val="20"/>
      <w:szCs w:val="20"/>
      <w:lang w:val="en-GB" w:eastAsia="en-US"/>
    </w:rPr>
  </w:style>
  <w:style w:type="paragraph" w:customStyle="1" w:styleId="Call">
    <w:name w:val="Call"/>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160" w:after="0"/>
      <w:ind w:left="794"/>
      <w:textAlignment w:val="baseline"/>
    </w:pPr>
    <w:rPr>
      <w:rFonts w:cs="Times New Roman"/>
      <w:i/>
      <w:color w:val="auto"/>
      <w:szCs w:val="20"/>
      <w:lang w:val="en-GB" w:eastAsia="en-US"/>
    </w:rPr>
  </w:style>
  <w:style w:type="paragraph" w:customStyle="1" w:styleId="ChapNo">
    <w:name w:val="Chap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aps/>
      <w:color w:val="auto"/>
      <w:sz w:val="28"/>
      <w:szCs w:val="20"/>
      <w:lang w:val="en-GB" w:eastAsia="en-US"/>
    </w:rPr>
  </w:style>
  <w:style w:type="paragraph" w:customStyle="1" w:styleId="Chaptitle">
    <w:name w:val="Chap_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0"/>
      <w:jc w:val="center"/>
      <w:textAlignment w:val="baseline"/>
    </w:pPr>
    <w:rPr>
      <w:rFonts w:cs="Times New Roman"/>
      <w:b/>
      <w:color w:val="auto"/>
      <w:sz w:val="28"/>
      <w:szCs w:val="20"/>
      <w:lang w:val="en-GB" w:eastAsia="en-US"/>
    </w:rPr>
  </w:style>
  <w:style w:type="paragraph" w:customStyle="1" w:styleId="enumlev1">
    <w:name w:val="enumlev1"/>
    <w:basedOn w:val="Normal"/>
    <w:rsid w:val="00AC55F3"/>
    <w:pPr>
      <w:tabs>
        <w:tab w:val="left" w:pos="794"/>
        <w:tab w:val="left" w:pos="1191"/>
        <w:tab w:val="left" w:pos="1588"/>
        <w:tab w:val="left" w:pos="1985"/>
      </w:tabs>
      <w:overflowPunct w:val="0"/>
      <w:autoSpaceDE w:val="0"/>
      <w:autoSpaceDN w:val="0"/>
      <w:adjustRightInd w:val="0"/>
      <w:spacing w:before="80" w:after="0"/>
      <w:ind w:left="794" w:hanging="794"/>
      <w:textAlignment w:val="baseline"/>
    </w:pPr>
    <w:rPr>
      <w:rFonts w:cs="Times New Roman"/>
      <w:color w:val="auto"/>
      <w:szCs w:val="20"/>
      <w:lang w:val="en-GB" w:eastAsia="en-US"/>
    </w:rPr>
  </w:style>
  <w:style w:type="paragraph" w:customStyle="1" w:styleId="enumlev2">
    <w:name w:val="enumlev2"/>
    <w:basedOn w:val="enumlev1"/>
    <w:rsid w:val="00AC55F3"/>
    <w:pPr>
      <w:ind w:left="1191" w:hanging="397"/>
    </w:pPr>
  </w:style>
  <w:style w:type="paragraph" w:customStyle="1" w:styleId="enumlev3">
    <w:name w:val="enumlev3"/>
    <w:basedOn w:val="enumlev2"/>
    <w:rsid w:val="00AC55F3"/>
    <w:pPr>
      <w:ind w:left="1588"/>
    </w:pPr>
  </w:style>
  <w:style w:type="paragraph" w:customStyle="1" w:styleId="Equation">
    <w:name w:val="Equation"/>
    <w:basedOn w:val="Normal"/>
    <w:rsid w:val="00AC55F3"/>
    <w:pPr>
      <w:tabs>
        <w:tab w:val="left" w:pos="794"/>
        <w:tab w:val="center" w:pos="4820"/>
        <w:tab w:val="right" w:pos="9639"/>
      </w:tabs>
      <w:overflowPunct w:val="0"/>
      <w:autoSpaceDE w:val="0"/>
      <w:autoSpaceDN w:val="0"/>
      <w:adjustRightInd w:val="0"/>
      <w:spacing w:before="120" w:after="0"/>
      <w:textAlignment w:val="baseline"/>
    </w:pPr>
    <w:rPr>
      <w:rFonts w:cs="Times New Roman"/>
      <w:color w:val="auto"/>
      <w:szCs w:val="20"/>
      <w:lang w:val="en-GB" w:eastAsia="en-US"/>
    </w:rPr>
  </w:style>
  <w:style w:type="paragraph" w:customStyle="1" w:styleId="Equationlegend">
    <w:name w:val="Equation_legend"/>
    <w:basedOn w:val="Normal"/>
    <w:rsid w:val="00AC55F3"/>
    <w:pPr>
      <w:tabs>
        <w:tab w:val="right" w:pos="1814"/>
        <w:tab w:val="left" w:pos="1985"/>
      </w:tabs>
      <w:overflowPunct w:val="0"/>
      <w:autoSpaceDE w:val="0"/>
      <w:autoSpaceDN w:val="0"/>
      <w:adjustRightInd w:val="0"/>
      <w:spacing w:before="80" w:after="0"/>
      <w:ind w:left="1985" w:hanging="1985"/>
      <w:textAlignment w:val="baseline"/>
    </w:pPr>
    <w:rPr>
      <w:rFonts w:cs="Times New Roman"/>
      <w:color w:val="auto"/>
      <w:szCs w:val="20"/>
      <w:lang w:val="en-GB" w:eastAsia="en-US"/>
    </w:rPr>
  </w:style>
  <w:style w:type="paragraph" w:customStyle="1" w:styleId="Figure">
    <w:name w:val="Figur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color w:val="auto"/>
      <w:szCs w:val="20"/>
      <w:lang w:val="en-GB" w:eastAsia="en-US"/>
    </w:rPr>
  </w:style>
  <w:style w:type="paragraph" w:customStyle="1" w:styleId="Figurelegend">
    <w:name w:val="Figure_legend"/>
    <w:basedOn w:val="Normal"/>
    <w:rsid w:val="00AC55F3"/>
    <w:pPr>
      <w:keepNext/>
      <w:keepLines/>
      <w:overflowPunct w:val="0"/>
      <w:autoSpaceDE w:val="0"/>
      <w:autoSpaceDN w:val="0"/>
      <w:adjustRightInd w:val="0"/>
      <w:spacing w:before="20" w:after="20"/>
      <w:textAlignment w:val="baseline"/>
    </w:pPr>
    <w:rPr>
      <w:rFonts w:cs="Times New Roman"/>
      <w:color w:val="auto"/>
      <w:sz w:val="18"/>
      <w:szCs w:val="20"/>
      <w:lang w:val="en-GB" w:eastAsia="en-US"/>
    </w:rPr>
  </w:style>
  <w:style w:type="paragraph" w:customStyle="1" w:styleId="FigureNotitle">
    <w:name w:val="Figure_No &amp; title"/>
    <w:basedOn w:val="Normal"/>
    <w:next w:val="Normal"/>
    <w:rsid w:val="00AC55F3"/>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b/>
      <w:color w:val="auto"/>
      <w:szCs w:val="20"/>
      <w:lang w:val="en-GB" w:eastAsia="en-US"/>
    </w:rPr>
  </w:style>
  <w:style w:type="paragraph" w:customStyle="1" w:styleId="FigureNoBR">
    <w:name w:val="Figure_No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120"/>
      <w:jc w:val="center"/>
      <w:textAlignment w:val="baseline"/>
    </w:pPr>
    <w:rPr>
      <w:rFonts w:cs="Times New Roman"/>
      <w:caps/>
      <w:color w:val="auto"/>
      <w:szCs w:val="20"/>
      <w:lang w:val="en-GB" w:eastAsia="en-US"/>
    </w:rPr>
  </w:style>
  <w:style w:type="paragraph" w:customStyle="1" w:styleId="TabletitleBR">
    <w:name w:val="Table_title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after="120"/>
      <w:jc w:val="center"/>
      <w:textAlignment w:val="baseline"/>
    </w:pPr>
    <w:rPr>
      <w:rFonts w:cs="Times New Roman"/>
      <w:b/>
      <w:color w:val="auto"/>
      <w:szCs w:val="20"/>
      <w:lang w:val="en-GB" w:eastAsia="en-US"/>
    </w:rPr>
  </w:style>
  <w:style w:type="paragraph" w:customStyle="1" w:styleId="FiguretitleBR">
    <w:name w:val="Figure_title_BR"/>
    <w:basedOn w:val="TabletitleBR"/>
    <w:next w:val="Normal"/>
    <w:rsid w:val="00AC55F3"/>
    <w:pPr>
      <w:keepNext w:val="0"/>
      <w:spacing w:after="480"/>
    </w:pPr>
  </w:style>
  <w:style w:type="paragraph" w:customStyle="1" w:styleId="Figurewithouttitle">
    <w:name w:val="Figure_without_title"/>
    <w:basedOn w:val="Normal"/>
    <w:next w:val="Normal"/>
    <w:rsid w:val="00AC55F3"/>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color w:val="auto"/>
      <w:szCs w:val="20"/>
      <w:lang w:val="en-GB" w:eastAsia="en-US"/>
    </w:rPr>
  </w:style>
  <w:style w:type="paragraph" w:customStyle="1" w:styleId="FirstFooter">
    <w:name w:val="FirstFooter"/>
    <w:basedOn w:val="Footer"/>
    <w:rsid w:val="00AC55F3"/>
    <w:pPr>
      <w:tabs>
        <w:tab w:val="clear" w:pos="4320"/>
        <w:tab w:val="clear" w:pos="9360"/>
      </w:tabs>
      <w:spacing w:before="40"/>
    </w:pPr>
    <w:rPr>
      <w:rFonts w:ascii="Times New Roman" w:hAnsi="Times New Roman" w:cs="Times New Roman"/>
      <w:color w:val="auto"/>
      <w:szCs w:val="20"/>
      <w:lang w:val="en-GB" w:eastAsia="en-US"/>
    </w:rPr>
  </w:style>
  <w:style w:type="paragraph" w:customStyle="1" w:styleId="FooterQP">
    <w:name w:val="Footer_QP"/>
    <w:basedOn w:val="Normal"/>
    <w:rsid w:val="00AC55F3"/>
    <w:pPr>
      <w:tabs>
        <w:tab w:val="left" w:pos="907"/>
        <w:tab w:val="right" w:pos="8789"/>
        <w:tab w:val="right" w:pos="9639"/>
      </w:tabs>
      <w:overflowPunct w:val="0"/>
      <w:autoSpaceDE w:val="0"/>
      <w:autoSpaceDN w:val="0"/>
      <w:adjustRightInd w:val="0"/>
      <w:spacing w:after="0"/>
      <w:textAlignment w:val="baseline"/>
    </w:pPr>
    <w:rPr>
      <w:rFonts w:cs="Times New Roman"/>
      <w:b/>
      <w:color w:val="auto"/>
      <w:sz w:val="22"/>
      <w:szCs w:val="20"/>
      <w:lang w:val="en-GB" w:eastAsia="en-US"/>
    </w:rPr>
  </w:style>
  <w:style w:type="paragraph" w:customStyle="1" w:styleId="Note">
    <w:name w:val="Note"/>
    <w:basedOn w:val="Normal"/>
    <w:rsid w:val="00AC55F3"/>
    <w:pPr>
      <w:tabs>
        <w:tab w:val="left" w:pos="794"/>
        <w:tab w:val="left" w:pos="1191"/>
        <w:tab w:val="left" w:pos="1588"/>
        <w:tab w:val="left" w:pos="1985"/>
      </w:tabs>
      <w:overflowPunct w:val="0"/>
      <w:autoSpaceDE w:val="0"/>
      <w:autoSpaceDN w:val="0"/>
      <w:adjustRightInd w:val="0"/>
      <w:spacing w:before="80" w:after="0"/>
      <w:textAlignment w:val="baseline"/>
    </w:pPr>
    <w:rPr>
      <w:rFonts w:cs="Times New Roman"/>
      <w:color w:val="auto"/>
      <w:szCs w:val="20"/>
      <w:lang w:val="en-GB" w:eastAsia="en-US"/>
    </w:rPr>
  </w:style>
  <w:style w:type="paragraph" w:customStyle="1" w:styleId="Formal">
    <w:name w:val="Formal"/>
    <w:basedOn w:val="ASN1"/>
    <w:rsid w:val="00AC55F3"/>
    <w:rPr>
      <w:b w:val="0"/>
    </w:rPr>
  </w:style>
  <w:style w:type="paragraph" w:customStyle="1" w:styleId="Headingb">
    <w:name w:val="Heading_b"/>
    <w:basedOn w:val="Normal"/>
    <w:next w:val="Normal"/>
    <w:rsid w:val="00AC55F3"/>
    <w:pPr>
      <w:keepNext/>
      <w:tabs>
        <w:tab w:val="left" w:pos="794"/>
        <w:tab w:val="left" w:pos="1191"/>
        <w:tab w:val="left" w:pos="1588"/>
        <w:tab w:val="left" w:pos="1985"/>
      </w:tabs>
      <w:overflowPunct w:val="0"/>
      <w:autoSpaceDE w:val="0"/>
      <w:autoSpaceDN w:val="0"/>
      <w:adjustRightInd w:val="0"/>
      <w:spacing w:before="160" w:after="0"/>
      <w:textAlignment w:val="baseline"/>
    </w:pPr>
    <w:rPr>
      <w:rFonts w:cs="Times New Roman"/>
      <w:b/>
      <w:color w:val="auto"/>
      <w:szCs w:val="20"/>
      <w:lang w:val="en-GB" w:eastAsia="en-US"/>
    </w:rPr>
  </w:style>
  <w:style w:type="paragraph" w:customStyle="1" w:styleId="Headingi">
    <w:name w:val="Heading_i"/>
    <w:basedOn w:val="Normal"/>
    <w:next w:val="Normal"/>
    <w:rsid w:val="00AC55F3"/>
    <w:pPr>
      <w:keepNext/>
      <w:tabs>
        <w:tab w:val="left" w:pos="794"/>
        <w:tab w:val="left" w:pos="1191"/>
        <w:tab w:val="left" w:pos="1588"/>
        <w:tab w:val="left" w:pos="1985"/>
      </w:tabs>
      <w:overflowPunct w:val="0"/>
      <w:autoSpaceDE w:val="0"/>
      <w:autoSpaceDN w:val="0"/>
      <w:adjustRightInd w:val="0"/>
      <w:spacing w:before="160" w:after="0"/>
      <w:textAlignment w:val="baseline"/>
    </w:pPr>
    <w:rPr>
      <w:rFonts w:cs="Times New Roman"/>
      <w:i/>
      <w:color w:val="auto"/>
      <w:szCs w:val="20"/>
      <w:lang w:val="en-GB" w:eastAsia="en-US"/>
    </w:rPr>
  </w:style>
  <w:style w:type="paragraph" w:customStyle="1" w:styleId="Normalaftertitle">
    <w:name w:val="Normal_after_title"/>
    <w:basedOn w:val="Normal"/>
    <w:next w:val="Normal"/>
    <w:rsid w:val="00AC55F3"/>
    <w:pPr>
      <w:tabs>
        <w:tab w:val="left" w:pos="794"/>
        <w:tab w:val="left" w:pos="1191"/>
        <w:tab w:val="left" w:pos="1588"/>
        <w:tab w:val="left" w:pos="1985"/>
      </w:tabs>
      <w:overflowPunct w:val="0"/>
      <w:autoSpaceDE w:val="0"/>
      <w:autoSpaceDN w:val="0"/>
      <w:adjustRightInd w:val="0"/>
      <w:spacing w:before="360" w:after="0"/>
      <w:textAlignment w:val="baseline"/>
    </w:pPr>
    <w:rPr>
      <w:rFonts w:cs="Times New Roman"/>
      <w:color w:val="auto"/>
      <w:szCs w:val="20"/>
      <w:lang w:val="en-GB" w:eastAsia="en-US"/>
    </w:rPr>
  </w:style>
  <w:style w:type="character" w:styleId="PageNumber">
    <w:name w:val="page number"/>
    <w:basedOn w:val="DefaultParagraphFont"/>
    <w:rsid w:val="00AC55F3"/>
  </w:style>
  <w:style w:type="paragraph" w:customStyle="1" w:styleId="PartNo">
    <w:name w:val="Part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80"/>
      <w:jc w:val="center"/>
      <w:textAlignment w:val="baseline"/>
    </w:pPr>
    <w:rPr>
      <w:rFonts w:cs="Times New Roman"/>
      <w:caps/>
      <w:color w:val="auto"/>
      <w:sz w:val="28"/>
      <w:szCs w:val="20"/>
      <w:lang w:val="en-GB" w:eastAsia="en-US"/>
    </w:rPr>
  </w:style>
  <w:style w:type="paragraph" w:customStyle="1" w:styleId="Partref">
    <w:name w:val="Part_ref"/>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80" w:after="0"/>
      <w:jc w:val="center"/>
      <w:textAlignment w:val="baseline"/>
    </w:pPr>
    <w:rPr>
      <w:rFonts w:cs="Times New Roman"/>
      <w:color w:val="auto"/>
      <w:szCs w:val="20"/>
      <w:lang w:val="en-GB" w:eastAsia="en-US"/>
    </w:rPr>
  </w:style>
  <w:style w:type="paragraph" w:customStyle="1" w:styleId="Parttitle">
    <w:name w:val="Part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240" w:after="280"/>
      <w:jc w:val="center"/>
      <w:textAlignment w:val="baseline"/>
    </w:pPr>
    <w:rPr>
      <w:rFonts w:cs="Times New Roman"/>
      <w:b/>
      <w:color w:val="auto"/>
      <w:sz w:val="28"/>
      <w:szCs w:val="20"/>
      <w:lang w:val="en-GB" w:eastAsia="en-US"/>
    </w:rPr>
  </w:style>
  <w:style w:type="paragraph" w:customStyle="1" w:styleId="Recdate">
    <w:name w:val="Rec_date"/>
    <w:basedOn w:val="Normal"/>
    <w:next w:val="Normalaftertitle"/>
    <w:rsid w:val="00AC55F3"/>
    <w:pPr>
      <w:keepNext/>
      <w:keepLines/>
      <w:overflowPunct w:val="0"/>
      <w:autoSpaceDE w:val="0"/>
      <w:autoSpaceDN w:val="0"/>
      <w:adjustRightInd w:val="0"/>
      <w:spacing w:before="120" w:after="0"/>
      <w:jc w:val="right"/>
      <w:textAlignment w:val="baseline"/>
    </w:pPr>
    <w:rPr>
      <w:rFonts w:cs="Times New Roman"/>
      <w:i/>
      <w:color w:val="auto"/>
      <w:sz w:val="22"/>
      <w:szCs w:val="20"/>
      <w:lang w:val="en-GB" w:eastAsia="en-US"/>
    </w:rPr>
  </w:style>
  <w:style w:type="paragraph" w:customStyle="1" w:styleId="Questiondate">
    <w:name w:val="Question_date"/>
    <w:basedOn w:val="Recdate"/>
    <w:next w:val="Normalaftertitle"/>
    <w:rsid w:val="00AC55F3"/>
  </w:style>
  <w:style w:type="paragraph" w:customStyle="1" w:styleId="RecNo">
    <w:name w:val="Rec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after="0"/>
      <w:textAlignment w:val="baseline"/>
    </w:pPr>
    <w:rPr>
      <w:rFonts w:cs="Times New Roman"/>
      <w:b/>
      <w:color w:val="auto"/>
      <w:sz w:val="28"/>
      <w:szCs w:val="20"/>
      <w:lang w:val="en-GB" w:eastAsia="en-US"/>
    </w:rPr>
  </w:style>
  <w:style w:type="paragraph" w:customStyle="1" w:styleId="QuestionNo">
    <w:name w:val="Question_No"/>
    <w:basedOn w:val="RecNo"/>
    <w:next w:val="Normal"/>
    <w:rsid w:val="00AC55F3"/>
  </w:style>
  <w:style w:type="paragraph" w:customStyle="1" w:styleId="RecNoBR">
    <w:name w:val="Rec_No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caps/>
      <w:color w:val="auto"/>
      <w:sz w:val="28"/>
      <w:szCs w:val="20"/>
      <w:lang w:val="en-GB" w:eastAsia="en-US"/>
    </w:rPr>
  </w:style>
  <w:style w:type="paragraph" w:customStyle="1" w:styleId="QuestionNoBR">
    <w:name w:val="Question_No_BR"/>
    <w:basedOn w:val="RecNoBR"/>
    <w:next w:val="Normal"/>
    <w:rsid w:val="00AC55F3"/>
  </w:style>
  <w:style w:type="paragraph" w:customStyle="1" w:styleId="Recref">
    <w:name w:val="Rec_ref"/>
    <w:basedOn w:val="Normal"/>
    <w:next w:val="Recdate"/>
    <w:rsid w:val="00AC55F3"/>
    <w:pPr>
      <w:keepNext/>
      <w:keepLines/>
      <w:overflowPunct w:val="0"/>
      <w:autoSpaceDE w:val="0"/>
      <w:autoSpaceDN w:val="0"/>
      <w:adjustRightInd w:val="0"/>
      <w:spacing w:before="120" w:after="0"/>
      <w:jc w:val="center"/>
      <w:textAlignment w:val="baseline"/>
    </w:pPr>
    <w:rPr>
      <w:rFonts w:cs="Times New Roman"/>
      <w:i/>
      <w:color w:val="auto"/>
      <w:szCs w:val="20"/>
      <w:lang w:val="en-GB" w:eastAsia="en-US"/>
    </w:rPr>
  </w:style>
  <w:style w:type="paragraph" w:customStyle="1" w:styleId="Questionref">
    <w:name w:val="Question_ref"/>
    <w:basedOn w:val="Recref"/>
    <w:next w:val="Questiondate"/>
    <w:rsid w:val="00AC55F3"/>
  </w:style>
  <w:style w:type="paragraph" w:customStyle="1" w:styleId="Rectitle">
    <w:name w:val="Rec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360" w:after="0"/>
      <w:jc w:val="center"/>
      <w:textAlignment w:val="baseline"/>
    </w:pPr>
    <w:rPr>
      <w:rFonts w:cs="Times New Roman"/>
      <w:b/>
      <w:color w:val="auto"/>
      <w:sz w:val="28"/>
      <w:szCs w:val="20"/>
      <w:lang w:val="en-GB" w:eastAsia="en-US"/>
    </w:rPr>
  </w:style>
  <w:style w:type="paragraph" w:customStyle="1" w:styleId="Questiontitle">
    <w:name w:val="Question_title"/>
    <w:basedOn w:val="Rectitle"/>
    <w:next w:val="Questionref"/>
    <w:rsid w:val="00AC55F3"/>
  </w:style>
  <w:style w:type="character" w:customStyle="1" w:styleId="Recdef">
    <w:name w:val="Rec_def"/>
    <w:rsid w:val="00AC55F3"/>
    <w:rPr>
      <w:b/>
    </w:rPr>
  </w:style>
  <w:style w:type="paragraph" w:customStyle="1" w:styleId="Reftext">
    <w:name w:val="Ref_text"/>
    <w:basedOn w:val="Normal"/>
    <w:rsid w:val="00AC55F3"/>
    <w:pPr>
      <w:tabs>
        <w:tab w:val="left" w:pos="794"/>
        <w:tab w:val="left" w:pos="1191"/>
        <w:tab w:val="left" w:pos="1588"/>
        <w:tab w:val="left" w:pos="1985"/>
      </w:tabs>
      <w:overflowPunct w:val="0"/>
      <w:autoSpaceDE w:val="0"/>
      <w:autoSpaceDN w:val="0"/>
      <w:adjustRightInd w:val="0"/>
      <w:spacing w:before="120" w:after="0"/>
      <w:ind w:left="794" w:hanging="794"/>
      <w:textAlignment w:val="baseline"/>
    </w:pPr>
    <w:rPr>
      <w:rFonts w:cs="Times New Roman"/>
      <w:color w:val="auto"/>
      <w:szCs w:val="20"/>
      <w:lang w:val="en-GB" w:eastAsia="en-US"/>
    </w:rPr>
  </w:style>
  <w:style w:type="paragraph" w:customStyle="1" w:styleId="Reftitle">
    <w:name w:val="Ref_title"/>
    <w:basedOn w:val="Normal"/>
    <w:next w:val="Reftext"/>
    <w:rsid w:val="00AC55F3"/>
    <w:pPr>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Cs w:val="20"/>
      <w:lang w:val="en-GB" w:eastAsia="en-US"/>
    </w:rPr>
  </w:style>
  <w:style w:type="paragraph" w:customStyle="1" w:styleId="Repdate">
    <w:name w:val="Rep_date"/>
    <w:basedOn w:val="Recdate"/>
    <w:next w:val="Normalaftertitle"/>
    <w:rsid w:val="00AC55F3"/>
  </w:style>
  <w:style w:type="paragraph" w:customStyle="1" w:styleId="RepNo">
    <w:name w:val="Rep_No"/>
    <w:basedOn w:val="RecNo"/>
    <w:next w:val="Normal"/>
    <w:rsid w:val="00AC55F3"/>
  </w:style>
  <w:style w:type="paragraph" w:customStyle="1" w:styleId="RepNoBR">
    <w:name w:val="Rep_No_BR"/>
    <w:basedOn w:val="RecNoBR"/>
    <w:next w:val="Normal"/>
    <w:rsid w:val="00AC55F3"/>
  </w:style>
  <w:style w:type="paragraph" w:customStyle="1" w:styleId="Repref">
    <w:name w:val="Rep_ref"/>
    <w:basedOn w:val="Recref"/>
    <w:next w:val="Repdate"/>
    <w:rsid w:val="00AC55F3"/>
  </w:style>
  <w:style w:type="paragraph" w:customStyle="1" w:styleId="Reptitle">
    <w:name w:val="Rep_title"/>
    <w:basedOn w:val="Rectitle"/>
    <w:next w:val="Repref"/>
    <w:rsid w:val="00AC55F3"/>
  </w:style>
  <w:style w:type="paragraph" w:customStyle="1" w:styleId="Resdate">
    <w:name w:val="Res_date"/>
    <w:basedOn w:val="Recdate"/>
    <w:next w:val="Normalaftertitle"/>
    <w:rsid w:val="00AC55F3"/>
  </w:style>
  <w:style w:type="character" w:customStyle="1" w:styleId="Resdef">
    <w:name w:val="Res_def"/>
    <w:rsid w:val="00AC55F3"/>
    <w:rPr>
      <w:rFonts w:ascii="Times New Roman" w:hAnsi="Times New Roman"/>
      <w:b/>
    </w:rPr>
  </w:style>
  <w:style w:type="paragraph" w:customStyle="1" w:styleId="ResNo">
    <w:name w:val="Res_No"/>
    <w:basedOn w:val="RecNo"/>
    <w:next w:val="Normal"/>
    <w:rsid w:val="00AC55F3"/>
  </w:style>
  <w:style w:type="paragraph" w:customStyle="1" w:styleId="ResNoBR">
    <w:name w:val="Res_No_BR"/>
    <w:basedOn w:val="RecNoBR"/>
    <w:next w:val="Normal"/>
    <w:rsid w:val="00AC55F3"/>
  </w:style>
  <w:style w:type="paragraph" w:customStyle="1" w:styleId="Resref">
    <w:name w:val="Res_ref"/>
    <w:basedOn w:val="Recref"/>
    <w:next w:val="Resdate"/>
    <w:rsid w:val="00AC55F3"/>
  </w:style>
  <w:style w:type="paragraph" w:customStyle="1" w:styleId="Restitle">
    <w:name w:val="Res_title"/>
    <w:basedOn w:val="Rectitle"/>
    <w:next w:val="Resref"/>
    <w:rsid w:val="00AC55F3"/>
  </w:style>
  <w:style w:type="paragraph" w:customStyle="1" w:styleId="Section1">
    <w:name w:val="Section_1"/>
    <w:basedOn w:val="Normal"/>
    <w:next w:val="Normal"/>
    <w:rsid w:val="00AC55F3"/>
    <w:pPr>
      <w:overflowPunct w:val="0"/>
      <w:autoSpaceDE w:val="0"/>
      <w:autoSpaceDN w:val="0"/>
      <w:adjustRightInd w:val="0"/>
      <w:spacing w:before="624" w:after="0"/>
      <w:jc w:val="center"/>
      <w:textAlignment w:val="baseline"/>
    </w:pPr>
    <w:rPr>
      <w:rFonts w:cs="Times New Roman"/>
      <w:b/>
      <w:color w:val="auto"/>
      <w:szCs w:val="20"/>
      <w:lang w:val="en-GB" w:eastAsia="en-US"/>
    </w:rPr>
  </w:style>
  <w:style w:type="paragraph" w:customStyle="1" w:styleId="Section2">
    <w:name w:val="Section_2"/>
    <w:basedOn w:val="Normal"/>
    <w:next w:val="Normal"/>
    <w:rsid w:val="00AC55F3"/>
    <w:pPr>
      <w:overflowPunct w:val="0"/>
      <w:autoSpaceDE w:val="0"/>
      <w:autoSpaceDN w:val="0"/>
      <w:adjustRightInd w:val="0"/>
      <w:spacing w:before="240" w:after="0"/>
      <w:jc w:val="center"/>
      <w:textAlignment w:val="baseline"/>
    </w:pPr>
    <w:rPr>
      <w:rFonts w:cs="Times New Roman"/>
      <w:i/>
      <w:color w:val="auto"/>
      <w:szCs w:val="20"/>
      <w:lang w:val="en-GB" w:eastAsia="en-US"/>
    </w:rPr>
  </w:style>
  <w:style w:type="paragraph" w:customStyle="1" w:styleId="SectionNo">
    <w:name w:val="Section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80"/>
      <w:jc w:val="center"/>
      <w:textAlignment w:val="baseline"/>
    </w:pPr>
    <w:rPr>
      <w:rFonts w:cs="Times New Roman"/>
      <w:caps/>
      <w:color w:val="auto"/>
      <w:sz w:val="28"/>
      <w:szCs w:val="20"/>
      <w:lang w:val="en-GB" w:eastAsia="en-US"/>
    </w:rPr>
  </w:style>
  <w:style w:type="paragraph" w:customStyle="1" w:styleId="Sectiontitle">
    <w:name w:val="Section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480" w:after="280"/>
      <w:jc w:val="center"/>
      <w:textAlignment w:val="baseline"/>
    </w:pPr>
    <w:rPr>
      <w:rFonts w:cs="Times New Roman"/>
      <w:b/>
      <w:color w:val="auto"/>
      <w:sz w:val="28"/>
      <w:szCs w:val="20"/>
      <w:lang w:val="en-GB" w:eastAsia="en-US"/>
    </w:rPr>
  </w:style>
  <w:style w:type="paragraph" w:customStyle="1" w:styleId="Source">
    <w:name w:val="Source"/>
    <w:basedOn w:val="Normal"/>
    <w:next w:val="Normalaftertitle"/>
    <w:rsid w:val="00AC55F3"/>
    <w:pPr>
      <w:tabs>
        <w:tab w:val="left" w:pos="794"/>
        <w:tab w:val="left" w:pos="1191"/>
        <w:tab w:val="left" w:pos="1588"/>
        <w:tab w:val="left" w:pos="1985"/>
      </w:tabs>
      <w:overflowPunct w:val="0"/>
      <w:autoSpaceDE w:val="0"/>
      <w:autoSpaceDN w:val="0"/>
      <w:adjustRightInd w:val="0"/>
      <w:spacing w:before="840" w:after="200"/>
      <w:jc w:val="center"/>
      <w:textAlignment w:val="baseline"/>
    </w:pPr>
    <w:rPr>
      <w:rFonts w:cs="Times New Roman"/>
      <w:b/>
      <w:color w:val="auto"/>
      <w:sz w:val="28"/>
      <w:szCs w:val="20"/>
      <w:lang w:val="en-GB" w:eastAsia="en-US"/>
    </w:rPr>
  </w:style>
  <w:style w:type="paragraph" w:customStyle="1" w:styleId="SpecialFooter">
    <w:name w:val="Special Footer"/>
    <w:basedOn w:val="Footer"/>
    <w:rsid w:val="00AC55F3"/>
    <w:pPr>
      <w:tabs>
        <w:tab w:val="clear" w:pos="4320"/>
        <w:tab w:val="clear" w:pos="9360"/>
        <w:tab w:val="left" w:pos="567"/>
        <w:tab w:val="left" w:pos="1134"/>
        <w:tab w:val="left" w:pos="1701"/>
        <w:tab w:val="left" w:pos="2268"/>
        <w:tab w:val="left" w:pos="2835"/>
        <w:tab w:val="left" w:pos="5954"/>
        <w:tab w:val="right" w:pos="9639"/>
      </w:tabs>
      <w:overflowPunct w:val="0"/>
      <w:autoSpaceDE w:val="0"/>
      <w:autoSpaceDN w:val="0"/>
      <w:adjustRightInd w:val="0"/>
      <w:jc w:val="both"/>
      <w:textAlignment w:val="baseline"/>
    </w:pPr>
    <w:rPr>
      <w:rFonts w:ascii="Times New Roman" w:hAnsi="Times New Roman" w:cs="Times New Roman"/>
      <w:color w:val="auto"/>
      <w:szCs w:val="20"/>
      <w:lang w:val="en-GB" w:eastAsia="en-US"/>
    </w:rPr>
  </w:style>
  <w:style w:type="character" w:customStyle="1" w:styleId="Tablefreq">
    <w:name w:val="Table_freq"/>
    <w:rsid w:val="00AC55F3"/>
    <w:rPr>
      <w:b/>
      <w:color w:val="auto"/>
    </w:rPr>
  </w:style>
  <w:style w:type="paragraph" w:customStyle="1" w:styleId="Tablelegend">
    <w:name w:val="Table_legend"/>
    <w:basedOn w:val="Normal"/>
    <w:rsid w:val="00AC55F3"/>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120" w:after="40"/>
      <w:textAlignment w:val="baseline"/>
    </w:pPr>
    <w:rPr>
      <w:rFonts w:cs="Times New Roman"/>
      <w:color w:val="auto"/>
      <w:sz w:val="22"/>
      <w:szCs w:val="20"/>
      <w:lang w:val="en-GB" w:eastAsia="en-US"/>
    </w:rPr>
  </w:style>
  <w:style w:type="paragraph" w:customStyle="1" w:styleId="TableNotitle0">
    <w:name w:val="Table_No &amp; title"/>
    <w:basedOn w:val="Normal"/>
    <w:next w:val="Tablehead"/>
    <w:rsid w:val="00AC55F3"/>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rFonts w:cs="Times New Roman"/>
      <w:b/>
      <w:color w:val="auto"/>
      <w:szCs w:val="20"/>
      <w:lang w:val="en-GB" w:eastAsia="en-US"/>
    </w:rPr>
  </w:style>
  <w:style w:type="paragraph" w:customStyle="1" w:styleId="TableNoBR">
    <w:name w:val="Table_No_BR"/>
    <w:basedOn w:val="Normal"/>
    <w:next w:val="TabletitleBR"/>
    <w:rsid w:val="00AC55F3"/>
    <w:pPr>
      <w:keepNext/>
      <w:tabs>
        <w:tab w:val="left" w:pos="794"/>
        <w:tab w:val="left" w:pos="1191"/>
        <w:tab w:val="left" w:pos="1588"/>
        <w:tab w:val="left" w:pos="1985"/>
      </w:tabs>
      <w:overflowPunct w:val="0"/>
      <w:autoSpaceDE w:val="0"/>
      <w:autoSpaceDN w:val="0"/>
      <w:adjustRightInd w:val="0"/>
      <w:spacing w:before="560" w:after="120"/>
      <w:jc w:val="center"/>
      <w:textAlignment w:val="baseline"/>
    </w:pPr>
    <w:rPr>
      <w:rFonts w:cs="Times New Roman"/>
      <w:caps/>
      <w:color w:val="auto"/>
      <w:szCs w:val="20"/>
      <w:lang w:val="en-GB" w:eastAsia="en-US"/>
    </w:rPr>
  </w:style>
  <w:style w:type="paragraph" w:customStyle="1" w:styleId="Tableref">
    <w:name w:val="Table_ref"/>
    <w:basedOn w:val="Normal"/>
    <w:next w:val="TabletitleBR"/>
    <w:rsid w:val="00AC55F3"/>
    <w:pPr>
      <w:keepNext/>
      <w:tabs>
        <w:tab w:val="left" w:pos="794"/>
        <w:tab w:val="left" w:pos="1191"/>
        <w:tab w:val="left" w:pos="1588"/>
        <w:tab w:val="left" w:pos="1985"/>
      </w:tabs>
      <w:overflowPunct w:val="0"/>
      <w:autoSpaceDE w:val="0"/>
      <w:autoSpaceDN w:val="0"/>
      <w:adjustRightInd w:val="0"/>
      <w:spacing w:after="120"/>
      <w:jc w:val="center"/>
      <w:textAlignment w:val="baseline"/>
    </w:pPr>
    <w:rPr>
      <w:rFonts w:cs="Times New Roman"/>
      <w:color w:val="auto"/>
      <w:szCs w:val="20"/>
      <w:lang w:val="en-GB" w:eastAsia="en-US"/>
    </w:rPr>
  </w:style>
  <w:style w:type="paragraph" w:customStyle="1" w:styleId="Title1">
    <w:name w:val="Title 1"/>
    <w:basedOn w:val="Source"/>
    <w:next w:val="Normal"/>
    <w:rsid w:val="00AC55F3"/>
    <w:pPr>
      <w:tabs>
        <w:tab w:val="clear" w:pos="794"/>
        <w:tab w:val="clear" w:pos="1191"/>
        <w:tab w:val="clear" w:pos="1588"/>
        <w:tab w:val="clear" w:pos="1985"/>
        <w:tab w:val="left" w:pos="567"/>
        <w:tab w:val="left" w:pos="1134"/>
        <w:tab w:val="left" w:pos="1701"/>
        <w:tab w:val="left" w:pos="2268"/>
        <w:tab w:val="left" w:pos="2835"/>
      </w:tabs>
      <w:spacing w:before="240" w:after="0"/>
    </w:pPr>
    <w:rPr>
      <w:b w:val="0"/>
      <w:caps/>
    </w:rPr>
  </w:style>
  <w:style w:type="paragraph" w:customStyle="1" w:styleId="Title2">
    <w:name w:val="Title 2"/>
    <w:basedOn w:val="Title1"/>
    <w:next w:val="Normal"/>
    <w:rsid w:val="00AC55F3"/>
  </w:style>
  <w:style w:type="paragraph" w:customStyle="1" w:styleId="Title3">
    <w:name w:val="Title 3"/>
    <w:basedOn w:val="Title2"/>
    <w:next w:val="Normal"/>
    <w:rsid w:val="00AC55F3"/>
    <w:rPr>
      <w:caps w:val="0"/>
    </w:rPr>
  </w:style>
  <w:style w:type="paragraph" w:customStyle="1" w:styleId="Title4">
    <w:name w:val="Title 4"/>
    <w:basedOn w:val="Title3"/>
    <w:next w:val="Heading1"/>
    <w:rsid w:val="00AC55F3"/>
    <w:rPr>
      <w:b/>
    </w:rPr>
  </w:style>
  <w:style w:type="paragraph" w:customStyle="1" w:styleId="toc0">
    <w:name w:val="toc 0"/>
    <w:basedOn w:val="Normal"/>
    <w:next w:val="TOC1"/>
    <w:rsid w:val="00AC55F3"/>
    <w:pPr>
      <w:tabs>
        <w:tab w:val="right" w:pos="9639"/>
      </w:tabs>
      <w:overflowPunct w:val="0"/>
      <w:autoSpaceDE w:val="0"/>
      <w:autoSpaceDN w:val="0"/>
      <w:adjustRightInd w:val="0"/>
      <w:spacing w:before="120" w:after="0"/>
      <w:textAlignment w:val="baseline"/>
    </w:pPr>
    <w:rPr>
      <w:rFonts w:cs="Times New Roman"/>
      <w:b/>
      <w:color w:val="auto"/>
      <w:szCs w:val="20"/>
      <w:lang w:val="en-GB" w:eastAsia="en-US"/>
    </w:rPr>
  </w:style>
  <w:style w:type="paragraph" w:customStyle="1" w:styleId="Hyperlink11">
    <w:name w:val="Hyperlink11"/>
    <w:basedOn w:val="Normal"/>
    <w:qFormat/>
    <w:rsid w:val="00AC55F3"/>
    <w:pPr>
      <w:spacing w:after="0"/>
    </w:pPr>
    <w:rPr>
      <w:color w:val="00A0B6" w:themeColor="accent1"/>
    </w:rPr>
  </w:style>
  <w:style w:type="paragraph" w:customStyle="1" w:styleId="Docnumber">
    <w:name w:val="Docnumber"/>
    <w:basedOn w:val="Normal"/>
    <w:link w:val="DocnumberChar"/>
    <w:rsid w:val="00AC55F3"/>
    <w:pPr>
      <w:tabs>
        <w:tab w:val="left" w:pos="794"/>
        <w:tab w:val="left" w:pos="1191"/>
        <w:tab w:val="left" w:pos="1588"/>
        <w:tab w:val="left" w:pos="1985"/>
      </w:tabs>
      <w:overflowPunct w:val="0"/>
      <w:autoSpaceDE w:val="0"/>
      <w:autoSpaceDN w:val="0"/>
      <w:adjustRightInd w:val="0"/>
      <w:spacing w:before="120" w:after="0"/>
      <w:jc w:val="right"/>
      <w:textAlignment w:val="baseline"/>
    </w:pPr>
    <w:rPr>
      <w:rFonts w:cs="Times New Roman"/>
      <w:b/>
      <w:bCs/>
      <w:color w:val="auto"/>
      <w:sz w:val="40"/>
      <w:szCs w:val="20"/>
      <w:lang w:val="en-GB" w:eastAsia="en-US"/>
    </w:rPr>
  </w:style>
  <w:style w:type="character" w:customStyle="1" w:styleId="DocnumberChar">
    <w:name w:val="Docnumber Char"/>
    <w:basedOn w:val="DefaultParagraphFont"/>
    <w:link w:val="Docnumber"/>
    <w:rsid w:val="00AC55F3"/>
    <w:rPr>
      <w:rFonts w:ascii="Times New Roman" w:hAnsi="Times New Roman" w:cs="Times New Roman"/>
      <w:b/>
      <w:bCs/>
      <w:sz w:val="40"/>
      <w:lang w:val="en-GB" w:eastAsia="en-US"/>
    </w:rPr>
  </w:style>
  <w:style w:type="paragraph" w:styleId="ListNumber4">
    <w:name w:val="List Number 4"/>
    <w:basedOn w:val="Normal"/>
    <w:semiHidden/>
    <w:rsid w:val="004417D1"/>
    <w:pPr>
      <w:tabs>
        <w:tab w:val="left" w:pos="432"/>
        <w:tab w:val="left" w:pos="864"/>
        <w:tab w:val="left" w:pos="1296"/>
        <w:tab w:val="num" w:pos="144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440" w:hanging="360"/>
    </w:pPr>
    <w:rPr>
      <w:rFonts w:ascii="Courier New" w:eastAsia="Batang" w:hAnsi="Courier New" w:cs="Courier New"/>
      <w:color w:val="auto"/>
      <w:szCs w:val="24"/>
      <w:lang w:eastAsia="en-US"/>
    </w:rPr>
  </w:style>
  <w:style w:type="paragraph" w:styleId="Revision">
    <w:name w:val="Revision"/>
    <w:hidden/>
    <w:uiPriority w:val="99"/>
    <w:semiHidden/>
    <w:rsid w:val="00F85E3B"/>
    <w:rPr>
      <w:rFonts w:ascii="Times New Roman" w:hAnsi="Times New Roman"/>
      <w:color w:val="141313" w:themeColor="text1"/>
      <w:sz w:val="24"/>
      <w:szCs w:val="18"/>
    </w:rPr>
  </w:style>
  <w:style w:type="paragraph" w:customStyle="1" w:styleId="Default">
    <w:name w:val="Default"/>
    <w:rsid w:val="00107D21"/>
    <w:pPr>
      <w:autoSpaceDE w:val="0"/>
      <w:autoSpaceDN w:val="0"/>
      <w:adjustRightInd w:val="0"/>
    </w:pPr>
    <w:rPr>
      <w:rFonts w:ascii="Courier New" w:eastAsiaTheme="minorHAnsi" w:hAnsi="Courier New" w:cs="Courier New"/>
      <w:color w:val="000000"/>
      <w:sz w:val="24"/>
      <w:szCs w:val="24"/>
      <w:lang w:eastAsia="en-US"/>
    </w:rPr>
  </w:style>
  <w:style w:type="character" w:styleId="Mention">
    <w:name w:val="Mention"/>
    <w:basedOn w:val="DefaultParagraphFont"/>
    <w:uiPriority w:val="99"/>
    <w:semiHidden/>
    <w:unhideWhenUsed/>
    <w:rsid w:val="00227ABD"/>
    <w:rPr>
      <w:color w:val="2B579A"/>
      <w:shd w:val="clear" w:color="auto" w:fill="E6E6E6"/>
    </w:rPr>
  </w:style>
  <w:style w:type="character" w:styleId="UnresolvedMention">
    <w:name w:val="Unresolved Mention"/>
    <w:basedOn w:val="DefaultParagraphFont"/>
    <w:uiPriority w:val="99"/>
    <w:semiHidden/>
    <w:unhideWhenUsed/>
    <w:rsid w:val="00C1545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30743">
      <w:bodyDiv w:val="1"/>
      <w:marLeft w:val="0"/>
      <w:marRight w:val="0"/>
      <w:marTop w:val="0"/>
      <w:marBottom w:val="0"/>
      <w:divBdr>
        <w:top w:val="none" w:sz="0" w:space="0" w:color="auto"/>
        <w:left w:val="none" w:sz="0" w:space="0" w:color="auto"/>
        <w:bottom w:val="none" w:sz="0" w:space="0" w:color="auto"/>
        <w:right w:val="none" w:sz="0" w:space="0" w:color="auto"/>
      </w:divBdr>
      <w:divsChild>
        <w:div w:id="1428770714">
          <w:marLeft w:val="274"/>
          <w:marRight w:val="0"/>
          <w:marTop w:val="0"/>
          <w:marBottom w:val="0"/>
          <w:divBdr>
            <w:top w:val="none" w:sz="0" w:space="0" w:color="auto"/>
            <w:left w:val="none" w:sz="0" w:space="0" w:color="auto"/>
            <w:bottom w:val="none" w:sz="0" w:space="0" w:color="auto"/>
            <w:right w:val="none" w:sz="0" w:space="0" w:color="auto"/>
          </w:divBdr>
        </w:div>
        <w:div w:id="1689722739">
          <w:marLeft w:val="274"/>
          <w:marRight w:val="0"/>
          <w:marTop w:val="0"/>
          <w:marBottom w:val="0"/>
          <w:divBdr>
            <w:top w:val="none" w:sz="0" w:space="0" w:color="auto"/>
            <w:left w:val="none" w:sz="0" w:space="0" w:color="auto"/>
            <w:bottom w:val="none" w:sz="0" w:space="0" w:color="auto"/>
            <w:right w:val="none" w:sz="0" w:space="0" w:color="auto"/>
          </w:divBdr>
        </w:div>
      </w:divsChild>
    </w:div>
    <w:div w:id="42564009">
      <w:bodyDiv w:val="1"/>
      <w:marLeft w:val="0"/>
      <w:marRight w:val="0"/>
      <w:marTop w:val="0"/>
      <w:marBottom w:val="0"/>
      <w:divBdr>
        <w:top w:val="none" w:sz="0" w:space="0" w:color="auto"/>
        <w:left w:val="none" w:sz="0" w:space="0" w:color="auto"/>
        <w:bottom w:val="none" w:sz="0" w:space="0" w:color="auto"/>
        <w:right w:val="none" w:sz="0" w:space="0" w:color="auto"/>
      </w:divBdr>
      <w:divsChild>
        <w:div w:id="156727609">
          <w:marLeft w:val="547"/>
          <w:marRight w:val="0"/>
          <w:marTop w:val="154"/>
          <w:marBottom w:val="0"/>
          <w:divBdr>
            <w:top w:val="none" w:sz="0" w:space="0" w:color="auto"/>
            <w:left w:val="none" w:sz="0" w:space="0" w:color="auto"/>
            <w:bottom w:val="none" w:sz="0" w:space="0" w:color="auto"/>
            <w:right w:val="none" w:sz="0" w:space="0" w:color="auto"/>
          </w:divBdr>
        </w:div>
        <w:div w:id="334184348">
          <w:marLeft w:val="547"/>
          <w:marRight w:val="0"/>
          <w:marTop w:val="154"/>
          <w:marBottom w:val="0"/>
          <w:divBdr>
            <w:top w:val="none" w:sz="0" w:space="0" w:color="auto"/>
            <w:left w:val="none" w:sz="0" w:space="0" w:color="auto"/>
            <w:bottom w:val="none" w:sz="0" w:space="0" w:color="auto"/>
            <w:right w:val="none" w:sz="0" w:space="0" w:color="auto"/>
          </w:divBdr>
        </w:div>
        <w:div w:id="1094279464">
          <w:marLeft w:val="547"/>
          <w:marRight w:val="0"/>
          <w:marTop w:val="154"/>
          <w:marBottom w:val="0"/>
          <w:divBdr>
            <w:top w:val="none" w:sz="0" w:space="0" w:color="auto"/>
            <w:left w:val="none" w:sz="0" w:space="0" w:color="auto"/>
            <w:bottom w:val="none" w:sz="0" w:space="0" w:color="auto"/>
            <w:right w:val="none" w:sz="0" w:space="0" w:color="auto"/>
          </w:divBdr>
        </w:div>
        <w:div w:id="1510676882">
          <w:marLeft w:val="547"/>
          <w:marRight w:val="0"/>
          <w:marTop w:val="154"/>
          <w:marBottom w:val="0"/>
          <w:divBdr>
            <w:top w:val="none" w:sz="0" w:space="0" w:color="auto"/>
            <w:left w:val="none" w:sz="0" w:space="0" w:color="auto"/>
            <w:bottom w:val="none" w:sz="0" w:space="0" w:color="auto"/>
            <w:right w:val="none" w:sz="0" w:space="0" w:color="auto"/>
          </w:divBdr>
        </w:div>
      </w:divsChild>
    </w:div>
    <w:div w:id="46490071">
      <w:bodyDiv w:val="1"/>
      <w:marLeft w:val="0"/>
      <w:marRight w:val="0"/>
      <w:marTop w:val="0"/>
      <w:marBottom w:val="0"/>
      <w:divBdr>
        <w:top w:val="none" w:sz="0" w:space="0" w:color="auto"/>
        <w:left w:val="none" w:sz="0" w:space="0" w:color="auto"/>
        <w:bottom w:val="none" w:sz="0" w:space="0" w:color="auto"/>
        <w:right w:val="none" w:sz="0" w:space="0" w:color="auto"/>
      </w:divBdr>
      <w:divsChild>
        <w:div w:id="176044435">
          <w:marLeft w:val="547"/>
          <w:marRight w:val="0"/>
          <w:marTop w:val="106"/>
          <w:marBottom w:val="0"/>
          <w:divBdr>
            <w:top w:val="none" w:sz="0" w:space="0" w:color="auto"/>
            <w:left w:val="none" w:sz="0" w:space="0" w:color="auto"/>
            <w:bottom w:val="none" w:sz="0" w:space="0" w:color="auto"/>
            <w:right w:val="none" w:sz="0" w:space="0" w:color="auto"/>
          </w:divBdr>
        </w:div>
        <w:div w:id="295139855">
          <w:marLeft w:val="547"/>
          <w:marRight w:val="0"/>
          <w:marTop w:val="106"/>
          <w:marBottom w:val="0"/>
          <w:divBdr>
            <w:top w:val="none" w:sz="0" w:space="0" w:color="auto"/>
            <w:left w:val="none" w:sz="0" w:space="0" w:color="auto"/>
            <w:bottom w:val="none" w:sz="0" w:space="0" w:color="auto"/>
            <w:right w:val="none" w:sz="0" w:space="0" w:color="auto"/>
          </w:divBdr>
        </w:div>
        <w:div w:id="315384152">
          <w:marLeft w:val="547"/>
          <w:marRight w:val="0"/>
          <w:marTop w:val="106"/>
          <w:marBottom w:val="0"/>
          <w:divBdr>
            <w:top w:val="none" w:sz="0" w:space="0" w:color="auto"/>
            <w:left w:val="none" w:sz="0" w:space="0" w:color="auto"/>
            <w:bottom w:val="none" w:sz="0" w:space="0" w:color="auto"/>
            <w:right w:val="none" w:sz="0" w:space="0" w:color="auto"/>
          </w:divBdr>
        </w:div>
        <w:div w:id="424694294">
          <w:marLeft w:val="547"/>
          <w:marRight w:val="0"/>
          <w:marTop w:val="106"/>
          <w:marBottom w:val="0"/>
          <w:divBdr>
            <w:top w:val="none" w:sz="0" w:space="0" w:color="auto"/>
            <w:left w:val="none" w:sz="0" w:space="0" w:color="auto"/>
            <w:bottom w:val="none" w:sz="0" w:space="0" w:color="auto"/>
            <w:right w:val="none" w:sz="0" w:space="0" w:color="auto"/>
          </w:divBdr>
        </w:div>
        <w:div w:id="637757435">
          <w:marLeft w:val="547"/>
          <w:marRight w:val="0"/>
          <w:marTop w:val="106"/>
          <w:marBottom w:val="0"/>
          <w:divBdr>
            <w:top w:val="none" w:sz="0" w:space="0" w:color="auto"/>
            <w:left w:val="none" w:sz="0" w:space="0" w:color="auto"/>
            <w:bottom w:val="none" w:sz="0" w:space="0" w:color="auto"/>
            <w:right w:val="none" w:sz="0" w:space="0" w:color="auto"/>
          </w:divBdr>
        </w:div>
        <w:div w:id="1086652556">
          <w:marLeft w:val="1166"/>
          <w:marRight w:val="0"/>
          <w:marTop w:val="96"/>
          <w:marBottom w:val="0"/>
          <w:divBdr>
            <w:top w:val="none" w:sz="0" w:space="0" w:color="auto"/>
            <w:left w:val="none" w:sz="0" w:space="0" w:color="auto"/>
            <w:bottom w:val="none" w:sz="0" w:space="0" w:color="auto"/>
            <w:right w:val="none" w:sz="0" w:space="0" w:color="auto"/>
          </w:divBdr>
        </w:div>
        <w:div w:id="1256590948">
          <w:marLeft w:val="1166"/>
          <w:marRight w:val="0"/>
          <w:marTop w:val="96"/>
          <w:marBottom w:val="0"/>
          <w:divBdr>
            <w:top w:val="none" w:sz="0" w:space="0" w:color="auto"/>
            <w:left w:val="none" w:sz="0" w:space="0" w:color="auto"/>
            <w:bottom w:val="none" w:sz="0" w:space="0" w:color="auto"/>
            <w:right w:val="none" w:sz="0" w:space="0" w:color="auto"/>
          </w:divBdr>
        </w:div>
        <w:div w:id="1432898878">
          <w:marLeft w:val="547"/>
          <w:marRight w:val="0"/>
          <w:marTop w:val="106"/>
          <w:marBottom w:val="0"/>
          <w:divBdr>
            <w:top w:val="none" w:sz="0" w:space="0" w:color="auto"/>
            <w:left w:val="none" w:sz="0" w:space="0" w:color="auto"/>
            <w:bottom w:val="none" w:sz="0" w:space="0" w:color="auto"/>
            <w:right w:val="none" w:sz="0" w:space="0" w:color="auto"/>
          </w:divBdr>
        </w:div>
        <w:div w:id="1641887545">
          <w:marLeft w:val="547"/>
          <w:marRight w:val="0"/>
          <w:marTop w:val="106"/>
          <w:marBottom w:val="0"/>
          <w:divBdr>
            <w:top w:val="none" w:sz="0" w:space="0" w:color="auto"/>
            <w:left w:val="none" w:sz="0" w:space="0" w:color="auto"/>
            <w:bottom w:val="none" w:sz="0" w:space="0" w:color="auto"/>
            <w:right w:val="none" w:sz="0" w:space="0" w:color="auto"/>
          </w:divBdr>
        </w:div>
        <w:div w:id="1711757330">
          <w:marLeft w:val="547"/>
          <w:marRight w:val="0"/>
          <w:marTop w:val="106"/>
          <w:marBottom w:val="0"/>
          <w:divBdr>
            <w:top w:val="none" w:sz="0" w:space="0" w:color="auto"/>
            <w:left w:val="none" w:sz="0" w:space="0" w:color="auto"/>
            <w:bottom w:val="none" w:sz="0" w:space="0" w:color="auto"/>
            <w:right w:val="none" w:sz="0" w:space="0" w:color="auto"/>
          </w:divBdr>
        </w:div>
        <w:div w:id="1874229095">
          <w:marLeft w:val="547"/>
          <w:marRight w:val="0"/>
          <w:marTop w:val="106"/>
          <w:marBottom w:val="0"/>
          <w:divBdr>
            <w:top w:val="none" w:sz="0" w:space="0" w:color="auto"/>
            <w:left w:val="none" w:sz="0" w:space="0" w:color="auto"/>
            <w:bottom w:val="none" w:sz="0" w:space="0" w:color="auto"/>
            <w:right w:val="none" w:sz="0" w:space="0" w:color="auto"/>
          </w:divBdr>
        </w:div>
      </w:divsChild>
    </w:div>
    <w:div w:id="64380056">
      <w:bodyDiv w:val="1"/>
      <w:marLeft w:val="0"/>
      <w:marRight w:val="0"/>
      <w:marTop w:val="0"/>
      <w:marBottom w:val="0"/>
      <w:divBdr>
        <w:top w:val="none" w:sz="0" w:space="0" w:color="auto"/>
        <w:left w:val="none" w:sz="0" w:space="0" w:color="auto"/>
        <w:bottom w:val="none" w:sz="0" w:space="0" w:color="auto"/>
        <w:right w:val="none" w:sz="0" w:space="0" w:color="auto"/>
      </w:divBdr>
    </w:div>
    <w:div w:id="68386571">
      <w:bodyDiv w:val="1"/>
      <w:marLeft w:val="0"/>
      <w:marRight w:val="0"/>
      <w:marTop w:val="0"/>
      <w:marBottom w:val="0"/>
      <w:divBdr>
        <w:top w:val="none" w:sz="0" w:space="0" w:color="auto"/>
        <w:left w:val="none" w:sz="0" w:space="0" w:color="auto"/>
        <w:bottom w:val="none" w:sz="0" w:space="0" w:color="auto"/>
        <w:right w:val="none" w:sz="0" w:space="0" w:color="auto"/>
      </w:divBdr>
      <w:divsChild>
        <w:div w:id="1199703090">
          <w:marLeft w:val="1267"/>
          <w:marRight w:val="0"/>
          <w:marTop w:val="72"/>
          <w:marBottom w:val="0"/>
          <w:divBdr>
            <w:top w:val="none" w:sz="0" w:space="0" w:color="auto"/>
            <w:left w:val="none" w:sz="0" w:space="0" w:color="auto"/>
            <w:bottom w:val="none" w:sz="0" w:space="0" w:color="auto"/>
            <w:right w:val="none" w:sz="0" w:space="0" w:color="auto"/>
          </w:divBdr>
        </w:div>
      </w:divsChild>
    </w:div>
    <w:div w:id="144711957">
      <w:bodyDiv w:val="1"/>
      <w:marLeft w:val="0"/>
      <w:marRight w:val="0"/>
      <w:marTop w:val="0"/>
      <w:marBottom w:val="0"/>
      <w:divBdr>
        <w:top w:val="none" w:sz="0" w:space="0" w:color="auto"/>
        <w:left w:val="none" w:sz="0" w:space="0" w:color="auto"/>
        <w:bottom w:val="none" w:sz="0" w:space="0" w:color="auto"/>
        <w:right w:val="none" w:sz="0" w:space="0" w:color="auto"/>
      </w:divBdr>
    </w:div>
    <w:div w:id="194583158">
      <w:bodyDiv w:val="1"/>
      <w:marLeft w:val="0"/>
      <w:marRight w:val="0"/>
      <w:marTop w:val="0"/>
      <w:marBottom w:val="0"/>
      <w:divBdr>
        <w:top w:val="none" w:sz="0" w:space="0" w:color="auto"/>
        <w:left w:val="none" w:sz="0" w:space="0" w:color="auto"/>
        <w:bottom w:val="none" w:sz="0" w:space="0" w:color="auto"/>
        <w:right w:val="none" w:sz="0" w:space="0" w:color="auto"/>
      </w:divBdr>
    </w:div>
    <w:div w:id="198514232">
      <w:bodyDiv w:val="1"/>
      <w:marLeft w:val="0"/>
      <w:marRight w:val="0"/>
      <w:marTop w:val="0"/>
      <w:marBottom w:val="0"/>
      <w:divBdr>
        <w:top w:val="none" w:sz="0" w:space="0" w:color="auto"/>
        <w:left w:val="none" w:sz="0" w:space="0" w:color="auto"/>
        <w:bottom w:val="none" w:sz="0" w:space="0" w:color="auto"/>
        <w:right w:val="none" w:sz="0" w:space="0" w:color="auto"/>
      </w:divBdr>
      <w:divsChild>
        <w:div w:id="682362163">
          <w:marLeft w:val="1267"/>
          <w:marRight w:val="0"/>
          <w:marTop w:val="72"/>
          <w:marBottom w:val="0"/>
          <w:divBdr>
            <w:top w:val="none" w:sz="0" w:space="0" w:color="auto"/>
            <w:left w:val="none" w:sz="0" w:space="0" w:color="auto"/>
            <w:bottom w:val="none" w:sz="0" w:space="0" w:color="auto"/>
            <w:right w:val="none" w:sz="0" w:space="0" w:color="auto"/>
          </w:divBdr>
        </w:div>
        <w:div w:id="1773822913">
          <w:marLeft w:val="1973"/>
          <w:marRight w:val="0"/>
          <w:marTop w:val="72"/>
          <w:marBottom w:val="0"/>
          <w:divBdr>
            <w:top w:val="none" w:sz="0" w:space="0" w:color="auto"/>
            <w:left w:val="none" w:sz="0" w:space="0" w:color="auto"/>
            <w:bottom w:val="none" w:sz="0" w:space="0" w:color="auto"/>
            <w:right w:val="none" w:sz="0" w:space="0" w:color="auto"/>
          </w:divBdr>
        </w:div>
      </w:divsChild>
    </w:div>
    <w:div w:id="242419403">
      <w:bodyDiv w:val="1"/>
      <w:marLeft w:val="0"/>
      <w:marRight w:val="0"/>
      <w:marTop w:val="0"/>
      <w:marBottom w:val="0"/>
      <w:divBdr>
        <w:top w:val="none" w:sz="0" w:space="0" w:color="auto"/>
        <w:left w:val="none" w:sz="0" w:space="0" w:color="auto"/>
        <w:bottom w:val="none" w:sz="0" w:space="0" w:color="auto"/>
        <w:right w:val="none" w:sz="0" w:space="0" w:color="auto"/>
      </w:divBdr>
    </w:div>
    <w:div w:id="376900018">
      <w:bodyDiv w:val="1"/>
      <w:marLeft w:val="0"/>
      <w:marRight w:val="0"/>
      <w:marTop w:val="0"/>
      <w:marBottom w:val="0"/>
      <w:divBdr>
        <w:top w:val="none" w:sz="0" w:space="0" w:color="auto"/>
        <w:left w:val="none" w:sz="0" w:space="0" w:color="auto"/>
        <w:bottom w:val="none" w:sz="0" w:space="0" w:color="auto"/>
        <w:right w:val="none" w:sz="0" w:space="0" w:color="auto"/>
      </w:divBdr>
    </w:div>
    <w:div w:id="445933462">
      <w:bodyDiv w:val="1"/>
      <w:marLeft w:val="0"/>
      <w:marRight w:val="0"/>
      <w:marTop w:val="0"/>
      <w:marBottom w:val="0"/>
      <w:divBdr>
        <w:top w:val="none" w:sz="0" w:space="0" w:color="auto"/>
        <w:left w:val="none" w:sz="0" w:space="0" w:color="auto"/>
        <w:bottom w:val="none" w:sz="0" w:space="0" w:color="auto"/>
        <w:right w:val="none" w:sz="0" w:space="0" w:color="auto"/>
      </w:divBdr>
    </w:div>
    <w:div w:id="470053418">
      <w:bodyDiv w:val="1"/>
      <w:marLeft w:val="0"/>
      <w:marRight w:val="0"/>
      <w:marTop w:val="0"/>
      <w:marBottom w:val="0"/>
      <w:divBdr>
        <w:top w:val="none" w:sz="0" w:space="0" w:color="auto"/>
        <w:left w:val="none" w:sz="0" w:space="0" w:color="auto"/>
        <w:bottom w:val="none" w:sz="0" w:space="0" w:color="auto"/>
        <w:right w:val="none" w:sz="0" w:space="0" w:color="auto"/>
      </w:divBdr>
      <w:divsChild>
        <w:div w:id="2102330769">
          <w:marLeft w:val="1973"/>
          <w:marRight w:val="0"/>
          <w:marTop w:val="67"/>
          <w:marBottom w:val="0"/>
          <w:divBdr>
            <w:top w:val="none" w:sz="0" w:space="0" w:color="auto"/>
            <w:left w:val="none" w:sz="0" w:space="0" w:color="auto"/>
            <w:bottom w:val="none" w:sz="0" w:space="0" w:color="auto"/>
            <w:right w:val="none" w:sz="0" w:space="0" w:color="auto"/>
          </w:divBdr>
        </w:div>
      </w:divsChild>
    </w:div>
    <w:div w:id="480007009">
      <w:bodyDiv w:val="1"/>
      <w:marLeft w:val="0"/>
      <w:marRight w:val="0"/>
      <w:marTop w:val="0"/>
      <w:marBottom w:val="0"/>
      <w:divBdr>
        <w:top w:val="none" w:sz="0" w:space="0" w:color="auto"/>
        <w:left w:val="none" w:sz="0" w:space="0" w:color="auto"/>
        <w:bottom w:val="none" w:sz="0" w:space="0" w:color="auto"/>
        <w:right w:val="none" w:sz="0" w:space="0" w:color="auto"/>
      </w:divBdr>
      <w:divsChild>
        <w:div w:id="20403840">
          <w:marLeft w:val="994"/>
          <w:marRight w:val="0"/>
          <w:marTop w:val="84"/>
          <w:marBottom w:val="84"/>
          <w:divBdr>
            <w:top w:val="none" w:sz="0" w:space="0" w:color="auto"/>
            <w:left w:val="none" w:sz="0" w:space="0" w:color="auto"/>
            <w:bottom w:val="none" w:sz="0" w:space="0" w:color="auto"/>
            <w:right w:val="none" w:sz="0" w:space="0" w:color="auto"/>
          </w:divBdr>
        </w:div>
        <w:div w:id="91631126">
          <w:marLeft w:val="994"/>
          <w:marRight w:val="0"/>
          <w:marTop w:val="84"/>
          <w:marBottom w:val="84"/>
          <w:divBdr>
            <w:top w:val="none" w:sz="0" w:space="0" w:color="auto"/>
            <w:left w:val="none" w:sz="0" w:space="0" w:color="auto"/>
            <w:bottom w:val="none" w:sz="0" w:space="0" w:color="auto"/>
            <w:right w:val="none" w:sz="0" w:space="0" w:color="auto"/>
          </w:divBdr>
        </w:div>
        <w:div w:id="678460465">
          <w:marLeft w:val="994"/>
          <w:marRight w:val="0"/>
          <w:marTop w:val="84"/>
          <w:marBottom w:val="84"/>
          <w:divBdr>
            <w:top w:val="none" w:sz="0" w:space="0" w:color="auto"/>
            <w:left w:val="none" w:sz="0" w:space="0" w:color="auto"/>
            <w:bottom w:val="none" w:sz="0" w:space="0" w:color="auto"/>
            <w:right w:val="none" w:sz="0" w:space="0" w:color="auto"/>
          </w:divBdr>
        </w:div>
        <w:div w:id="721906606">
          <w:marLeft w:val="994"/>
          <w:marRight w:val="0"/>
          <w:marTop w:val="84"/>
          <w:marBottom w:val="84"/>
          <w:divBdr>
            <w:top w:val="none" w:sz="0" w:space="0" w:color="auto"/>
            <w:left w:val="none" w:sz="0" w:space="0" w:color="auto"/>
            <w:bottom w:val="none" w:sz="0" w:space="0" w:color="auto"/>
            <w:right w:val="none" w:sz="0" w:space="0" w:color="auto"/>
          </w:divBdr>
        </w:div>
        <w:div w:id="901672469">
          <w:marLeft w:val="994"/>
          <w:marRight w:val="0"/>
          <w:marTop w:val="84"/>
          <w:marBottom w:val="84"/>
          <w:divBdr>
            <w:top w:val="none" w:sz="0" w:space="0" w:color="auto"/>
            <w:left w:val="none" w:sz="0" w:space="0" w:color="auto"/>
            <w:bottom w:val="none" w:sz="0" w:space="0" w:color="auto"/>
            <w:right w:val="none" w:sz="0" w:space="0" w:color="auto"/>
          </w:divBdr>
        </w:div>
        <w:div w:id="1020205540">
          <w:marLeft w:val="994"/>
          <w:marRight w:val="0"/>
          <w:marTop w:val="84"/>
          <w:marBottom w:val="84"/>
          <w:divBdr>
            <w:top w:val="none" w:sz="0" w:space="0" w:color="auto"/>
            <w:left w:val="none" w:sz="0" w:space="0" w:color="auto"/>
            <w:bottom w:val="none" w:sz="0" w:space="0" w:color="auto"/>
            <w:right w:val="none" w:sz="0" w:space="0" w:color="auto"/>
          </w:divBdr>
        </w:div>
        <w:div w:id="1280990788">
          <w:marLeft w:val="994"/>
          <w:marRight w:val="0"/>
          <w:marTop w:val="84"/>
          <w:marBottom w:val="84"/>
          <w:divBdr>
            <w:top w:val="none" w:sz="0" w:space="0" w:color="auto"/>
            <w:left w:val="none" w:sz="0" w:space="0" w:color="auto"/>
            <w:bottom w:val="none" w:sz="0" w:space="0" w:color="auto"/>
            <w:right w:val="none" w:sz="0" w:space="0" w:color="auto"/>
          </w:divBdr>
        </w:div>
        <w:div w:id="1342463151">
          <w:marLeft w:val="994"/>
          <w:marRight w:val="0"/>
          <w:marTop w:val="84"/>
          <w:marBottom w:val="84"/>
          <w:divBdr>
            <w:top w:val="none" w:sz="0" w:space="0" w:color="auto"/>
            <w:left w:val="none" w:sz="0" w:space="0" w:color="auto"/>
            <w:bottom w:val="none" w:sz="0" w:space="0" w:color="auto"/>
            <w:right w:val="none" w:sz="0" w:space="0" w:color="auto"/>
          </w:divBdr>
        </w:div>
        <w:div w:id="1383092427">
          <w:marLeft w:val="994"/>
          <w:marRight w:val="0"/>
          <w:marTop w:val="84"/>
          <w:marBottom w:val="84"/>
          <w:divBdr>
            <w:top w:val="none" w:sz="0" w:space="0" w:color="auto"/>
            <w:left w:val="none" w:sz="0" w:space="0" w:color="auto"/>
            <w:bottom w:val="none" w:sz="0" w:space="0" w:color="auto"/>
            <w:right w:val="none" w:sz="0" w:space="0" w:color="auto"/>
          </w:divBdr>
        </w:div>
        <w:div w:id="1607613494">
          <w:marLeft w:val="994"/>
          <w:marRight w:val="0"/>
          <w:marTop w:val="84"/>
          <w:marBottom w:val="84"/>
          <w:divBdr>
            <w:top w:val="none" w:sz="0" w:space="0" w:color="auto"/>
            <w:left w:val="none" w:sz="0" w:space="0" w:color="auto"/>
            <w:bottom w:val="none" w:sz="0" w:space="0" w:color="auto"/>
            <w:right w:val="none" w:sz="0" w:space="0" w:color="auto"/>
          </w:divBdr>
        </w:div>
        <w:div w:id="1676222481">
          <w:marLeft w:val="994"/>
          <w:marRight w:val="0"/>
          <w:marTop w:val="84"/>
          <w:marBottom w:val="84"/>
          <w:divBdr>
            <w:top w:val="none" w:sz="0" w:space="0" w:color="auto"/>
            <w:left w:val="none" w:sz="0" w:space="0" w:color="auto"/>
            <w:bottom w:val="none" w:sz="0" w:space="0" w:color="auto"/>
            <w:right w:val="none" w:sz="0" w:space="0" w:color="auto"/>
          </w:divBdr>
        </w:div>
        <w:div w:id="1751386574">
          <w:marLeft w:val="994"/>
          <w:marRight w:val="0"/>
          <w:marTop w:val="84"/>
          <w:marBottom w:val="84"/>
          <w:divBdr>
            <w:top w:val="none" w:sz="0" w:space="0" w:color="auto"/>
            <w:left w:val="none" w:sz="0" w:space="0" w:color="auto"/>
            <w:bottom w:val="none" w:sz="0" w:space="0" w:color="auto"/>
            <w:right w:val="none" w:sz="0" w:space="0" w:color="auto"/>
          </w:divBdr>
        </w:div>
        <w:div w:id="1849562228">
          <w:marLeft w:val="994"/>
          <w:marRight w:val="0"/>
          <w:marTop w:val="84"/>
          <w:marBottom w:val="84"/>
          <w:divBdr>
            <w:top w:val="none" w:sz="0" w:space="0" w:color="auto"/>
            <w:left w:val="none" w:sz="0" w:space="0" w:color="auto"/>
            <w:bottom w:val="none" w:sz="0" w:space="0" w:color="auto"/>
            <w:right w:val="none" w:sz="0" w:space="0" w:color="auto"/>
          </w:divBdr>
        </w:div>
        <w:div w:id="2035769814">
          <w:marLeft w:val="994"/>
          <w:marRight w:val="0"/>
          <w:marTop w:val="84"/>
          <w:marBottom w:val="84"/>
          <w:divBdr>
            <w:top w:val="none" w:sz="0" w:space="0" w:color="auto"/>
            <w:left w:val="none" w:sz="0" w:space="0" w:color="auto"/>
            <w:bottom w:val="none" w:sz="0" w:space="0" w:color="auto"/>
            <w:right w:val="none" w:sz="0" w:space="0" w:color="auto"/>
          </w:divBdr>
        </w:div>
        <w:div w:id="2061903586">
          <w:marLeft w:val="994"/>
          <w:marRight w:val="0"/>
          <w:marTop w:val="84"/>
          <w:marBottom w:val="84"/>
          <w:divBdr>
            <w:top w:val="none" w:sz="0" w:space="0" w:color="auto"/>
            <w:left w:val="none" w:sz="0" w:space="0" w:color="auto"/>
            <w:bottom w:val="none" w:sz="0" w:space="0" w:color="auto"/>
            <w:right w:val="none" w:sz="0" w:space="0" w:color="auto"/>
          </w:divBdr>
        </w:div>
      </w:divsChild>
    </w:div>
    <w:div w:id="497310587">
      <w:bodyDiv w:val="1"/>
      <w:marLeft w:val="0"/>
      <w:marRight w:val="0"/>
      <w:marTop w:val="0"/>
      <w:marBottom w:val="0"/>
      <w:divBdr>
        <w:top w:val="none" w:sz="0" w:space="0" w:color="auto"/>
        <w:left w:val="none" w:sz="0" w:space="0" w:color="auto"/>
        <w:bottom w:val="none" w:sz="0" w:space="0" w:color="auto"/>
        <w:right w:val="none" w:sz="0" w:space="0" w:color="auto"/>
      </w:divBdr>
    </w:div>
    <w:div w:id="547185130">
      <w:bodyDiv w:val="1"/>
      <w:marLeft w:val="0"/>
      <w:marRight w:val="0"/>
      <w:marTop w:val="0"/>
      <w:marBottom w:val="0"/>
      <w:divBdr>
        <w:top w:val="none" w:sz="0" w:space="0" w:color="auto"/>
        <w:left w:val="none" w:sz="0" w:space="0" w:color="auto"/>
        <w:bottom w:val="none" w:sz="0" w:space="0" w:color="auto"/>
        <w:right w:val="none" w:sz="0" w:space="0" w:color="auto"/>
      </w:divBdr>
    </w:div>
    <w:div w:id="549341398">
      <w:bodyDiv w:val="1"/>
      <w:marLeft w:val="0"/>
      <w:marRight w:val="0"/>
      <w:marTop w:val="0"/>
      <w:marBottom w:val="0"/>
      <w:divBdr>
        <w:top w:val="none" w:sz="0" w:space="0" w:color="auto"/>
        <w:left w:val="none" w:sz="0" w:space="0" w:color="auto"/>
        <w:bottom w:val="none" w:sz="0" w:space="0" w:color="auto"/>
        <w:right w:val="none" w:sz="0" w:space="0" w:color="auto"/>
      </w:divBdr>
    </w:div>
    <w:div w:id="565074294">
      <w:bodyDiv w:val="1"/>
      <w:marLeft w:val="0"/>
      <w:marRight w:val="0"/>
      <w:marTop w:val="0"/>
      <w:marBottom w:val="0"/>
      <w:divBdr>
        <w:top w:val="none" w:sz="0" w:space="0" w:color="auto"/>
        <w:left w:val="none" w:sz="0" w:space="0" w:color="auto"/>
        <w:bottom w:val="none" w:sz="0" w:space="0" w:color="auto"/>
        <w:right w:val="none" w:sz="0" w:space="0" w:color="auto"/>
      </w:divBdr>
      <w:divsChild>
        <w:div w:id="692263672">
          <w:marLeft w:val="1973"/>
          <w:marRight w:val="0"/>
          <w:marTop w:val="67"/>
          <w:marBottom w:val="0"/>
          <w:divBdr>
            <w:top w:val="none" w:sz="0" w:space="0" w:color="auto"/>
            <w:left w:val="none" w:sz="0" w:space="0" w:color="auto"/>
            <w:bottom w:val="none" w:sz="0" w:space="0" w:color="auto"/>
            <w:right w:val="none" w:sz="0" w:space="0" w:color="auto"/>
          </w:divBdr>
        </w:div>
      </w:divsChild>
    </w:div>
    <w:div w:id="578178510">
      <w:bodyDiv w:val="1"/>
      <w:marLeft w:val="0"/>
      <w:marRight w:val="0"/>
      <w:marTop w:val="0"/>
      <w:marBottom w:val="0"/>
      <w:divBdr>
        <w:top w:val="none" w:sz="0" w:space="0" w:color="auto"/>
        <w:left w:val="none" w:sz="0" w:space="0" w:color="auto"/>
        <w:bottom w:val="none" w:sz="0" w:space="0" w:color="auto"/>
        <w:right w:val="none" w:sz="0" w:space="0" w:color="auto"/>
      </w:divBdr>
      <w:divsChild>
        <w:div w:id="2075229734">
          <w:marLeft w:val="1973"/>
          <w:marRight w:val="0"/>
          <w:marTop w:val="67"/>
          <w:marBottom w:val="0"/>
          <w:divBdr>
            <w:top w:val="none" w:sz="0" w:space="0" w:color="auto"/>
            <w:left w:val="none" w:sz="0" w:space="0" w:color="auto"/>
            <w:bottom w:val="none" w:sz="0" w:space="0" w:color="auto"/>
            <w:right w:val="none" w:sz="0" w:space="0" w:color="auto"/>
          </w:divBdr>
        </w:div>
      </w:divsChild>
    </w:div>
    <w:div w:id="592668992">
      <w:bodyDiv w:val="1"/>
      <w:marLeft w:val="0"/>
      <w:marRight w:val="0"/>
      <w:marTop w:val="0"/>
      <w:marBottom w:val="0"/>
      <w:divBdr>
        <w:top w:val="none" w:sz="0" w:space="0" w:color="auto"/>
        <w:left w:val="none" w:sz="0" w:space="0" w:color="auto"/>
        <w:bottom w:val="none" w:sz="0" w:space="0" w:color="auto"/>
        <w:right w:val="none" w:sz="0" w:space="0" w:color="auto"/>
      </w:divBdr>
    </w:div>
    <w:div w:id="615795675">
      <w:bodyDiv w:val="1"/>
      <w:marLeft w:val="0"/>
      <w:marRight w:val="0"/>
      <w:marTop w:val="0"/>
      <w:marBottom w:val="0"/>
      <w:divBdr>
        <w:top w:val="none" w:sz="0" w:space="0" w:color="auto"/>
        <w:left w:val="none" w:sz="0" w:space="0" w:color="auto"/>
        <w:bottom w:val="none" w:sz="0" w:space="0" w:color="auto"/>
        <w:right w:val="none" w:sz="0" w:space="0" w:color="auto"/>
      </w:divBdr>
      <w:divsChild>
        <w:div w:id="1051030547">
          <w:marLeft w:val="1267"/>
          <w:marRight w:val="0"/>
          <w:marTop w:val="72"/>
          <w:marBottom w:val="0"/>
          <w:divBdr>
            <w:top w:val="none" w:sz="0" w:space="0" w:color="auto"/>
            <w:left w:val="none" w:sz="0" w:space="0" w:color="auto"/>
            <w:bottom w:val="none" w:sz="0" w:space="0" w:color="auto"/>
            <w:right w:val="none" w:sz="0" w:space="0" w:color="auto"/>
          </w:divBdr>
        </w:div>
      </w:divsChild>
    </w:div>
    <w:div w:id="651525613">
      <w:bodyDiv w:val="1"/>
      <w:marLeft w:val="0"/>
      <w:marRight w:val="0"/>
      <w:marTop w:val="0"/>
      <w:marBottom w:val="0"/>
      <w:divBdr>
        <w:top w:val="none" w:sz="0" w:space="0" w:color="auto"/>
        <w:left w:val="none" w:sz="0" w:space="0" w:color="auto"/>
        <w:bottom w:val="none" w:sz="0" w:space="0" w:color="auto"/>
        <w:right w:val="none" w:sz="0" w:space="0" w:color="auto"/>
      </w:divBdr>
    </w:div>
    <w:div w:id="685444006">
      <w:bodyDiv w:val="1"/>
      <w:marLeft w:val="0"/>
      <w:marRight w:val="0"/>
      <w:marTop w:val="0"/>
      <w:marBottom w:val="0"/>
      <w:divBdr>
        <w:top w:val="none" w:sz="0" w:space="0" w:color="auto"/>
        <w:left w:val="none" w:sz="0" w:space="0" w:color="auto"/>
        <w:bottom w:val="none" w:sz="0" w:space="0" w:color="auto"/>
        <w:right w:val="none" w:sz="0" w:space="0" w:color="auto"/>
      </w:divBdr>
    </w:div>
    <w:div w:id="700475984">
      <w:bodyDiv w:val="1"/>
      <w:marLeft w:val="0"/>
      <w:marRight w:val="0"/>
      <w:marTop w:val="0"/>
      <w:marBottom w:val="0"/>
      <w:divBdr>
        <w:top w:val="none" w:sz="0" w:space="0" w:color="auto"/>
        <w:left w:val="none" w:sz="0" w:space="0" w:color="auto"/>
        <w:bottom w:val="none" w:sz="0" w:space="0" w:color="auto"/>
        <w:right w:val="none" w:sz="0" w:space="0" w:color="auto"/>
      </w:divBdr>
      <w:divsChild>
        <w:div w:id="218517831">
          <w:marLeft w:val="1166"/>
          <w:marRight w:val="0"/>
          <w:marTop w:val="62"/>
          <w:marBottom w:val="0"/>
          <w:divBdr>
            <w:top w:val="none" w:sz="0" w:space="0" w:color="auto"/>
            <w:left w:val="none" w:sz="0" w:space="0" w:color="auto"/>
            <w:bottom w:val="none" w:sz="0" w:space="0" w:color="auto"/>
            <w:right w:val="none" w:sz="0" w:space="0" w:color="auto"/>
          </w:divBdr>
        </w:div>
        <w:div w:id="270742587">
          <w:marLeft w:val="547"/>
          <w:marRight w:val="0"/>
          <w:marTop w:val="72"/>
          <w:marBottom w:val="0"/>
          <w:divBdr>
            <w:top w:val="none" w:sz="0" w:space="0" w:color="auto"/>
            <w:left w:val="none" w:sz="0" w:space="0" w:color="auto"/>
            <w:bottom w:val="none" w:sz="0" w:space="0" w:color="auto"/>
            <w:right w:val="none" w:sz="0" w:space="0" w:color="auto"/>
          </w:divBdr>
        </w:div>
        <w:div w:id="275606265">
          <w:marLeft w:val="1166"/>
          <w:marRight w:val="0"/>
          <w:marTop w:val="62"/>
          <w:marBottom w:val="0"/>
          <w:divBdr>
            <w:top w:val="none" w:sz="0" w:space="0" w:color="auto"/>
            <w:left w:val="none" w:sz="0" w:space="0" w:color="auto"/>
            <w:bottom w:val="none" w:sz="0" w:space="0" w:color="auto"/>
            <w:right w:val="none" w:sz="0" w:space="0" w:color="auto"/>
          </w:divBdr>
        </w:div>
        <w:div w:id="353658630">
          <w:marLeft w:val="1166"/>
          <w:marRight w:val="0"/>
          <w:marTop w:val="62"/>
          <w:marBottom w:val="0"/>
          <w:divBdr>
            <w:top w:val="none" w:sz="0" w:space="0" w:color="auto"/>
            <w:left w:val="none" w:sz="0" w:space="0" w:color="auto"/>
            <w:bottom w:val="none" w:sz="0" w:space="0" w:color="auto"/>
            <w:right w:val="none" w:sz="0" w:space="0" w:color="auto"/>
          </w:divBdr>
        </w:div>
        <w:div w:id="474030276">
          <w:marLeft w:val="547"/>
          <w:marRight w:val="0"/>
          <w:marTop w:val="72"/>
          <w:marBottom w:val="0"/>
          <w:divBdr>
            <w:top w:val="none" w:sz="0" w:space="0" w:color="auto"/>
            <w:left w:val="none" w:sz="0" w:space="0" w:color="auto"/>
            <w:bottom w:val="none" w:sz="0" w:space="0" w:color="auto"/>
            <w:right w:val="none" w:sz="0" w:space="0" w:color="auto"/>
          </w:divBdr>
        </w:div>
        <w:div w:id="515927235">
          <w:marLeft w:val="547"/>
          <w:marRight w:val="0"/>
          <w:marTop w:val="72"/>
          <w:marBottom w:val="0"/>
          <w:divBdr>
            <w:top w:val="none" w:sz="0" w:space="0" w:color="auto"/>
            <w:left w:val="none" w:sz="0" w:space="0" w:color="auto"/>
            <w:bottom w:val="none" w:sz="0" w:space="0" w:color="auto"/>
            <w:right w:val="none" w:sz="0" w:space="0" w:color="auto"/>
          </w:divBdr>
        </w:div>
        <w:div w:id="543713948">
          <w:marLeft w:val="1166"/>
          <w:marRight w:val="0"/>
          <w:marTop w:val="62"/>
          <w:marBottom w:val="0"/>
          <w:divBdr>
            <w:top w:val="none" w:sz="0" w:space="0" w:color="auto"/>
            <w:left w:val="none" w:sz="0" w:space="0" w:color="auto"/>
            <w:bottom w:val="none" w:sz="0" w:space="0" w:color="auto"/>
            <w:right w:val="none" w:sz="0" w:space="0" w:color="auto"/>
          </w:divBdr>
        </w:div>
        <w:div w:id="754398435">
          <w:marLeft w:val="547"/>
          <w:marRight w:val="0"/>
          <w:marTop w:val="72"/>
          <w:marBottom w:val="0"/>
          <w:divBdr>
            <w:top w:val="none" w:sz="0" w:space="0" w:color="auto"/>
            <w:left w:val="none" w:sz="0" w:space="0" w:color="auto"/>
            <w:bottom w:val="none" w:sz="0" w:space="0" w:color="auto"/>
            <w:right w:val="none" w:sz="0" w:space="0" w:color="auto"/>
          </w:divBdr>
        </w:div>
        <w:div w:id="760101128">
          <w:marLeft w:val="1166"/>
          <w:marRight w:val="0"/>
          <w:marTop w:val="62"/>
          <w:marBottom w:val="0"/>
          <w:divBdr>
            <w:top w:val="none" w:sz="0" w:space="0" w:color="auto"/>
            <w:left w:val="none" w:sz="0" w:space="0" w:color="auto"/>
            <w:bottom w:val="none" w:sz="0" w:space="0" w:color="auto"/>
            <w:right w:val="none" w:sz="0" w:space="0" w:color="auto"/>
          </w:divBdr>
        </w:div>
        <w:div w:id="861892632">
          <w:marLeft w:val="1166"/>
          <w:marRight w:val="0"/>
          <w:marTop w:val="62"/>
          <w:marBottom w:val="0"/>
          <w:divBdr>
            <w:top w:val="none" w:sz="0" w:space="0" w:color="auto"/>
            <w:left w:val="none" w:sz="0" w:space="0" w:color="auto"/>
            <w:bottom w:val="none" w:sz="0" w:space="0" w:color="auto"/>
            <w:right w:val="none" w:sz="0" w:space="0" w:color="auto"/>
          </w:divBdr>
        </w:div>
        <w:div w:id="867257428">
          <w:marLeft w:val="1166"/>
          <w:marRight w:val="0"/>
          <w:marTop w:val="62"/>
          <w:marBottom w:val="0"/>
          <w:divBdr>
            <w:top w:val="none" w:sz="0" w:space="0" w:color="auto"/>
            <w:left w:val="none" w:sz="0" w:space="0" w:color="auto"/>
            <w:bottom w:val="none" w:sz="0" w:space="0" w:color="auto"/>
            <w:right w:val="none" w:sz="0" w:space="0" w:color="auto"/>
          </w:divBdr>
        </w:div>
        <w:div w:id="1002242692">
          <w:marLeft w:val="1166"/>
          <w:marRight w:val="0"/>
          <w:marTop w:val="62"/>
          <w:marBottom w:val="0"/>
          <w:divBdr>
            <w:top w:val="none" w:sz="0" w:space="0" w:color="auto"/>
            <w:left w:val="none" w:sz="0" w:space="0" w:color="auto"/>
            <w:bottom w:val="none" w:sz="0" w:space="0" w:color="auto"/>
            <w:right w:val="none" w:sz="0" w:space="0" w:color="auto"/>
          </w:divBdr>
        </w:div>
        <w:div w:id="1013607346">
          <w:marLeft w:val="1166"/>
          <w:marRight w:val="0"/>
          <w:marTop w:val="62"/>
          <w:marBottom w:val="0"/>
          <w:divBdr>
            <w:top w:val="none" w:sz="0" w:space="0" w:color="auto"/>
            <w:left w:val="none" w:sz="0" w:space="0" w:color="auto"/>
            <w:bottom w:val="none" w:sz="0" w:space="0" w:color="auto"/>
            <w:right w:val="none" w:sz="0" w:space="0" w:color="auto"/>
          </w:divBdr>
        </w:div>
        <w:div w:id="1169365664">
          <w:marLeft w:val="547"/>
          <w:marRight w:val="0"/>
          <w:marTop w:val="72"/>
          <w:marBottom w:val="0"/>
          <w:divBdr>
            <w:top w:val="none" w:sz="0" w:space="0" w:color="auto"/>
            <w:left w:val="none" w:sz="0" w:space="0" w:color="auto"/>
            <w:bottom w:val="none" w:sz="0" w:space="0" w:color="auto"/>
            <w:right w:val="none" w:sz="0" w:space="0" w:color="auto"/>
          </w:divBdr>
        </w:div>
        <w:div w:id="1266579634">
          <w:marLeft w:val="547"/>
          <w:marRight w:val="0"/>
          <w:marTop w:val="72"/>
          <w:marBottom w:val="0"/>
          <w:divBdr>
            <w:top w:val="none" w:sz="0" w:space="0" w:color="auto"/>
            <w:left w:val="none" w:sz="0" w:space="0" w:color="auto"/>
            <w:bottom w:val="none" w:sz="0" w:space="0" w:color="auto"/>
            <w:right w:val="none" w:sz="0" w:space="0" w:color="auto"/>
          </w:divBdr>
        </w:div>
        <w:div w:id="1613199074">
          <w:marLeft w:val="1166"/>
          <w:marRight w:val="0"/>
          <w:marTop w:val="62"/>
          <w:marBottom w:val="0"/>
          <w:divBdr>
            <w:top w:val="none" w:sz="0" w:space="0" w:color="auto"/>
            <w:left w:val="none" w:sz="0" w:space="0" w:color="auto"/>
            <w:bottom w:val="none" w:sz="0" w:space="0" w:color="auto"/>
            <w:right w:val="none" w:sz="0" w:space="0" w:color="auto"/>
          </w:divBdr>
        </w:div>
        <w:div w:id="1635328799">
          <w:marLeft w:val="1166"/>
          <w:marRight w:val="0"/>
          <w:marTop w:val="62"/>
          <w:marBottom w:val="0"/>
          <w:divBdr>
            <w:top w:val="none" w:sz="0" w:space="0" w:color="auto"/>
            <w:left w:val="none" w:sz="0" w:space="0" w:color="auto"/>
            <w:bottom w:val="none" w:sz="0" w:space="0" w:color="auto"/>
            <w:right w:val="none" w:sz="0" w:space="0" w:color="auto"/>
          </w:divBdr>
        </w:div>
        <w:div w:id="1645156795">
          <w:marLeft w:val="547"/>
          <w:marRight w:val="0"/>
          <w:marTop w:val="72"/>
          <w:marBottom w:val="0"/>
          <w:divBdr>
            <w:top w:val="none" w:sz="0" w:space="0" w:color="auto"/>
            <w:left w:val="none" w:sz="0" w:space="0" w:color="auto"/>
            <w:bottom w:val="none" w:sz="0" w:space="0" w:color="auto"/>
            <w:right w:val="none" w:sz="0" w:space="0" w:color="auto"/>
          </w:divBdr>
        </w:div>
        <w:div w:id="1681657595">
          <w:marLeft w:val="1166"/>
          <w:marRight w:val="0"/>
          <w:marTop w:val="62"/>
          <w:marBottom w:val="0"/>
          <w:divBdr>
            <w:top w:val="none" w:sz="0" w:space="0" w:color="auto"/>
            <w:left w:val="none" w:sz="0" w:space="0" w:color="auto"/>
            <w:bottom w:val="none" w:sz="0" w:space="0" w:color="auto"/>
            <w:right w:val="none" w:sz="0" w:space="0" w:color="auto"/>
          </w:divBdr>
        </w:div>
        <w:div w:id="1723212081">
          <w:marLeft w:val="1166"/>
          <w:marRight w:val="0"/>
          <w:marTop w:val="62"/>
          <w:marBottom w:val="0"/>
          <w:divBdr>
            <w:top w:val="none" w:sz="0" w:space="0" w:color="auto"/>
            <w:left w:val="none" w:sz="0" w:space="0" w:color="auto"/>
            <w:bottom w:val="none" w:sz="0" w:space="0" w:color="auto"/>
            <w:right w:val="none" w:sz="0" w:space="0" w:color="auto"/>
          </w:divBdr>
        </w:div>
        <w:div w:id="1980725691">
          <w:marLeft w:val="1166"/>
          <w:marRight w:val="0"/>
          <w:marTop w:val="62"/>
          <w:marBottom w:val="0"/>
          <w:divBdr>
            <w:top w:val="none" w:sz="0" w:space="0" w:color="auto"/>
            <w:left w:val="none" w:sz="0" w:space="0" w:color="auto"/>
            <w:bottom w:val="none" w:sz="0" w:space="0" w:color="auto"/>
            <w:right w:val="none" w:sz="0" w:space="0" w:color="auto"/>
          </w:divBdr>
        </w:div>
        <w:div w:id="1992128613">
          <w:marLeft w:val="1166"/>
          <w:marRight w:val="0"/>
          <w:marTop w:val="62"/>
          <w:marBottom w:val="0"/>
          <w:divBdr>
            <w:top w:val="none" w:sz="0" w:space="0" w:color="auto"/>
            <w:left w:val="none" w:sz="0" w:space="0" w:color="auto"/>
            <w:bottom w:val="none" w:sz="0" w:space="0" w:color="auto"/>
            <w:right w:val="none" w:sz="0" w:space="0" w:color="auto"/>
          </w:divBdr>
        </w:div>
        <w:div w:id="2040736912">
          <w:marLeft w:val="1166"/>
          <w:marRight w:val="0"/>
          <w:marTop w:val="62"/>
          <w:marBottom w:val="0"/>
          <w:divBdr>
            <w:top w:val="none" w:sz="0" w:space="0" w:color="auto"/>
            <w:left w:val="none" w:sz="0" w:space="0" w:color="auto"/>
            <w:bottom w:val="none" w:sz="0" w:space="0" w:color="auto"/>
            <w:right w:val="none" w:sz="0" w:space="0" w:color="auto"/>
          </w:divBdr>
        </w:div>
        <w:div w:id="2050184055">
          <w:marLeft w:val="547"/>
          <w:marRight w:val="0"/>
          <w:marTop w:val="72"/>
          <w:marBottom w:val="0"/>
          <w:divBdr>
            <w:top w:val="none" w:sz="0" w:space="0" w:color="auto"/>
            <w:left w:val="none" w:sz="0" w:space="0" w:color="auto"/>
            <w:bottom w:val="none" w:sz="0" w:space="0" w:color="auto"/>
            <w:right w:val="none" w:sz="0" w:space="0" w:color="auto"/>
          </w:divBdr>
        </w:div>
        <w:div w:id="2050832320">
          <w:marLeft w:val="1166"/>
          <w:marRight w:val="0"/>
          <w:marTop w:val="62"/>
          <w:marBottom w:val="0"/>
          <w:divBdr>
            <w:top w:val="none" w:sz="0" w:space="0" w:color="auto"/>
            <w:left w:val="none" w:sz="0" w:space="0" w:color="auto"/>
            <w:bottom w:val="none" w:sz="0" w:space="0" w:color="auto"/>
            <w:right w:val="none" w:sz="0" w:space="0" w:color="auto"/>
          </w:divBdr>
        </w:div>
        <w:div w:id="2144158420">
          <w:marLeft w:val="1166"/>
          <w:marRight w:val="0"/>
          <w:marTop w:val="62"/>
          <w:marBottom w:val="0"/>
          <w:divBdr>
            <w:top w:val="none" w:sz="0" w:space="0" w:color="auto"/>
            <w:left w:val="none" w:sz="0" w:space="0" w:color="auto"/>
            <w:bottom w:val="none" w:sz="0" w:space="0" w:color="auto"/>
            <w:right w:val="none" w:sz="0" w:space="0" w:color="auto"/>
          </w:divBdr>
        </w:div>
      </w:divsChild>
    </w:div>
    <w:div w:id="717624804">
      <w:bodyDiv w:val="1"/>
      <w:marLeft w:val="0"/>
      <w:marRight w:val="0"/>
      <w:marTop w:val="0"/>
      <w:marBottom w:val="0"/>
      <w:divBdr>
        <w:top w:val="none" w:sz="0" w:space="0" w:color="auto"/>
        <w:left w:val="none" w:sz="0" w:space="0" w:color="auto"/>
        <w:bottom w:val="none" w:sz="0" w:space="0" w:color="auto"/>
        <w:right w:val="none" w:sz="0" w:space="0" w:color="auto"/>
      </w:divBdr>
      <w:divsChild>
        <w:div w:id="323702962">
          <w:marLeft w:val="1973"/>
          <w:marRight w:val="0"/>
          <w:marTop w:val="72"/>
          <w:marBottom w:val="0"/>
          <w:divBdr>
            <w:top w:val="none" w:sz="0" w:space="0" w:color="auto"/>
            <w:left w:val="none" w:sz="0" w:space="0" w:color="auto"/>
            <w:bottom w:val="none" w:sz="0" w:space="0" w:color="auto"/>
            <w:right w:val="none" w:sz="0" w:space="0" w:color="auto"/>
          </w:divBdr>
        </w:div>
        <w:div w:id="528297941">
          <w:marLeft w:val="1973"/>
          <w:marRight w:val="0"/>
          <w:marTop w:val="72"/>
          <w:marBottom w:val="0"/>
          <w:divBdr>
            <w:top w:val="none" w:sz="0" w:space="0" w:color="auto"/>
            <w:left w:val="none" w:sz="0" w:space="0" w:color="auto"/>
            <w:bottom w:val="none" w:sz="0" w:space="0" w:color="auto"/>
            <w:right w:val="none" w:sz="0" w:space="0" w:color="auto"/>
          </w:divBdr>
        </w:div>
        <w:div w:id="1675646329">
          <w:marLeft w:val="2707"/>
          <w:marRight w:val="0"/>
          <w:marTop w:val="72"/>
          <w:marBottom w:val="0"/>
          <w:divBdr>
            <w:top w:val="none" w:sz="0" w:space="0" w:color="auto"/>
            <w:left w:val="none" w:sz="0" w:space="0" w:color="auto"/>
            <w:bottom w:val="none" w:sz="0" w:space="0" w:color="auto"/>
            <w:right w:val="none" w:sz="0" w:space="0" w:color="auto"/>
          </w:divBdr>
        </w:div>
        <w:div w:id="1968196860">
          <w:marLeft w:val="1973"/>
          <w:marRight w:val="0"/>
          <w:marTop w:val="72"/>
          <w:marBottom w:val="0"/>
          <w:divBdr>
            <w:top w:val="none" w:sz="0" w:space="0" w:color="auto"/>
            <w:left w:val="none" w:sz="0" w:space="0" w:color="auto"/>
            <w:bottom w:val="none" w:sz="0" w:space="0" w:color="auto"/>
            <w:right w:val="none" w:sz="0" w:space="0" w:color="auto"/>
          </w:divBdr>
        </w:div>
      </w:divsChild>
    </w:div>
    <w:div w:id="754205433">
      <w:bodyDiv w:val="1"/>
      <w:marLeft w:val="0"/>
      <w:marRight w:val="0"/>
      <w:marTop w:val="0"/>
      <w:marBottom w:val="0"/>
      <w:divBdr>
        <w:top w:val="none" w:sz="0" w:space="0" w:color="auto"/>
        <w:left w:val="none" w:sz="0" w:space="0" w:color="auto"/>
        <w:bottom w:val="none" w:sz="0" w:space="0" w:color="auto"/>
        <w:right w:val="none" w:sz="0" w:space="0" w:color="auto"/>
      </w:divBdr>
    </w:div>
    <w:div w:id="827751455">
      <w:bodyDiv w:val="1"/>
      <w:marLeft w:val="0"/>
      <w:marRight w:val="0"/>
      <w:marTop w:val="0"/>
      <w:marBottom w:val="0"/>
      <w:divBdr>
        <w:top w:val="none" w:sz="0" w:space="0" w:color="auto"/>
        <w:left w:val="none" w:sz="0" w:space="0" w:color="auto"/>
        <w:bottom w:val="none" w:sz="0" w:space="0" w:color="auto"/>
        <w:right w:val="none" w:sz="0" w:space="0" w:color="auto"/>
      </w:divBdr>
    </w:div>
    <w:div w:id="914322298">
      <w:bodyDiv w:val="1"/>
      <w:marLeft w:val="0"/>
      <w:marRight w:val="0"/>
      <w:marTop w:val="0"/>
      <w:marBottom w:val="0"/>
      <w:divBdr>
        <w:top w:val="none" w:sz="0" w:space="0" w:color="auto"/>
        <w:left w:val="none" w:sz="0" w:space="0" w:color="auto"/>
        <w:bottom w:val="none" w:sz="0" w:space="0" w:color="auto"/>
        <w:right w:val="none" w:sz="0" w:space="0" w:color="auto"/>
      </w:divBdr>
      <w:divsChild>
        <w:div w:id="176968464">
          <w:marLeft w:val="1973"/>
          <w:marRight w:val="0"/>
          <w:marTop w:val="67"/>
          <w:marBottom w:val="0"/>
          <w:divBdr>
            <w:top w:val="none" w:sz="0" w:space="0" w:color="auto"/>
            <w:left w:val="none" w:sz="0" w:space="0" w:color="auto"/>
            <w:bottom w:val="none" w:sz="0" w:space="0" w:color="auto"/>
            <w:right w:val="none" w:sz="0" w:space="0" w:color="auto"/>
          </w:divBdr>
        </w:div>
      </w:divsChild>
    </w:div>
    <w:div w:id="943223130">
      <w:bodyDiv w:val="1"/>
      <w:marLeft w:val="0"/>
      <w:marRight w:val="0"/>
      <w:marTop w:val="0"/>
      <w:marBottom w:val="0"/>
      <w:divBdr>
        <w:top w:val="none" w:sz="0" w:space="0" w:color="auto"/>
        <w:left w:val="none" w:sz="0" w:space="0" w:color="auto"/>
        <w:bottom w:val="none" w:sz="0" w:space="0" w:color="auto"/>
        <w:right w:val="none" w:sz="0" w:space="0" w:color="auto"/>
      </w:divBdr>
      <w:divsChild>
        <w:div w:id="354699609">
          <w:marLeft w:val="274"/>
          <w:marRight w:val="0"/>
          <w:marTop w:val="0"/>
          <w:marBottom w:val="0"/>
          <w:divBdr>
            <w:top w:val="none" w:sz="0" w:space="0" w:color="auto"/>
            <w:left w:val="none" w:sz="0" w:space="0" w:color="auto"/>
            <w:bottom w:val="none" w:sz="0" w:space="0" w:color="auto"/>
            <w:right w:val="none" w:sz="0" w:space="0" w:color="auto"/>
          </w:divBdr>
        </w:div>
        <w:div w:id="870846729">
          <w:marLeft w:val="274"/>
          <w:marRight w:val="0"/>
          <w:marTop w:val="0"/>
          <w:marBottom w:val="0"/>
          <w:divBdr>
            <w:top w:val="none" w:sz="0" w:space="0" w:color="auto"/>
            <w:left w:val="none" w:sz="0" w:space="0" w:color="auto"/>
            <w:bottom w:val="none" w:sz="0" w:space="0" w:color="auto"/>
            <w:right w:val="none" w:sz="0" w:space="0" w:color="auto"/>
          </w:divBdr>
        </w:div>
        <w:div w:id="1303149875">
          <w:marLeft w:val="274"/>
          <w:marRight w:val="0"/>
          <w:marTop w:val="0"/>
          <w:marBottom w:val="0"/>
          <w:divBdr>
            <w:top w:val="none" w:sz="0" w:space="0" w:color="auto"/>
            <w:left w:val="none" w:sz="0" w:space="0" w:color="auto"/>
            <w:bottom w:val="none" w:sz="0" w:space="0" w:color="auto"/>
            <w:right w:val="none" w:sz="0" w:space="0" w:color="auto"/>
          </w:divBdr>
        </w:div>
        <w:div w:id="1966349631">
          <w:marLeft w:val="274"/>
          <w:marRight w:val="0"/>
          <w:marTop w:val="0"/>
          <w:marBottom w:val="0"/>
          <w:divBdr>
            <w:top w:val="none" w:sz="0" w:space="0" w:color="auto"/>
            <w:left w:val="none" w:sz="0" w:space="0" w:color="auto"/>
            <w:bottom w:val="none" w:sz="0" w:space="0" w:color="auto"/>
            <w:right w:val="none" w:sz="0" w:space="0" w:color="auto"/>
          </w:divBdr>
        </w:div>
      </w:divsChild>
    </w:div>
    <w:div w:id="966273962">
      <w:bodyDiv w:val="1"/>
      <w:marLeft w:val="0"/>
      <w:marRight w:val="0"/>
      <w:marTop w:val="0"/>
      <w:marBottom w:val="0"/>
      <w:divBdr>
        <w:top w:val="none" w:sz="0" w:space="0" w:color="auto"/>
        <w:left w:val="none" w:sz="0" w:space="0" w:color="auto"/>
        <w:bottom w:val="none" w:sz="0" w:space="0" w:color="auto"/>
        <w:right w:val="none" w:sz="0" w:space="0" w:color="auto"/>
      </w:divBdr>
    </w:div>
    <w:div w:id="972104756">
      <w:bodyDiv w:val="1"/>
      <w:marLeft w:val="0"/>
      <w:marRight w:val="0"/>
      <w:marTop w:val="0"/>
      <w:marBottom w:val="0"/>
      <w:divBdr>
        <w:top w:val="none" w:sz="0" w:space="0" w:color="auto"/>
        <w:left w:val="none" w:sz="0" w:space="0" w:color="auto"/>
        <w:bottom w:val="none" w:sz="0" w:space="0" w:color="auto"/>
        <w:right w:val="none" w:sz="0" w:space="0" w:color="auto"/>
      </w:divBdr>
      <w:divsChild>
        <w:div w:id="32730019">
          <w:marLeft w:val="1166"/>
          <w:marRight w:val="0"/>
          <w:marTop w:val="72"/>
          <w:marBottom w:val="0"/>
          <w:divBdr>
            <w:top w:val="none" w:sz="0" w:space="0" w:color="auto"/>
            <w:left w:val="none" w:sz="0" w:space="0" w:color="auto"/>
            <w:bottom w:val="none" w:sz="0" w:space="0" w:color="auto"/>
            <w:right w:val="none" w:sz="0" w:space="0" w:color="auto"/>
          </w:divBdr>
        </w:div>
        <w:div w:id="42874158">
          <w:marLeft w:val="1800"/>
          <w:marRight w:val="0"/>
          <w:marTop w:val="62"/>
          <w:marBottom w:val="0"/>
          <w:divBdr>
            <w:top w:val="none" w:sz="0" w:space="0" w:color="auto"/>
            <w:left w:val="none" w:sz="0" w:space="0" w:color="auto"/>
            <w:bottom w:val="none" w:sz="0" w:space="0" w:color="auto"/>
            <w:right w:val="none" w:sz="0" w:space="0" w:color="auto"/>
          </w:divBdr>
        </w:div>
        <w:div w:id="206839744">
          <w:marLeft w:val="1166"/>
          <w:marRight w:val="0"/>
          <w:marTop w:val="72"/>
          <w:marBottom w:val="0"/>
          <w:divBdr>
            <w:top w:val="none" w:sz="0" w:space="0" w:color="auto"/>
            <w:left w:val="none" w:sz="0" w:space="0" w:color="auto"/>
            <w:bottom w:val="none" w:sz="0" w:space="0" w:color="auto"/>
            <w:right w:val="none" w:sz="0" w:space="0" w:color="auto"/>
          </w:divBdr>
        </w:div>
        <w:div w:id="230507192">
          <w:marLeft w:val="547"/>
          <w:marRight w:val="0"/>
          <w:marTop w:val="86"/>
          <w:marBottom w:val="0"/>
          <w:divBdr>
            <w:top w:val="none" w:sz="0" w:space="0" w:color="auto"/>
            <w:left w:val="none" w:sz="0" w:space="0" w:color="auto"/>
            <w:bottom w:val="none" w:sz="0" w:space="0" w:color="auto"/>
            <w:right w:val="none" w:sz="0" w:space="0" w:color="auto"/>
          </w:divBdr>
        </w:div>
        <w:div w:id="711879201">
          <w:marLeft w:val="547"/>
          <w:marRight w:val="0"/>
          <w:marTop w:val="86"/>
          <w:marBottom w:val="0"/>
          <w:divBdr>
            <w:top w:val="none" w:sz="0" w:space="0" w:color="auto"/>
            <w:left w:val="none" w:sz="0" w:space="0" w:color="auto"/>
            <w:bottom w:val="none" w:sz="0" w:space="0" w:color="auto"/>
            <w:right w:val="none" w:sz="0" w:space="0" w:color="auto"/>
          </w:divBdr>
        </w:div>
        <w:div w:id="758058249">
          <w:marLeft w:val="1166"/>
          <w:marRight w:val="0"/>
          <w:marTop w:val="72"/>
          <w:marBottom w:val="0"/>
          <w:divBdr>
            <w:top w:val="none" w:sz="0" w:space="0" w:color="auto"/>
            <w:left w:val="none" w:sz="0" w:space="0" w:color="auto"/>
            <w:bottom w:val="none" w:sz="0" w:space="0" w:color="auto"/>
            <w:right w:val="none" w:sz="0" w:space="0" w:color="auto"/>
          </w:divBdr>
        </w:div>
        <w:div w:id="819805368">
          <w:marLeft w:val="547"/>
          <w:marRight w:val="0"/>
          <w:marTop w:val="86"/>
          <w:marBottom w:val="0"/>
          <w:divBdr>
            <w:top w:val="none" w:sz="0" w:space="0" w:color="auto"/>
            <w:left w:val="none" w:sz="0" w:space="0" w:color="auto"/>
            <w:bottom w:val="none" w:sz="0" w:space="0" w:color="auto"/>
            <w:right w:val="none" w:sz="0" w:space="0" w:color="auto"/>
          </w:divBdr>
        </w:div>
        <w:div w:id="894005701">
          <w:marLeft w:val="1166"/>
          <w:marRight w:val="0"/>
          <w:marTop w:val="72"/>
          <w:marBottom w:val="0"/>
          <w:divBdr>
            <w:top w:val="none" w:sz="0" w:space="0" w:color="auto"/>
            <w:left w:val="none" w:sz="0" w:space="0" w:color="auto"/>
            <w:bottom w:val="none" w:sz="0" w:space="0" w:color="auto"/>
            <w:right w:val="none" w:sz="0" w:space="0" w:color="auto"/>
          </w:divBdr>
        </w:div>
        <w:div w:id="1029986507">
          <w:marLeft w:val="1166"/>
          <w:marRight w:val="0"/>
          <w:marTop w:val="72"/>
          <w:marBottom w:val="0"/>
          <w:divBdr>
            <w:top w:val="none" w:sz="0" w:space="0" w:color="auto"/>
            <w:left w:val="none" w:sz="0" w:space="0" w:color="auto"/>
            <w:bottom w:val="none" w:sz="0" w:space="0" w:color="auto"/>
            <w:right w:val="none" w:sz="0" w:space="0" w:color="auto"/>
          </w:divBdr>
        </w:div>
        <w:div w:id="1094474143">
          <w:marLeft w:val="547"/>
          <w:marRight w:val="0"/>
          <w:marTop w:val="86"/>
          <w:marBottom w:val="0"/>
          <w:divBdr>
            <w:top w:val="none" w:sz="0" w:space="0" w:color="auto"/>
            <w:left w:val="none" w:sz="0" w:space="0" w:color="auto"/>
            <w:bottom w:val="none" w:sz="0" w:space="0" w:color="auto"/>
            <w:right w:val="none" w:sz="0" w:space="0" w:color="auto"/>
          </w:divBdr>
        </w:div>
        <w:div w:id="1133868502">
          <w:marLeft w:val="547"/>
          <w:marRight w:val="0"/>
          <w:marTop w:val="86"/>
          <w:marBottom w:val="0"/>
          <w:divBdr>
            <w:top w:val="none" w:sz="0" w:space="0" w:color="auto"/>
            <w:left w:val="none" w:sz="0" w:space="0" w:color="auto"/>
            <w:bottom w:val="none" w:sz="0" w:space="0" w:color="auto"/>
            <w:right w:val="none" w:sz="0" w:space="0" w:color="auto"/>
          </w:divBdr>
        </w:div>
        <w:div w:id="1618486271">
          <w:marLeft w:val="1166"/>
          <w:marRight w:val="0"/>
          <w:marTop w:val="72"/>
          <w:marBottom w:val="0"/>
          <w:divBdr>
            <w:top w:val="none" w:sz="0" w:space="0" w:color="auto"/>
            <w:left w:val="none" w:sz="0" w:space="0" w:color="auto"/>
            <w:bottom w:val="none" w:sz="0" w:space="0" w:color="auto"/>
            <w:right w:val="none" w:sz="0" w:space="0" w:color="auto"/>
          </w:divBdr>
        </w:div>
      </w:divsChild>
    </w:div>
    <w:div w:id="980617440">
      <w:bodyDiv w:val="1"/>
      <w:marLeft w:val="0"/>
      <w:marRight w:val="0"/>
      <w:marTop w:val="0"/>
      <w:marBottom w:val="0"/>
      <w:divBdr>
        <w:top w:val="none" w:sz="0" w:space="0" w:color="auto"/>
        <w:left w:val="none" w:sz="0" w:space="0" w:color="auto"/>
        <w:bottom w:val="none" w:sz="0" w:space="0" w:color="auto"/>
        <w:right w:val="none" w:sz="0" w:space="0" w:color="auto"/>
      </w:divBdr>
      <w:divsChild>
        <w:div w:id="175311365">
          <w:marLeft w:val="994"/>
          <w:marRight w:val="0"/>
          <w:marTop w:val="84"/>
          <w:marBottom w:val="84"/>
          <w:divBdr>
            <w:top w:val="none" w:sz="0" w:space="0" w:color="auto"/>
            <w:left w:val="none" w:sz="0" w:space="0" w:color="auto"/>
            <w:bottom w:val="none" w:sz="0" w:space="0" w:color="auto"/>
            <w:right w:val="none" w:sz="0" w:space="0" w:color="auto"/>
          </w:divBdr>
        </w:div>
        <w:div w:id="289240875">
          <w:marLeft w:val="994"/>
          <w:marRight w:val="0"/>
          <w:marTop w:val="84"/>
          <w:marBottom w:val="84"/>
          <w:divBdr>
            <w:top w:val="none" w:sz="0" w:space="0" w:color="auto"/>
            <w:left w:val="none" w:sz="0" w:space="0" w:color="auto"/>
            <w:bottom w:val="none" w:sz="0" w:space="0" w:color="auto"/>
            <w:right w:val="none" w:sz="0" w:space="0" w:color="auto"/>
          </w:divBdr>
        </w:div>
        <w:div w:id="491021508">
          <w:marLeft w:val="994"/>
          <w:marRight w:val="0"/>
          <w:marTop w:val="84"/>
          <w:marBottom w:val="84"/>
          <w:divBdr>
            <w:top w:val="none" w:sz="0" w:space="0" w:color="auto"/>
            <w:left w:val="none" w:sz="0" w:space="0" w:color="auto"/>
            <w:bottom w:val="none" w:sz="0" w:space="0" w:color="auto"/>
            <w:right w:val="none" w:sz="0" w:space="0" w:color="auto"/>
          </w:divBdr>
        </w:div>
        <w:div w:id="611475923">
          <w:marLeft w:val="994"/>
          <w:marRight w:val="0"/>
          <w:marTop w:val="84"/>
          <w:marBottom w:val="84"/>
          <w:divBdr>
            <w:top w:val="none" w:sz="0" w:space="0" w:color="auto"/>
            <w:left w:val="none" w:sz="0" w:space="0" w:color="auto"/>
            <w:bottom w:val="none" w:sz="0" w:space="0" w:color="auto"/>
            <w:right w:val="none" w:sz="0" w:space="0" w:color="auto"/>
          </w:divBdr>
        </w:div>
        <w:div w:id="932475556">
          <w:marLeft w:val="994"/>
          <w:marRight w:val="0"/>
          <w:marTop w:val="84"/>
          <w:marBottom w:val="84"/>
          <w:divBdr>
            <w:top w:val="none" w:sz="0" w:space="0" w:color="auto"/>
            <w:left w:val="none" w:sz="0" w:space="0" w:color="auto"/>
            <w:bottom w:val="none" w:sz="0" w:space="0" w:color="auto"/>
            <w:right w:val="none" w:sz="0" w:space="0" w:color="auto"/>
          </w:divBdr>
        </w:div>
        <w:div w:id="1040789040">
          <w:marLeft w:val="994"/>
          <w:marRight w:val="0"/>
          <w:marTop w:val="84"/>
          <w:marBottom w:val="84"/>
          <w:divBdr>
            <w:top w:val="none" w:sz="0" w:space="0" w:color="auto"/>
            <w:left w:val="none" w:sz="0" w:space="0" w:color="auto"/>
            <w:bottom w:val="none" w:sz="0" w:space="0" w:color="auto"/>
            <w:right w:val="none" w:sz="0" w:space="0" w:color="auto"/>
          </w:divBdr>
        </w:div>
        <w:div w:id="1139612266">
          <w:marLeft w:val="994"/>
          <w:marRight w:val="0"/>
          <w:marTop w:val="84"/>
          <w:marBottom w:val="84"/>
          <w:divBdr>
            <w:top w:val="none" w:sz="0" w:space="0" w:color="auto"/>
            <w:left w:val="none" w:sz="0" w:space="0" w:color="auto"/>
            <w:bottom w:val="none" w:sz="0" w:space="0" w:color="auto"/>
            <w:right w:val="none" w:sz="0" w:space="0" w:color="auto"/>
          </w:divBdr>
        </w:div>
        <w:div w:id="1147939839">
          <w:marLeft w:val="994"/>
          <w:marRight w:val="0"/>
          <w:marTop w:val="84"/>
          <w:marBottom w:val="84"/>
          <w:divBdr>
            <w:top w:val="none" w:sz="0" w:space="0" w:color="auto"/>
            <w:left w:val="none" w:sz="0" w:space="0" w:color="auto"/>
            <w:bottom w:val="none" w:sz="0" w:space="0" w:color="auto"/>
            <w:right w:val="none" w:sz="0" w:space="0" w:color="auto"/>
          </w:divBdr>
        </w:div>
        <w:div w:id="1296985486">
          <w:marLeft w:val="994"/>
          <w:marRight w:val="0"/>
          <w:marTop w:val="84"/>
          <w:marBottom w:val="84"/>
          <w:divBdr>
            <w:top w:val="none" w:sz="0" w:space="0" w:color="auto"/>
            <w:left w:val="none" w:sz="0" w:space="0" w:color="auto"/>
            <w:bottom w:val="none" w:sz="0" w:space="0" w:color="auto"/>
            <w:right w:val="none" w:sz="0" w:space="0" w:color="auto"/>
          </w:divBdr>
        </w:div>
        <w:div w:id="1689716351">
          <w:marLeft w:val="994"/>
          <w:marRight w:val="0"/>
          <w:marTop w:val="84"/>
          <w:marBottom w:val="84"/>
          <w:divBdr>
            <w:top w:val="none" w:sz="0" w:space="0" w:color="auto"/>
            <w:left w:val="none" w:sz="0" w:space="0" w:color="auto"/>
            <w:bottom w:val="none" w:sz="0" w:space="0" w:color="auto"/>
            <w:right w:val="none" w:sz="0" w:space="0" w:color="auto"/>
          </w:divBdr>
        </w:div>
        <w:div w:id="1702587704">
          <w:marLeft w:val="994"/>
          <w:marRight w:val="0"/>
          <w:marTop w:val="84"/>
          <w:marBottom w:val="84"/>
          <w:divBdr>
            <w:top w:val="none" w:sz="0" w:space="0" w:color="auto"/>
            <w:left w:val="none" w:sz="0" w:space="0" w:color="auto"/>
            <w:bottom w:val="none" w:sz="0" w:space="0" w:color="auto"/>
            <w:right w:val="none" w:sz="0" w:space="0" w:color="auto"/>
          </w:divBdr>
        </w:div>
        <w:div w:id="1710716321">
          <w:marLeft w:val="994"/>
          <w:marRight w:val="0"/>
          <w:marTop w:val="84"/>
          <w:marBottom w:val="84"/>
          <w:divBdr>
            <w:top w:val="none" w:sz="0" w:space="0" w:color="auto"/>
            <w:left w:val="none" w:sz="0" w:space="0" w:color="auto"/>
            <w:bottom w:val="none" w:sz="0" w:space="0" w:color="auto"/>
            <w:right w:val="none" w:sz="0" w:space="0" w:color="auto"/>
          </w:divBdr>
        </w:div>
        <w:div w:id="1746755731">
          <w:marLeft w:val="994"/>
          <w:marRight w:val="0"/>
          <w:marTop w:val="84"/>
          <w:marBottom w:val="84"/>
          <w:divBdr>
            <w:top w:val="none" w:sz="0" w:space="0" w:color="auto"/>
            <w:left w:val="none" w:sz="0" w:space="0" w:color="auto"/>
            <w:bottom w:val="none" w:sz="0" w:space="0" w:color="auto"/>
            <w:right w:val="none" w:sz="0" w:space="0" w:color="auto"/>
          </w:divBdr>
        </w:div>
        <w:div w:id="1899588806">
          <w:marLeft w:val="994"/>
          <w:marRight w:val="0"/>
          <w:marTop w:val="84"/>
          <w:marBottom w:val="84"/>
          <w:divBdr>
            <w:top w:val="none" w:sz="0" w:space="0" w:color="auto"/>
            <w:left w:val="none" w:sz="0" w:space="0" w:color="auto"/>
            <w:bottom w:val="none" w:sz="0" w:space="0" w:color="auto"/>
            <w:right w:val="none" w:sz="0" w:space="0" w:color="auto"/>
          </w:divBdr>
        </w:div>
        <w:div w:id="2111125397">
          <w:marLeft w:val="994"/>
          <w:marRight w:val="0"/>
          <w:marTop w:val="84"/>
          <w:marBottom w:val="84"/>
          <w:divBdr>
            <w:top w:val="none" w:sz="0" w:space="0" w:color="auto"/>
            <w:left w:val="none" w:sz="0" w:space="0" w:color="auto"/>
            <w:bottom w:val="none" w:sz="0" w:space="0" w:color="auto"/>
            <w:right w:val="none" w:sz="0" w:space="0" w:color="auto"/>
          </w:divBdr>
        </w:div>
      </w:divsChild>
    </w:div>
    <w:div w:id="1045258847">
      <w:bodyDiv w:val="1"/>
      <w:marLeft w:val="0"/>
      <w:marRight w:val="0"/>
      <w:marTop w:val="0"/>
      <w:marBottom w:val="0"/>
      <w:divBdr>
        <w:top w:val="none" w:sz="0" w:space="0" w:color="auto"/>
        <w:left w:val="none" w:sz="0" w:space="0" w:color="auto"/>
        <w:bottom w:val="none" w:sz="0" w:space="0" w:color="auto"/>
        <w:right w:val="none" w:sz="0" w:space="0" w:color="auto"/>
      </w:divBdr>
      <w:divsChild>
        <w:div w:id="522205037">
          <w:marLeft w:val="547"/>
          <w:marRight w:val="0"/>
          <w:marTop w:val="154"/>
          <w:marBottom w:val="0"/>
          <w:divBdr>
            <w:top w:val="none" w:sz="0" w:space="0" w:color="auto"/>
            <w:left w:val="none" w:sz="0" w:space="0" w:color="auto"/>
            <w:bottom w:val="none" w:sz="0" w:space="0" w:color="auto"/>
            <w:right w:val="none" w:sz="0" w:space="0" w:color="auto"/>
          </w:divBdr>
        </w:div>
        <w:div w:id="1095831466">
          <w:marLeft w:val="547"/>
          <w:marRight w:val="0"/>
          <w:marTop w:val="154"/>
          <w:marBottom w:val="0"/>
          <w:divBdr>
            <w:top w:val="none" w:sz="0" w:space="0" w:color="auto"/>
            <w:left w:val="none" w:sz="0" w:space="0" w:color="auto"/>
            <w:bottom w:val="none" w:sz="0" w:space="0" w:color="auto"/>
            <w:right w:val="none" w:sz="0" w:space="0" w:color="auto"/>
          </w:divBdr>
        </w:div>
        <w:div w:id="1245453104">
          <w:marLeft w:val="1166"/>
          <w:marRight w:val="0"/>
          <w:marTop w:val="134"/>
          <w:marBottom w:val="0"/>
          <w:divBdr>
            <w:top w:val="none" w:sz="0" w:space="0" w:color="auto"/>
            <w:left w:val="none" w:sz="0" w:space="0" w:color="auto"/>
            <w:bottom w:val="none" w:sz="0" w:space="0" w:color="auto"/>
            <w:right w:val="none" w:sz="0" w:space="0" w:color="auto"/>
          </w:divBdr>
        </w:div>
        <w:div w:id="1357195667">
          <w:marLeft w:val="1166"/>
          <w:marRight w:val="0"/>
          <w:marTop w:val="134"/>
          <w:marBottom w:val="0"/>
          <w:divBdr>
            <w:top w:val="none" w:sz="0" w:space="0" w:color="auto"/>
            <w:left w:val="none" w:sz="0" w:space="0" w:color="auto"/>
            <w:bottom w:val="none" w:sz="0" w:space="0" w:color="auto"/>
            <w:right w:val="none" w:sz="0" w:space="0" w:color="auto"/>
          </w:divBdr>
        </w:div>
        <w:div w:id="1478455940">
          <w:marLeft w:val="547"/>
          <w:marRight w:val="0"/>
          <w:marTop w:val="154"/>
          <w:marBottom w:val="0"/>
          <w:divBdr>
            <w:top w:val="none" w:sz="0" w:space="0" w:color="auto"/>
            <w:left w:val="none" w:sz="0" w:space="0" w:color="auto"/>
            <w:bottom w:val="none" w:sz="0" w:space="0" w:color="auto"/>
            <w:right w:val="none" w:sz="0" w:space="0" w:color="auto"/>
          </w:divBdr>
        </w:div>
        <w:div w:id="2080980344">
          <w:marLeft w:val="547"/>
          <w:marRight w:val="0"/>
          <w:marTop w:val="154"/>
          <w:marBottom w:val="0"/>
          <w:divBdr>
            <w:top w:val="none" w:sz="0" w:space="0" w:color="auto"/>
            <w:left w:val="none" w:sz="0" w:space="0" w:color="auto"/>
            <w:bottom w:val="none" w:sz="0" w:space="0" w:color="auto"/>
            <w:right w:val="none" w:sz="0" w:space="0" w:color="auto"/>
          </w:divBdr>
        </w:div>
      </w:divsChild>
    </w:div>
    <w:div w:id="1143156576">
      <w:bodyDiv w:val="1"/>
      <w:marLeft w:val="0"/>
      <w:marRight w:val="0"/>
      <w:marTop w:val="0"/>
      <w:marBottom w:val="0"/>
      <w:divBdr>
        <w:top w:val="none" w:sz="0" w:space="0" w:color="auto"/>
        <w:left w:val="none" w:sz="0" w:space="0" w:color="auto"/>
        <w:bottom w:val="none" w:sz="0" w:space="0" w:color="auto"/>
        <w:right w:val="none" w:sz="0" w:space="0" w:color="auto"/>
      </w:divBdr>
    </w:div>
    <w:div w:id="1199585801">
      <w:bodyDiv w:val="1"/>
      <w:marLeft w:val="0"/>
      <w:marRight w:val="0"/>
      <w:marTop w:val="0"/>
      <w:marBottom w:val="0"/>
      <w:divBdr>
        <w:top w:val="none" w:sz="0" w:space="0" w:color="auto"/>
        <w:left w:val="none" w:sz="0" w:space="0" w:color="auto"/>
        <w:bottom w:val="none" w:sz="0" w:space="0" w:color="auto"/>
        <w:right w:val="none" w:sz="0" w:space="0" w:color="auto"/>
      </w:divBdr>
      <w:divsChild>
        <w:div w:id="151991411">
          <w:marLeft w:val="547"/>
          <w:marRight w:val="0"/>
          <w:marTop w:val="130"/>
          <w:marBottom w:val="0"/>
          <w:divBdr>
            <w:top w:val="none" w:sz="0" w:space="0" w:color="auto"/>
            <w:left w:val="none" w:sz="0" w:space="0" w:color="auto"/>
            <w:bottom w:val="none" w:sz="0" w:space="0" w:color="auto"/>
            <w:right w:val="none" w:sz="0" w:space="0" w:color="auto"/>
          </w:divBdr>
        </w:div>
        <w:div w:id="262959934">
          <w:marLeft w:val="547"/>
          <w:marRight w:val="0"/>
          <w:marTop w:val="130"/>
          <w:marBottom w:val="0"/>
          <w:divBdr>
            <w:top w:val="none" w:sz="0" w:space="0" w:color="auto"/>
            <w:left w:val="none" w:sz="0" w:space="0" w:color="auto"/>
            <w:bottom w:val="none" w:sz="0" w:space="0" w:color="auto"/>
            <w:right w:val="none" w:sz="0" w:space="0" w:color="auto"/>
          </w:divBdr>
        </w:div>
        <w:div w:id="2019960806">
          <w:marLeft w:val="547"/>
          <w:marRight w:val="0"/>
          <w:marTop w:val="130"/>
          <w:marBottom w:val="0"/>
          <w:divBdr>
            <w:top w:val="none" w:sz="0" w:space="0" w:color="auto"/>
            <w:left w:val="none" w:sz="0" w:space="0" w:color="auto"/>
            <w:bottom w:val="none" w:sz="0" w:space="0" w:color="auto"/>
            <w:right w:val="none" w:sz="0" w:space="0" w:color="auto"/>
          </w:divBdr>
        </w:div>
      </w:divsChild>
    </w:div>
    <w:div w:id="1218929064">
      <w:bodyDiv w:val="1"/>
      <w:marLeft w:val="0"/>
      <w:marRight w:val="0"/>
      <w:marTop w:val="0"/>
      <w:marBottom w:val="0"/>
      <w:divBdr>
        <w:top w:val="none" w:sz="0" w:space="0" w:color="auto"/>
        <w:left w:val="none" w:sz="0" w:space="0" w:color="auto"/>
        <w:bottom w:val="none" w:sz="0" w:space="0" w:color="auto"/>
        <w:right w:val="none" w:sz="0" w:space="0" w:color="auto"/>
      </w:divBdr>
    </w:div>
    <w:div w:id="1311516631">
      <w:bodyDiv w:val="1"/>
      <w:marLeft w:val="0"/>
      <w:marRight w:val="0"/>
      <w:marTop w:val="0"/>
      <w:marBottom w:val="0"/>
      <w:divBdr>
        <w:top w:val="none" w:sz="0" w:space="0" w:color="auto"/>
        <w:left w:val="none" w:sz="0" w:space="0" w:color="auto"/>
        <w:bottom w:val="none" w:sz="0" w:space="0" w:color="auto"/>
        <w:right w:val="none" w:sz="0" w:space="0" w:color="auto"/>
      </w:divBdr>
      <w:divsChild>
        <w:div w:id="265355946">
          <w:marLeft w:val="547"/>
          <w:marRight w:val="0"/>
          <w:marTop w:val="154"/>
          <w:marBottom w:val="0"/>
          <w:divBdr>
            <w:top w:val="none" w:sz="0" w:space="0" w:color="auto"/>
            <w:left w:val="none" w:sz="0" w:space="0" w:color="auto"/>
            <w:bottom w:val="none" w:sz="0" w:space="0" w:color="auto"/>
            <w:right w:val="none" w:sz="0" w:space="0" w:color="auto"/>
          </w:divBdr>
        </w:div>
      </w:divsChild>
    </w:div>
    <w:div w:id="1385720649">
      <w:bodyDiv w:val="1"/>
      <w:marLeft w:val="0"/>
      <w:marRight w:val="0"/>
      <w:marTop w:val="0"/>
      <w:marBottom w:val="0"/>
      <w:divBdr>
        <w:top w:val="none" w:sz="0" w:space="0" w:color="auto"/>
        <w:left w:val="none" w:sz="0" w:space="0" w:color="auto"/>
        <w:bottom w:val="none" w:sz="0" w:space="0" w:color="auto"/>
        <w:right w:val="none" w:sz="0" w:space="0" w:color="auto"/>
      </w:divBdr>
    </w:div>
    <w:div w:id="1441799698">
      <w:bodyDiv w:val="1"/>
      <w:marLeft w:val="0"/>
      <w:marRight w:val="0"/>
      <w:marTop w:val="0"/>
      <w:marBottom w:val="0"/>
      <w:divBdr>
        <w:top w:val="none" w:sz="0" w:space="0" w:color="auto"/>
        <w:left w:val="none" w:sz="0" w:space="0" w:color="auto"/>
        <w:bottom w:val="none" w:sz="0" w:space="0" w:color="auto"/>
        <w:right w:val="none" w:sz="0" w:space="0" w:color="auto"/>
      </w:divBdr>
      <w:divsChild>
        <w:div w:id="12196126">
          <w:marLeft w:val="547"/>
          <w:marRight w:val="0"/>
          <w:marTop w:val="96"/>
          <w:marBottom w:val="0"/>
          <w:divBdr>
            <w:top w:val="none" w:sz="0" w:space="0" w:color="auto"/>
            <w:left w:val="none" w:sz="0" w:space="0" w:color="auto"/>
            <w:bottom w:val="none" w:sz="0" w:space="0" w:color="auto"/>
            <w:right w:val="none" w:sz="0" w:space="0" w:color="auto"/>
          </w:divBdr>
        </w:div>
        <w:div w:id="557018157">
          <w:marLeft w:val="1166"/>
          <w:marRight w:val="0"/>
          <w:marTop w:val="86"/>
          <w:marBottom w:val="0"/>
          <w:divBdr>
            <w:top w:val="none" w:sz="0" w:space="0" w:color="auto"/>
            <w:left w:val="none" w:sz="0" w:space="0" w:color="auto"/>
            <w:bottom w:val="none" w:sz="0" w:space="0" w:color="auto"/>
            <w:right w:val="none" w:sz="0" w:space="0" w:color="auto"/>
          </w:divBdr>
        </w:div>
        <w:div w:id="572199286">
          <w:marLeft w:val="547"/>
          <w:marRight w:val="0"/>
          <w:marTop w:val="96"/>
          <w:marBottom w:val="0"/>
          <w:divBdr>
            <w:top w:val="none" w:sz="0" w:space="0" w:color="auto"/>
            <w:left w:val="none" w:sz="0" w:space="0" w:color="auto"/>
            <w:bottom w:val="none" w:sz="0" w:space="0" w:color="auto"/>
            <w:right w:val="none" w:sz="0" w:space="0" w:color="auto"/>
          </w:divBdr>
        </w:div>
        <w:div w:id="765811599">
          <w:marLeft w:val="547"/>
          <w:marRight w:val="0"/>
          <w:marTop w:val="96"/>
          <w:marBottom w:val="0"/>
          <w:divBdr>
            <w:top w:val="none" w:sz="0" w:space="0" w:color="auto"/>
            <w:left w:val="none" w:sz="0" w:space="0" w:color="auto"/>
            <w:bottom w:val="none" w:sz="0" w:space="0" w:color="auto"/>
            <w:right w:val="none" w:sz="0" w:space="0" w:color="auto"/>
          </w:divBdr>
        </w:div>
        <w:div w:id="1163206408">
          <w:marLeft w:val="1166"/>
          <w:marRight w:val="0"/>
          <w:marTop w:val="86"/>
          <w:marBottom w:val="0"/>
          <w:divBdr>
            <w:top w:val="none" w:sz="0" w:space="0" w:color="auto"/>
            <w:left w:val="none" w:sz="0" w:space="0" w:color="auto"/>
            <w:bottom w:val="none" w:sz="0" w:space="0" w:color="auto"/>
            <w:right w:val="none" w:sz="0" w:space="0" w:color="auto"/>
          </w:divBdr>
        </w:div>
        <w:div w:id="1465926368">
          <w:marLeft w:val="1166"/>
          <w:marRight w:val="0"/>
          <w:marTop w:val="86"/>
          <w:marBottom w:val="0"/>
          <w:divBdr>
            <w:top w:val="none" w:sz="0" w:space="0" w:color="auto"/>
            <w:left w:val="none" w:sz="0" w:space="0" w:color="auto"/>
            <w:bottom w:val="none" w:sz="0" w:space="0" w:color="auto"/>
            <w:right w:val="none" w:sz="0" w:space="0" w:color="auto"/>
          </w:divBdr>
        </w:div>
        <w:div w:id="1862472350">
          <w:marLeft w:val="547"/>
          <w:marRight w:val="0"/>
          <w:marTop w:val="96"/>
          <w:marBottom w:val="0"/>
          <w:divBdr>
            <w:top w:val="none" w:sz="0" w:space="0" w:color="auto"/>
            <w:left w:val="none" w:sz="0" w:space="0" w:color="auto"/>
            <w:bottom w:val="none" w:sz="0" w:space="0" w:color="auto"/>
            <w:right w:val="none" w:sz="0" w:space="0" w:color="auto"/>
          </w:divBdr>
        </w:div>
        <w:div w:id="1950623321">
          <w:marLeft w:val="547"/>
          <w:marRight w:val="0"/>
          <w:marTop w:val="96"/>
          <w:marBottom w:val="0"/>
          <w:divBdr>
            <w:top w:val="none" w:sz="0" w:space="0" w:color="auto"/>
            <w:left w:val="none" w:sz="0" w:space="0" w:color="auto"/>
            <w:bottom w:val="none" w:sz="0" w:space="0" w:color="auto"/>
            <w:right w:val="none" w:sz="0" w:space="0" w:color="auto"/>
          </w:divBdr>
        </w:div>
        <w:div w:id="2036269641">
          <w:marLeft w:val="1166"/>
          <w:marRight w:val="0"/>
          <w:marTop w:val="86"/>
          <w:marBottom w:val="0"/>
          <w:divBdr>
            <w:top w:val="none" w:sz="0" w:space="0" w:color="auto"/>
            <w:left w:val="none" w:sz="0" w:space="0" w:color="auto"/>
            <w:bottom w:val="none" w:sz="0" w:space="0" w:color="auto"/>
            <w:right w:val="none" w:sz="0" w:space="0" w:color="auto"/>
          </w:divBdr>
        </w:div>
        <w:div w:id="2070304189">
          <w:marLeft w:val="547"/>
          <w:marRight w:val="0"/>
          <w:marTop w:val="96"/>
          <w:marBottom w:val="0"/>
          <w:divBdr>
            <w:top w:val="none" w:sz="0" w:space="0" w:color="auto"/>
            <w:left w:val="none" w:sz="0" w:space="0" w:color="auto"/>
            <w:bottom w:val="none" w:sz="0" w:space="0" w:color="auto"/>
            <w:right w:val="none" w:sz="0" w:space="0" w:color="auto"/>
          </w:divBdr>
        </w:div>
      </w:divsChild>
    </w:div>
    <w:div w:id="1484200217">
      <w:bodyDiv w:val="1"/>
      <w:marLeft w:val="0"/>
      <w:marRight w:val="0"/>
      <w:marTop w:val="0"/>
      <w:marBottom w:val="0"/>
      <w:divBdr>
        <w:top w:val="none" w:sz="0" w:space="0" w:color="auto"/>
        <w:left w:val="none" w:sz="0" w:space="0" w:color="auto"/>
        <w:bottom w:val="none" w:sz="0" w:space="0" w:color="auto"/>
        <w:right w:val="none" w:sz="0" w:space="0" w:color="auto"/>
      </w:divBdr>
      <w:divsChild>
        <w:div w:id="729033192">
          <w:marLeft w:val="1267"/>
          <w:marRight w:val="0"/>
          <w:marTop w:val="72"/>
          <w:marBottom w:val="0"/>
          <w:divBdr>
            <w:top w:val="none" w:sz="0" w:space="0" w:color="auto"/>
            <w:left w:val="none" w:sz="0" w:space="0" w:color="auto"/>
            <w:bottom w:val="none" w:sz="0" w:space="0" w:color="auto"/>
            <w:right w:val="none" w:sz="0" w:space="0" w:color="auto"/>
          </w:divBdr>
        </w:div>
        <w:div w:id="859661465">
          <w:marLeft w:val="1267"/>
          <w:marRight w:val="0"/>
          <w:marTop w:val="72"/>
          <w:marBottom w:val="0"/>
          <w:divBdr>
            <w:top w:val="none" w:sz="0" w:space="0" w:color="auto"/>
            <w:left w:val="none" w:sz="0" w:space="0" w:color="auto"/>
            <w:bottom w:val="none" w:sz="0" w:space="0" w:color="auto"/>
            <w:right w:val="none" w:sz="0" w:space="0" w:color="auto"/>
          </w:divBdr>
        </w:div>
        <w:div w:id="1077436845">
          <w:marLeft w:val="1267"/>
          <w:marRight w:val="0"/>
          <w:marTop w:val="72"/>
          <w:marBottom w:val="0"/>
          <w:divBdr>
            <w:top w:val="none" w:sz="0" w:space="0" w:color="auto"/>
            <w:left w:val="none" w:sz="0" w:space="0" w:color="auto"/>
            <w:bottom w:val="none" w:sz="0" w:space="0" w:color="auto"/>
            <w:right w:val="none" w:sz="0" w:space="0" w:color="auto"/>
          </w:divBdr>
        </w:div>
      </w:divsChild>
    </w:div>
    <w:div w:id="1517575747">
      <w:bodyDiv w:val="1"/>
      <w:marLeft w:val="0"/>
      <w:marRight w:val="0"/>
      <w:marTop w:val="0"/>
      <w:marBottom w:val="0"/>
      <w:divBdr>
        <w:top w:val="none" w:sz="0" w:space="0" w:color="auto"/>
        <w:left w:val="none" w:sz="0" w:space="0" w:color="auto"/>
        <w:bottom w:val="none" w:sz="0" w:space="0" w:color="auto"/>
        <w:right w:val="none" w:sz="0" w:space="0" w:color="auto"/>
      </w:divBdr>
      <w:divsChild>
        <w:div w:id="536508974">
          <w:marLeft w:val="533"/>
          <w:marRight w:val="0"/>
          <w:marTop w:val="106"/>
          <w:marBottom w:val="0"/>
          <w:divBdr>
            <w:top w:val="none" w:sz="0" w:space="0" w:color="auto"/>
            <w:left w:val="none" w:sz="0" w:space="0" w:color="auto"/>
            <w:bottom w:val="none" w:sz="0" w:space="0" w:color="auto"/>
            <w:right w:val="none" w:sz="0" w:space="0" w:color="auto"/>
          </w:divBdr>
        </w:div>
        <w:div w:id="894774007">
          <w:marLeft w:val="533"/>
          <w:marRight w:val="0"/>
          <w:marTop w:val="106"/>
          <w:marBottom w:val="0"/>
          <w:divBdr>
            <w:top w:val="none" w:sz="0" w:space="0" w:color="auto"/>
            <w:left w:val="none" w:sz="0" w:space="0" w:color="auto"/>
            <w:bottom w:val="none" w:sz="0" w:space="0" w:color="auto"/>
            <w:right w:val="none" w:sz="0" w:space="0" w:color="auto"/>
          </w:divBdr>
        </w:div>
      </w:divsChild>
    </w:div>
    <w:div w:id="1529836493">
      <w:bodyDiv w:val="1"/>
      <w:marLeft w:val="0"/>
      <w:marRight w:val="0"/>
      <w:marTop w:val="0"/>
      <w:marBottom w:val="0"/>
      <w:divBdr>
        <w:top w:val="none" w:sz="0" w:space="0" w:color="auto"/>
        <w:left w:val="none" w:sz="0" w:space="0" w:color="auto"/>
        <w:bottom w:val="none" w:sz="0" w:space="0" w:color="auto"/>
        <w:right w:val="none" w:sz="0" w:space="0" w:color="auto"/>
      </w:divBdr>
    </w:div>
    <w:div w:id="1533804581">
      <w:bodyDiv w:val="1"/>
      <w:marLeft w:val="0"/>
      <w:marRight w:val="0"/>
      <w:marTop w:val="0"/>
      <w:marBottom w:val="0"/>
      <w:divBdr>
        <w:top w:val="none" w:sz="0" w:space="0" w:color="auto"/>
        <w:left w:val="none" w:sz="0" w:space="0" w:color="auto"/>
        <w:bottom w:val="none" w:sz="0" w:space="0" w:color="auto"/>
        <w:right w:val="none" w:sz="0" w:space="0" w:color="auto"/>
      </w:divBdr>
    </w:div>
    <w:div w:id="1584336400">
      <w:bodyDiv w:val="1"/>
      <w:marLeft w:val="0"/>
      <w:marRight w:val="0"/>
      <w:marTop w:val="0"/>
      <w:marBottom w:val="0"/>
      <w:divBdr>
        <w:top w:val="none" w:sz="0" w:space="0" w:color="auto"/>
        <w:left w:val="none" w:sz="0" w:space="0" w:color="auto"/>
        <w:bottom w:val="none" w:sz="0" w:space="0" w:color="auto"/>
        <w:right w:val="none" w:sz="0" w:space="0" w:color="auto"/>
      </w:divBdr>
      <w:divsChild>
        <w:div w:id="18164328">
          <w:marLeft w:val="2707"/>
          <w:marRight w:val="0"/>
          <w:marTop w:val="67"/>
          <w:marBottom w:val="0"/>
          <w:divBdr>
            <w:top w:val="none" w:sz="0" w:space="0" w:color="auto"/>
            <w:left w:val="none" w:sz="0" w:space="0" w:color="auto"/>
            <w:bottom w:val="none" w:sz="0" w:space="0" w:color="auto"/>
            <w:right w:val="none" w:sz="0" w:space="0" w:color="auto"/>
          </w:divBdr>
        </w:div>
        <w:div w:id="398594858">
          <w:marLeft w:val="1973"/>
          <w:marRight w:val="0"/>
          <w:marTop w:val="67"/>
          <w:marBottom w:val="0"/>
          <w:divBdr>
            <w:top w:val="none" w:sz="0" w:space="0" w:color="auto"/>
            <w:left w:val="none" w:sz="0" w:space="0" w:color="auto"/>
            <w:bottom w:val="none" w:sz="0" w:space="0" w:color="auto"/>
            <w:right w:val="none" w:sz="0" w:space="0" w:color="auto"/>
          </w:divBdr>
        </w:div>
      </w:divsChild>
    </w:div>
    <w:div w:id="1757632018">
      <w:bodyDiv w:val="1"/>
      <w:marLeft w:val="0"/>
      <w:marRight w:val="0"/>
      <w:marTop w:val="0"/>
      <w:marBottom w:val="0"/>
      <w:divBdr>
        <w:top w:val="none" w:sz="0" w:space="0" w:color="auto"/>
        <w:left w:val="none" w:sz="0" w:space="0" w:color="auto"/>
        <w:bottom w:val="none" w:sz="0" w:space="0" w:color="auto"/>
        <w:right w:val="none" w:sz="0" w:space="0" w:color="auto"/>
      </w:divBdr>
      <w:divsChild>
        <w:div w:id="400492991">
          <w:marLeft w:val="547"/>
          <w:marRight w:val="0"/>
          <w:marTop w:val="96"/>
          <w:marBottom w:val="0"/>
          <w:divBdr>
            <w:top w:val="none" w:sz="0" w:space="0" w:color="auto"/>
            <w:left w:val="none" w:sz="0" w:space="0" w:color="auto"/>
            <w:bottom w:val="none" w:sz="0" w:space="0" w:color="auto"/>
            <w:right w:val="none" w:sz="0" w:space="0" w:color="auto"/>
          </w:divBdr>
        </w:div>
        <w:div w:id="787503768">
          <w:marLeft w:val="547"/>
          <w:marRight w:val="0"/>
          <w:marTop w:val="96"/>
          <w:marBottom w:val="0"/>
          <w:divBdr>
            <w:top w:val="none" w:sz="0" w:space="0" w:color="auto"/>
            <w:left w:val="none" w:sz="0" w:space="0" w:color="auto"/>
            <w:bottom w:val="none" w:sz="0" w:space="0" w:color="auto"/>
            <w:right w:val="none" w:sz="0" w:space="0" w:color="auto"/>
          </w:divBdr>
        </w:div>
        <w:div w:id="849491395">
          <w:marLeft w:val="547"/>
          <w:marRight w:val="0"/>
          <w:marTop w:val="96"/>
          <w:marBottom w:val="0"/>
          <w:divBdr>
            <w:top w:val="none" w:sz="0" w:space="0" w:color="auto"/>
            <w:left w:val="none" w:sz="0" w:space="0" w:color="auto"/>
            <w:bottom w:val="none" w:sz="0" w:space="0" w:color="auto"/>
            <w:right w:val="none" w:sz="0" w:space="0" w:color="auto"/>
          </w:divBdr>
        </w:div>
        <w:div w:id="1025516088">
          <w:marLeft w:val="547"/>
          <w:marRight w:val="0"/>
          <w:marTop w:val="96"/>
          <w:marBottom w:val="0"/>
          <w:divBdr>
            <w:top w:val="none" w:sz="0" w:space="0" w:color="auto"/>
            <w:left w:val="none" w:sz="0" w:space="0" w:color="auto"/>
            <w:bottom w:val="none" w:sz="0" w:space="0" w:color="auto"/>
            <w:right w:val="none" w:sz="0" w:space="0" w:color="auto"/>
          </w:divBdr>
        </w:div>
        <w:div w:id="1342898179">
          <w:marLeft w:val="547"/>
          <w:marRight w:val="0"/>
          <w:marTop w:val="96"/>
          <w:marBottom w:val="0"/>
          <w:divBdr>
            <w:top w:val="none" w:sz="0" w:space="0" w:color="auto"/>
            <w:left w:val="none" w:sz="0" w:space="0" w:color="auto"/>
            <w:bottom w:val="none" w:sz="0" w:space="0" w:color="auto"/>
            <w:right w:val="none" w:sz="0" w:space="0" w:color="auto"/>
          </w:divBdr>
        </w:div>
        <w:div w:id="1623030767">
          <w:marLeft w:val="547"/>
          <w:marRight w:val="0"/>
          <w:marTop w:val="96"/>
          <w:marBottom w:val="0"/>
          <w:divBdr>
            <w:top w:val="none" w:sz="0" w:space="0" w:color="auto"/>
            <w:left w:val="none" w:sz="0" w:space="0" w:color="auto"/>
            <w:bottom w:val="none" w:sz="0" w:space="0" w:color="auto"/>
            <w:right w:val="none" w:sz="0" w:space="0" w:color="auto"/>
          </w:divBdr>
        </w:div>
        <w:div w:id="1743747566">
          <w:marLeft w:val="547"/>
          <w:marRight w:val="0"/>
          <w:marTop w:val="96"/>
          <w:marBottom w:val="0"/>
          <w:divBdr>
            <w:top w:val="none" w:sz="0" w:space="0" w:color="auto"/>
            <w:left w:val="none" w:sz="0" w:space="0" w:color="auto"/>
            <w:bottom w:val="none" w:sz="0" w:space="0" w:color="auto"/>
            <w:right w:val="none" w:sz="0" w:space="0" w:color="auto"/>
          </w:divBdr>
        </w:div>
      </w:divsChild>
    </w:div>
    <w:div w:id="1791388959">
      <w:bodyDiv w:val="1"/>
      <w:marLeft w:val="0"/>
      <w:marRight w:val="0"/>
      <w:marTop w:val="0"/>
      <w:marBottom w:val="0"/>
      <w:divBdr>
        <w:top w:val="none" w:sz="0" w:space="0" w:color="auto"/>
        <w:left w:val="none" w:sz="0" w:space="0" w:color="auto"/>
        <w:bottom w:val="none" w:sz="0" w:space="0" w:color="auto"/>
        <w:right w:val="none" w:sz="0" w:space="0" w:color="auto"/>
      </w:divBdr>
      <w:divsChild>
        <w:div w:id="391343415">
          <w:marLeft w:val="2707"/>
          <w:marRight w:val="0"/>
          <w:marTop w:val="67"/>
          <w:marBottom w:val="0"/>
          <w:divBdr>
            <w:top w:val="none" w:sz="0" w:space="0" w:color="auto"/>
            <w:left w:val="none" w:sz="0" w:space="0" w:color="auto"/>
            <w:bottom w:val="none" w:sz="0" w:space="0" w:color="auto"/>
            <w:right w:val="none" w:sz="0" w:space="0" w:color="auto"/>
          </w:divBdr>
        </w:div>
        <w:div w:id="993069176">
          <w:marLeft w:val="2707"/>
          <w:marRight w:val="0"/>
          <w:marTop w:val="67"/>
          <w:marBottom w:val="0"/>
          <w:divBdr>
            <w:top w:val="none" w:sz="0" w:space="0" w:color="auto"/>
            <w:left w:val="none" w:sz="0" w:space="0" w:color="auto"/>
            <w:bottom w:val="none" w:sz="0" w:space="0" w:color="auto"/>
            <w:right w:val="none" w:sz="0" w:space="0" w:color="auto"/>
          </w:divBdr>
        </w:div>
        <w:div w:id="1129057496">
          <w:marLeft w:val="1973"/>
          <w:marRight w:val="0"/>
          <w:marTop w:val="67"/>
          <w:marBottom w:val="0"/>
          <w:divBdr>
            <w:top w:val="none" w:sz="0" w:space="0" w:color="auto"/>
            <w:left w:val="none" w:sz="0" w:space="0" w:color="auto"/>
            <w:bottom w:val="none" w:sz="0" w:space="0" w:color="auto"/>
            <w:right w:val="none" w:sz="0" w:space="0" w:color="auto"/>
          </w:divBdr>
        </w:div>
        <w:div w:id="1751809883">
          <w:marLeft w:val="2707"/>
          <w:marRight w:val="0"/>
          <w:marTop w:val="67"/>
          <w:marBottom w:val="0"/>
          <w:divBdr>
            <w:top w:val="none" w:sz="0" w:space="0" w:color="auto"/>
            <w:left w:val="none" w:sz="0" w:space="0" w:color="auto"/>
            <w:bottom w:val="none" w:sz="0" w:space="0" w:color="auto"/>
            <w:right w:val="none" w:sz="0" w:space="0" w:color="auto"/>
          </w:divBdr>
        </w:div>
      </w:divsChild>
    </w:div>
    <w:div w:id="1796018729">
      <w:bodyDiv w:val="1"/>
      <w:marLeft w:val="0"/>
      <w:marRight w:val="0"/>
      <w:marTop w:val="0"/>
      <w:marBottom w:val="0"/>
      <w:divBdr>
        <w:top w:val="none" w:sz="0" w:space="0" w:color="auto"/>
        <w:left w:val="none" w:sz="0" w:space="0" w:color="auto"/>
        <w:bottom w:val="none" w:sz="0" w:space="0" w:color="auto"/>
        <w:right w:val="none" w:sz="0" w:space="0" w:color="auto"/>
      </w:divBdr>
    </w:div>
    <w:div w:id="1821458829">
      <w:bodyDiv w:val="1"/>
      <w:marLeft w:val="0"/>
      <w:marRight w:val="0"/>
      <w:marTop w:val="0"/>
      <w:marBottom w:val="0"/>
      <w:divBdr>
        <w:top w:val="none" w:sz="0" w:space="0" w:color="auto"/>
        <w:left w:val="none" w:sz="0" w:space="0" w:color="auto"/>
        <w:bottom w:val="none" w:sz="0" w:space="0" w:color="auto"/>
        <w:right w:val="none" w:sz="0" w:space="0" w:color="auto"/>
      </w:divBdr>
    </w:div>
    <w:div w:id="1964338391">
      <w:bodyDiv w:val="1"/>
      <w:marLeft w:val="0"/>
      <w:marRight w:val="0"/>
      <w:marTop w:val="0"/>
      <w:marBottom w:val="0"/>
      <w:divBdr>
        <w:top w:val="none" w:sz="0" w:space="0" w:color="auto"/>
        <w:left w:val="none" w:sz="0" w:space="0" w:color="auto"/>
        <w:bottom w:val="none" w:sz="0" w:space="0" w:color="auto"/>
        <w:right w:val="none" w:sz="0" w:space="0" w:color="auto"/>
      </w:divBdr>
      <w:divsChild>
        <w:div w:id="201286533">
          <w:marLeft w:val="994"/>
          <w:marRight w:val="0"/>
          <w:marTop w:val="84"/>
          <w:marBottom w:val="84"/>
          <w:divBdr>
            <w:top w:val="none" w:sz="0" w:space="0" w:color="auto"/>
            <w:left w:val="none" w:sz="0" w:space="0" w:color="auto"/>
            <w:bottom w:val="none" w:sz="0" w:space="0" w:color="auto"/>
            <w:right w:val="none" w:sz="0" w:space="0" w:color="auto"/>
          </w:divBdr>
        </w:div>
        <w:div w:id="229314765">
          <w:marLeft w:val="994"/>
          <w:marRight w:val="0"/>
          <w:marTop w:val="84"/>
          <w:marBottom w:val="84"/>
          <w:divBdr>
            <w:top w:val="none" w:sz="0" w:space="0" w:color="auto"/>
            <w:left w:val="none" w:sz="0" w:space="0" w:color="auto"/>
            <w:bottom w:val="none" w:sz="0" w:space="0" w:color="auto"/>
            <w:right w:val="none" w:sz="0" w:space="0" w:color="auto"/>
          </w:divBdr>
        </w:div>
        <w:div w:id="358431535">
          <w:marLeft w:val="994"/>
          <w:marRight w:val="0"/>
          <w:marTop w:val="84"/>
          <w:marBottom w:val="84"/>
          <w:divBdr>
            <w:top w:val="none" w:sz="0" w:space="0" w:color="auto"/>
            <w:left w:val="none" w:sz="0" w:space="0" w:color="auto"/>
            <w:bottom w:val="none" w:sz="0" w:space="0" w:color="auto"/>
            <w:right w:val="none" w:sz="0" w:space="0" w:color="auto"/>
          </w:divBdr>
        </w:div>
        <w:div w:id="673459594">
          <w:marLeft w:val="994"/>
          <w:marRight w:val="0"/>
          <w:marTop w:val="84"/>
          <w:marBottom w:val="84"/>
          <w:divBdr>
            <w:top w:val="none" w:sz="0" w:space="0" w:color="auto"/>
            <w:left w:val="none" w:sz="0" w:space="0" w:color="auto"/>
            <w:bottom w:val="none" w:sz="0" w:space="0" w:color="auto"/>
            <w:right w:val="none" w:sz="0" w:space="0" w:color="auto"/>
          </w:divBdr>
        </w:div>
        <w:div w:id="680359074">
          <w:marLeft w:val="994"/>
          <w:marRight w:val="0"/>
          <w:marTop w:val="84"/>
          <w:marBottom w:val="84"/>
          <w:divBdr>
            <w:top w:val="none" w:sz="0" w:space="0" w:color="auto"/>
            <w:left w:val="none" w:sz="0" w:space="0" w:color="auto"/>
            <w:bottom w:val="none" w:sz="0" w:space="0" w:color="auto"/>
            <w:right w:val="none" w:sz="0" w:space="0" w:color="auto"/>
          </w:divBdr>
        </w:div>
        <w:div w:id="880822862">
          <w:marLeft w:val="994"/>
          <w:marRight w:val="0"/>
          <w:marTop w:val="84"/>
          <w:marBottom w:val="84"/>
          <w:divBdr>
            <w:top w:val="none" w:sz="0" w:space="0" w:color="auto"/>
            <w:left w:val="none" w:sz="0" w:space="0" w:color="auto"/>
            <w:bottom w:val="none" w:sz="0" w:space="0" w:color="auto"/>
            <w:right w:val="none" w:sz="0" w:space="0" w:color="auto"/>
          </w:divBdr>
        </w:div>
        <w:div w:id="1098453970">
          <w:marLeft w:val="994"/>
          <w:marRight w:val="0"/>
          <w:marTop w:val="84"/>
          <w:marBottom w:val="84"/>
          <w:divBdr>
            <w:top w:val="none" w:sz="0" w:space="0" w:color="auto"/>
            <w:left w:val="none" w:sz="0" w:space="0" w:color="auto"/>
            <w:bottom w:val="none" w:sz="0" w:space="0" w:color="auto"/>
            <w:right w:val="none" w:sz="0" w:space="0" w:color="auto"/>
          </w:divBdr>
        </w:div>
        <w:div w:id="1154645667">
          <w:marLeft w:val="994"/>
          <w:marRight w:val="0"/>
          <w:marTop w:val="84"/>
          <w:marBottom w:val="84"/>
          <w:divBdr>
            <w:top w:val="none" w:sz="0" w:space="0" w:color="auto"/>
            <w:left w:val="none" w:sz="0" w:space="0" w:color="auto"/>
            <w:bottom w:val="none" w:sz="0" w:space="0" w:color="auto"/>
            <w:right w:val="none" w:sz="0" w:space="0" w:color="auto"/>
          </w:divBdr>
        </w:div>
        <w:div w:id="1184394348">
          <w:marLeft w:val="994"/>
          <w:marRight w:val="0"/>
          <w:marTop w:val="84"/>
          <w:marBottom w:val="84"/>
          <w:divBdr>
            <w:top w:val="none" w:sz="0" w:space="0" w:color="auto"/>
            <w:left w:val="none" w:sz="0" w:space="0" w:color="auto"/>
            <w:bottom w:val="none" w:sz="0" w:space="0" w:color="auto"/>
            <w:right w:val="none" w:sz="0" w:space="0" w:color="auto"/>
          </w:divBdr>
        </w:div>
        <w:div w:id="1589266283">
          <w:marLeft w:val="994"/>
          <w:marRight w:val="0"/>
          <w:marTop w:val="84"/>
          <w:marBottom w:val="84"/>
          <w:divBdr>
            <w:top w:val="none" w:sz="0" w:space="0" w:color="auto"/>
            <w:left w:val="none" w:sz="0" w:space="0" w:color="auto"/>
            <w:bottom w:val="none" w:sz="0" w:space="0" w:color="auto"/>
            <w:right w:val="none" w:sz="0" w:space="0" w:color="auto"/>
          </w:divBdr>
        </w:div>
        <w:div w:id="1631863077">
          <w:marLeft w:val="994"/>
          <w:marRight w:val="0"/>
          <w:marTop w:val="84"/>
          <w:marBottom w:val="84"/>
          <w:divBdr>
            <w:top w:val="none" w:sz="0" w:space="0" w:color="auto"/>
            <w:left w:val="none" w:sz="0" w:space="0" w:color="auto"/>
            <w:bottom w:val="none" w:sz="0" w:space="0" w:color="auto"/>
            <w:right w:val="none" w:sz="0" w:space="0" w:color="auto"/>
          </w:divBdr>
        </w:div>
        <w:div w:id="1656570945">
          <w:marLeft w:val="994"/>
          <w:marRight w:val="0"/>
          <w:marTop w:val="84"/>
          <w:marBottom w:val="84"/>
          <w:divBdr>
            <w:top w:val="none" w:sz="0" w:space="0" w:color="auto"/>
            <w:left w:val="none" w:sz="0" w:space="0" w:color="auto"/>
            <w:bottom w:val="none" w:sz="0" w:space="0" w:color="auto"/>
            <w:right w:val="none" w:sz="0" w:space="0" w:color="auto"/>
          </w:divBdr>
        </w:div>
        <w:div w:id="1942299511">
          <w:marLeft w:val="994"/>
          <w:marRight w:val="0"/>
          <w:marTop w:val="84"/>
          <w:marBottom w:val="84"/>
          <w:divBdr>
            <w:top w:val="none" w:sz="0" w:space="0" w:color="auto"/>
            <w:left w:val="none" w:sz="0" w:space="0" w:color="auto"/>
            <w:bottom w:val="none" w:sz="0" w:space="0" w:color="auto"/>
            <w:right w:val="none" w:sz="0" w:space="0" w:color="auto"/>
          </w:divBdr>
        </w:div>
        <w:div w:id="1958680223">
          <w:marLeft w:val="994"/>
          <w:marRight w:val="0"/>
          <w:marTop w:val="84"/>
          <w:marBottom w:val="84"/>
          <w:divBdr>
            <w:top w:val="none" w:sz="0" w:space="0" w:color="auto"/>
            <w:left w:val="none" w:sz="0" w:space="0" w:color="auto"/>
            <w:bottom w:val="none" w:sz="0" w:space="0" w:color="auto"/>
            <w:right w:val="none" w:sz="0" w:space="0" w:color="auto"/>
          </w:divBdr>
        </w:div>
        <w:div w:id="2009210258">
          <w:marLeft w:val="994"/>
          <w:marRight w:val="0"/>
          <w:marTop w:val="84"/>
          <w:marBottom w:val="84"/>
          <w:divBdr>
            <w:top w:val="none" w:sz="0" w:space="0" w:color="auto"/>
            <w:left w:val="none" w:sz="0" w:space="0" w:color="auto"/>
            <w:bottom w:val="none" w:sz="0" w:space="0" w:color="auto"/>
            <w:right w:val="none" w:sz="0" w:space="0" w:color="auto"/>
          </w:divBdr>
        </w:div>
      </w:divsChild>
    </w:div>
    <w:div w:id="1986658901">
      <w:bodyDiv w:val="1"/>
      <w:marLeft w:val="0"/>
      <w:marRight w:val="0"/>
      <w:marTop w:val="0"/>
      <w:marBottom w:val="0"/>
      <w:divBdr>
        <w:top w:val="none" w:sz="0" w:space="0" w:color="auto"/>
        <w:left w:val="none" w:sz="0" w:space="0" w:color="auto"/>
        <w:bottom w:val="none" w:sz="0" w:space="0" w:color="auto"/>
        <w:right w:val="none" w:sz="0" w:space="0" w:color="auto"/>
      </w:divBdr>
      <w:divsChild>
        <w:div w:id="1443190019">
          <w:marLeft w:val="1973"/>
          <w:marRight w:val="0"/>
          <w:marTop w:val="67"/>
          <w:marBottom w:val="0"/>
          <w:divBdr>
            <w:top w:val="none" w:sz="0" w:space="0" w:color="auto"/>
            <w:left w:val="none" w:sz="0" w:space="0" w:color="auto"/>
            <w:bottom w:val="none" w:sz="0" w:space="0" w:color="auto"/>
            <w:right w:val="none" w:sz="0" w:space="0" w:color="auto"/>
          </w:divBdr>
        </w:div>
      </w:divsChild>
    </w:div>
    <w:div w:id="2128811687">
      <w:bodyDiv w:val="1"/>
      <w:marLeft w:val="0"/>
      <w:marRight w:val="0"/>
      <w:marTop w:val="0"/>
      <w:marBottom w:val="0"/>
      <w:divBdr>
        <w:top w:val="none" w:sz="0" w:space="0" w:color="auto"/>
        <w:left w:val="none" w:sz="0" w:space="0" w:color="auto"/>
        <w:bottom w:val="none" w:sz="0" w:space="0" w:color="auto"/>
        <w:right w:val="none" w:sz="0" w:space="0" w:color="auto"/>
      </w:divBdr>
      <w:divsChild>
        <w:div w:id="45954797">
          <w:marLeft w:val="547"/>
          <w:marRight w:val="0"/>
          <w:marTop w:val="130"/>
          <w:marBottom w:val="0"/>
          <w:divBdr>
            <w:top w:val="none" w:sz="0" w:space="0" w:color="auto"/>
            <w:left w:val="none" w:sz="0" w:space="0" w:color="auto"/>
            <w:bottom w:val="none" w:sz="0" w:space="0" w:color="auto"/>
            <w:right w:val="none" w:sz="0" w:space="0" w:color="auto"/>
          </w:divBdr>
        </w:div>
        <w:div w:id="60295424">
          <w:marLeft w:val="547"/>
          <w:marRight w:val="0"/>
          <w:marTop w:val="130"/>
          <w:marBottom w:val="0"/>
          <w:divBdr>
            <w:top w:val="none" w:sz="0" w:space="0" w:color="auto"/>
            <w:left w:val="none" w:sz="0" w:space="0" w:color="auto"/>
            <w:bottom w:val="none" w:sz="0" w:space="0" w:color="auto"/>
            <w:right w:val="none" w:sz="0" w:space="0" w:color="auto"/>
          </w:divBdr>
        </w:div>
        <w:div w:id="401564095">
          <w:marLeft w:val="547"/>
          <w:marRight w:val="0"/>
          <w:marTop w:val="130"/>
          <w:marBottom w:val="0"/>
          <w:divBdr>
            <w:top w:val="none" w:sz="0" w:space="0" w:color="auto"/>
            <w:left w:val="none" w:sz="0" w:space="0" w:color="auto"/>
            <w:bottom w:val="none" w:sz="0" w:space="0" w:color="auto"/>
            <w:right w:val="none" w:sz="0" w:space="0" w:color="auto"/>
          </w:divBdr>
        </w:div>
        <w:div w:id="942149505">
          <w:marLeft w:val="547"/>
          <w:marRight w:val="0"/>
          <w:marTop w:val="130"/>
          <w:marBottom w:val="0"/>
          <w:divBdr>
            <w:top w:val="none" w:sz="0" w:space="0" w:color="auto"/>
            <w:left w:val="none" w:sz="0" w:space="0" w:color="auto"/>
            <w:bottom w:val="none" w:sz="0" w:space="0" w:color="auto"/>
            <w:right w:val="none" w:sz="0" w:space="0" w:color="auto"/>
          </w:divBdr>
        </w:div>
        <w:div w:id="1679114896">
          <w:marLeft w:val="547"/>
          <w:marRight w:val="0"/>
          <w:marTop w:val="130"/>
          <w:marBottom w:val="0"/>
          <w:divBdr>
            <w:top w:val="none" w:sz="0" w:space="0" w:color="auto"/>
            <w:left w:val="none" w:sz="0" w:space="0" w:color="auto"/>
            <w:bottom w:val="none" w:sz="0" w:space="0" w:color="auto"/>
            <w:right w:val="none" w:sz="0" w:space="0" w:color="auto"/>
          </w:divBdr>
        </w:div>
        <w:div w:id="1738357183">
          <w:marLeft w:val="547"/>
          <w:marRight w:val="0"/>
          <w:marTop w:val="13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6.emf"/><Relationship Id="rId21" Type="http://schemas.openxmlformats.org/officeDocument/2006/relationships/hyperlink" Target="file:///C:\Users\malco\Documents\~Current\Standards%20current\ONF\Common%20IM\Uni-bi%20trees\TR-512.6_OnfCoreIm-Physical.pdf" TargetMode="External"/><Relationship Id="rId42" Type="http://schemas.openxmlformats.org/officeDocument/2006/relationships/image" Target="media/image10.emf"/><Relationship Id="rId63" Type="http://schemas.openxmlformats.org/officeDocument/2006/relationships/package" Target="embeddings/Microsoft_PowerPoint_Slide18.sldx"/><Relationship Id="rId84" Type="http://schemas.openxmlformats.org/officeDocument/2006/relationships/package" Target="embeddings/Microsoft_PowerPoint_Slide28.sldx"/><Relationship Id="rId138" Type="http://schemas.openxmlformats.org/officeDocument/2006/relationships/package" Target="embeddings/Microsoft_PowerPoint_Slide54.sldx"/><Relationship Id="rId159" Type="http://schemas.openxmlformats.org/officeDocument/2006/relationships/image" Target="media/image67.emf"/><Relationship Id="rId170" Type="http://schemas.openxmlformats.org/officeDocument/2006/relationships/package" Target="embeddings/Microsoft_PowerPoint_Slide69.sldx"/><Relationship Id="rId191" Type="http://schemas.openxmlformats.org/officeDocument/2006/relationships/package" Target="embeddings/Microsoft_PowerPoint_Slide79.sldx"/><Relationship Id="rId205" Type="http://schemas.openxmlformats.org/officeDocument/2006/relationships/header" Target="header2.xml"/><Relationship Id="rId107" Type="http://schemas.openxmlformats.org/officeDocument/2006/relationships/image" Target="media/image41.emf"/><Relationship Id="rId11" Type="http://schemas.openxmlformats.org/officeDocument/2006/relationships/comments" Target="comments.xml"/><Relationship Id="rId32" Type="http://schemas.openxmlformats.org/officeDocument/2006/relationships/image" Target="media/image5.emf"/><Relationship Id="rId53" Type="http://schemas.openxmlformats.org/officeDocument/2006/relationships/package" Target="embeddings/Microsoft_PowerPoint_Slide13.sldx"/><Relationship Id="rId74" Type="http://schemas.openxmlformats.org/officeDocument/2006/relationships/image" Target="media/image26.emf"/><Relationship Id="rId128" Type="http://schemas.openxmlformats.org/officeDocument/2006/relationships/package" Target="embeddings/Microsoft_PowerPoint_Slide49.sldx"/><Relationship Id="rId149" Type="http://schemas.openxmlformats.org/officeDocument/2006/relationships/image" Target="media/image62.emf"/><Relationship Id="rId5" Type="http://schemas.openxmlformats.org/officeDocument/2006/relationships/webSettings" Target="webSettings.xml"/><Relationship Id="rId95" Type="http://schemas.openxmlformats.org/officeDocument/2006/relationships/image" Target="media/image35.emf"/><Relationship Id="rId160" Type="http://schemas.openxmlformats.org/officeDocument/2006/relationships/package" Target="embeddings/Microsoft_PowerPoint_Slide65.sldx"/><Relationship Id="rId181" Type="http://schemas.openxmlformats.org/officeDocument/2006/relationships/image" Target="media/image78.emf"/><Relationship Id="rId22" Type="http://schemas.openxmlformats.org/officeDocument/2006/relationships/hyperlink" Target="file:///C:\Users\malco\Documents\~Current\Standards%20current\ONF\Common%20IM\Uni-bi%20trees\TR-512.7_OnfCoreIm-Specification.pdf" TargetMode="External"/><Relationship Id="rId43" Type="http://schemas.openxmlformats.org/officeDocument/2006/relationships/package" Target="embeddings/Microsoft_PowerPoint_Slide8.sldx"/><Relationship Id="rId64" Type="http://schemas.openxmlformats.org/officeDocument/2006/relationships/image" Target="media/image21.emf"/><Relationship Id="rId118" Type="http://schemas.openxmlformats.org/officeDocument/2006/relationships/package" Target="embeddings/Microsoft_PowerPoint_Slide44.sldx"/><Relationship Id="rId139" Type="http://schemas.openxmlformats.org/officeDocument/2006/relationships/image" Target="media/image57.emf"/><Relationship Id="rId85" Type="http://schemas.openxmlformats.org/officeDocument/2006/relationships/hyperlink" Target="file:///C:\Users\malco\Documents\~Current\Standards%20current\ONF\Common%20IM\Uni-bi%20trees\TR-512.A.2_OnfCoreIm-Appendix-ModelStructurePatternsAndArchitecture.pdf" TargetMode="External"/><Relationship Id="rId150" Type="http://schemas.openxmlformats.org/officeDocument/2006/relationships/package" Target="embeddings/Microsoft_PowerPoint_Slide60.sldx"/><Relationship Id="rId171" Type="http://schemas.openxmlformats.org/officeDocument/2006/relationships/image" Target="media/image73.emf"/><Relationship Id="rId192" Type="http://schemas.openxmlformats.org/officeDocument/2006/relationships/image" Target="media/image83.emf"/><Relationship Id="rId206" Type="http://schemas.openxmlformats.org/officeDocument/2006/relationships/footer" Target="footer1.xml"/><Relationship Id="rId12" Type="http://schemas.microsoft.com/office/2011/relationships/commentsExtended" Target="commentsExtended.xml"/><Relationship Id="rId33" Type="http://schemas.openxmlformats.org/officeDocument/2006/relationships/package" Target="embeddings/Microsoft_PowerPoint_Slide3.sldx"/><Relationship Id="rId108" Type="http://schemas.openxmlformats.org/officeDocument/2006/relationships/package" Target="embeddings/Microsoft_PowerPoint_Slide39.sldx"/><Relationship Id="rId129" Type="http://schemas.openxmlformats.org/officeDocument/2006/relationships/image" Target="media/image52.emf"/><Relationship Id="rId54" Type="http://schemas.openxmlformats.org/officeDocument/2006/relationships/image" Target="media/image16.emf"/><Relationship Id="rId75" Type="http://schemas.openxmlformats.org/officeDocument/2006/relationships/package" Target="embeddings/Microsoft_PowerPoint_Slide24.sldx"/><Relationship Id="rId96" Type="http://schemas.openxmlformats.org/officeDocument/2006/relationships/package" Target="embeddings/Microsoft_PowerPoint_Slide33.sldx"/><Relationship Id="rId140" Type="http://schemas.openxmlformats.org/officeDocument/2006/relationships/package" Target="embeddings/Microsoft_PowerPoint_Slide55.sldx"/><Relationship Id="rId161" Type="http://schemas.openxmlformats.org/officeDocument/2006/relationships/image" Target="media/image68.emf"/><Relationship Id="rId182" Type="http://schemas.openxmlformats.org/officeDocument/2006/relationships/package" Target="embeddings/Microsoft_PowerPoint_Slide75.sldx"/><Relationship Id="rId6" Type="http://schemas.openxmlformats.org/officeDocument/2006/relationships/footnotes" Target="footnotes.xml"/><Relationship Id="rId23" Type="http://schemas.openxmlformats.org/officeDocument/2006/relationships/hyperlink" Target="file:///C:\Users\malco\Documents\~Current\Standards%20current\ONF\Common%20IM\Uni-bi%20trees\TR-512.2_OnfCoreIm-ForwardingAndTermination.pdf" TargetMode="External"/><Relationship Id="rId119" Type="http://schemas.openxmlformats.org/officeDocument/2006/relationships/image" Target="media/image47.emf"/><Relationship Id="rId44" Type="http://schemas.openxmlformats.org/officeDocument/2006/relationships/image" Target="media/image11.emf"/><Relationship Id="rId65" Type="http://schemas.openxmlformats.org/officeDocument/2006/relationships/package" Target="embeddings/Microsoft_PowerPoint_Slide19.sldx"/><Relationship Id="rId86" Type="http://schemas.openxmlformats.org/officeDocument/2006/relationships/hyperlink" Target="file:///C:\Users\malco\Documents\~Current\Standards%20current\ONF\Common%20IM\Uni-bi%20trees\TR-512.6_OnfCoreIm-Physical.pdf" TargetMode="External"/><Relationship Id="rId130" Type="http://schemas.openxmlformats.org/officeDocument/2006/relationships/package" Target="embeddings/Microsoft_PowerPoint_Slide50.sldx"/><Relationship Id="rId151" Type="http://schemas.openxmlformats.org/officeDocument/2006/relationships/image" Target="media/image63.emf"/><Relationship Id="rId172" Type="http://schemas.openxmlformats.org/officeDocument/2006/relationships/package" Target="embeddings/Microsoft_PowerPoint_Slide70.sldx"/><Relationship Id="rId193" Type="http://schemas.openxmlformats.org/officeDocument/2006/relationships/package" Target="embeddings/Microsoft_PowerPoint_Slide80.sldx"/><Relationship Id="rId207" Type="http://schemas.openxmlformats.org/officeDocument/2006/relationships/footer" Target="footer2.xml"/><Relationship Id="rId13" Type="http://schemas.microsoft.com/office/2016/09/relationships/commentsIds" Target="commentsIds.xml"/><Relationship Id="rId109" Type="http://schemas.openxmlformats.org/officeDocument/2006/relationships/image" Target="media/image42.emf"/><Relationship Id="rId34" Type="http://schemas.openxmlformats.org/officeDocument/2006/relationships/image" Target="media/image6.emf"/><Relationship Id="rId55" Type="http://schemas.openxmlformats.org/officeDocument/2006/relationships/package" Target="embeddings/Microsoft_PowerPoint_Slide14.sldx"/><Relationship Id="rId76" Type="http://schemas.openxmlformats.org/officeDocument/2006/relationships/hyperlink" Target="file:///C:\Users\malco\Documents\~Current\Standards%20current\ONF\Common%20IM\Uni-bi%20trees\TR-512.6_OnfCoreIm-Physical.pdf" TargetMode="External"/><Relationship Id="rId97" Type="http://schemas.openxmlformats.org/officeDocument/2006/relationships/image" Target="media/image36.emf"/><Relationship Id="rId120" Type="http://schemas.openxmlformats.org/officeDocument/2006/relationships/package" Target="embeddings/Microsoft_PowerPoint_Slide45.sldx"/><Relationship Id="rId141" Type="http://schemas.openxmlformats.org/officeDocument/2006/relationships/image" Target="media/image58.emf"/><Relationship Id="rId7" Type="http://schemas.openxmlformats.org/officeDocument/2006/relationships/endnotes" Target="endnotes.xml"/><Relationship Id="rId162" Type="http://schemas.openxmlformats.org/officeDocument/2006/relationships/image" Target="media/image69.emf"/><Relationship Id="rId183" Type="http://schemas.openxmlformats.org/officeDocument/2006/relationships/image" Target="media/image79.emf"/><Relationship Id="rId24" Type="http://schemas.openxmlformats.org/officeDocument/2006/relationships/hyperlink" Target="file:///C:\Users\malco\Documents\~Current\Standards%20current\ONF\Common%20IM\TR-512.1_OnfCoreIm-Overview.pdf" TargetMode="External"/><Relationship Id="rId45" Type="http://schemas.openxmlformats.org/officeDocument/2006/relationships/package" Target="embeddings/Microsoft_PowerPoint_Slide9.sldx"/><Relationship Id="rId66" Type="http://schemas.openxmlformats.org/officeDocument/2006/relationships/image" Target="media/image22.emf"/><Relationship Id="rId87" Type="http://schemas.openxmlformats.org/officeDocument/2006/relationships/image" Target="media/image31.emf"/><Relationship Id="rId110" Type="http://schemas.openxmlformats.org/officeDocument/2006/relationships/package" Target="embeddings/Microsoft_PowerPoint_Slide40.sldx"/><Relationship Id="rId131" Type="http://schemas.openxmlformats.org/officeDocument/2006/relationships/image" Target="media/image53.emf"/><Relationship Id="rId61" Type="http://schemas.openxmlformats.org/officeDocument/2006/relationships/package" Target="embeddings/Microsoft_PowerPoint_Slide17.sldx"/><Relationship Id="rId82" Type="http://schemas.openxmlformats.org/officeDocument/2006/relationships/package" Target="embeddings/Microsoft_PowerPoint_Slide27.sldx"/><Relationship Id="rId152" Type="http://schemas.openxmlformats.org/officeDocument/2006/relationships/package" Target="embeddings/Microsoft_PowerPoint_Slide61.sldx"/><Relationship Id="rId173" Type="http://schemas.openxmlformats.org/officeDocument/2006/relationships/image" Target="media/image74.emf"/><Relationship Id="rId194" Type="http://schemas.openxmlformats.org/officeDocument/2006/relationships/image" Target="media/image84.emf"/><Relationship Id="rId199" Type="http://schemas.openxmlformats.org/officeDocument/2006/relationships/package" Target="embeddings/Microsoft_PowerPoint_Slide83.sldx"/><Relationship Id="rId203" Type="http://schemas.openxmlformats.org/officeDocument/2006/relationships/package" Target="embeddings/Microsoft_PowerPoint_Slide85.sldx"/><Relationship Id="rId208" Type="http://schemas.openxmlformats.org/officeDocument/2006/relationships/header" Target="header3.xml"/><Relationship Id="rId19" Type="http://schemas.openxmlformats.org/officeDocument/2006/relationships/hyperlink" Target="file:///C:\Users\malco\Documents\~Current\Standards%20current\ONF\Common%20IM\Uni-bi%20trees\TR-512.A.1_OnfCoreIm-AppendixOverview.pdf" TargetMode="External"/><Relationship Id="rId14" Type="http://schemas.openxmlformats.org/officeDocument/2006/relationships/hyperlink" Target="file:///C:\Users\malco\Documents\~Current\Standards%20current\ONF\Common%20IM\TR-512.1_OnfCoreIm-Overview.pdf" TargetMode="External"/><Relationship Id="rId30" Type="http://schemas.openxmlformats.org/officeDocument/2006/relationships/image" Target="media/image4.emf"/><Relationship Id="rId35" Type="http://schemas.openxmlformats.org/officeDocument/2006/relationships/package" Target="embeddings/Microsoft_PowerPoint_Slide4.sldx"/><Relationship Id="rId56" Type="http://schemas.openxmlformats.org/officeDocument/2006/relationships/image" Target="media/image17.emf"/><Relationship Id="rId77" Type="http://schemas.openxmlformats.org/officeDocument/2006/relationships/image" Target="media/image27.emf"/><Relationship Id="rId100" Type="http://schemas.openxmlformats.org/officeDocument/2006/relationships/package" Target="embeddings/Microsoft_PowerPoint_Slide35.sldx"/><Relationship Id="rId105" Type="http://schemas.openxmlformats.org/officeDocument/2006/relationships/image" Target="media/image40.emf"/><Relationship Id="rId126" Type="http://schemas.openxmlformats.org/officeDocument/2006/relationships/package" Target="embeddings/Microsoft_PowerPoint_Slide48.sldx"/><Relationship Id="rId147" Type="http://schemas.openxmlformats.org/officeDocument/2006/relationships/image" Target="media/image61.emf"/><Relationship Id="rId168" Type="http://schemas.openxmlformats.org/officeDocument/2006/relationships/package" Target="embeddings/Microsoft_PowerPoint_Slide68.sldx"/><Relationship Id="rId8" Type="http://schemas.openxmlformats.org/officeDocument/2006/relationships/image" Target="media/image1.png"/><Relationship Id="rId51" Type="http://schemas.openxmlformats.org/officeDocument/2006/relationships/package" Target="embeddings/Microsoft_PowerPoint_Slide12.sldx"/><Relationship Id="rId72" Type="http://schemas.openxmlformats.org/officeDocument/2006/relationships/image" Target="media/image25.emf"/><Relationship Id="rId93" Type="http://schemas.openxmlformats.org/officeDocument/2006/relationships/image" Target="media/image34.emf"/><Relationship Id="rId98" Type="http://schemas.openxmlformats.org/officeDocument/2006/relationships/package" Target="embeddings/Microsoft_PowerPoint_Slide34.sldx"/><Relationship Id="rId121" Type="http://schemas.openxmlformats.org/officeDocument/2006/relationships/image" Target="media/image48.emf"/><Relationship Id="rId142" Type="http://schemas.openxmlformats.org/officeDocument/2006/relationships/package" Target="embeddings/Microsoft_PowerPoint_Slide56.sldx"/><Relationship Id="rId163" Type="http://schemas.openxmlformats.org/officeDocument/2006/relationships/package" Target="embeddings/Microsoft_PowerPoint_Slide66.sldx"/><Relationship Id="rId184" Type="http://schemas.openxmlformats.org/officeDocument/2006/relationships/package" Target="embeddings/Microsoft_PowerPoint_Slide76.sldx"/><Relationship Id="rId189" Type="http://schemas.openxmlformats.org/officeDocument/2006/relationships/hyperlink" Target="file:///C:\Users\malco\Documents\~Current\Standards%20current\ONF\Common%20IM\Uni-bi%20trees\TR-512.7_OnfCoreIm-Specification.pdf" TargetMode="External"/><Relationship Id="rId3" Type="http://schemas.openxmlformats.org/officeDocument/2006/relationships/styles" Target="styles.xml"/><Relationship Id="rId25" Type="http://schemas.openxmlformats.org/officeDocument/2006/relationships/image" Target="media/image2.emf"/><Relationship Id="rId46" Type="http://schemas.openxmlformats.org/officeDocument/2006/relationships/image" Target="media/image12.emf"/><Relationship Id="rId67" Type="http://schemas.openxmlformats.org/officeDocument/2006/relationships/package" Target="embeddings/Microsoft_PowerPoint_Slide20.sldx"/><Relationship Id="rId116" Type="http://schemas.openxmlformats.org/officeDocument/2006/relationships/package" Target="embeddings/Microsoft_PowerPoint_Slide43.sldx"/><Relationship Id="rId137" Type="http://schemas.openxmlformats.org/officeDocument/2006/relationships/image" Target="media/image56.emf"/><Relationship Id="rId158" Type="http://schemas.openxmlformats.org/officeDocument/2006/relationships/package" Target="embeddings/Microsoft_PowerPoint_Slide64.sldx"/><Relationship Id="rId20" Type="http://schemas.openxmlformats.org/officeDocument/2006/relationships/hyperlink" Target="file:///C:\Users\malco\Documents\~Current\Standards%20current\ONF\Common%20IM\Uni-bi%20trees\TR-512.2_OnfCoreIm-ForwardingAndTermination.pdf" TargetMode="External"/><Relationship Id="rId41" Type="http://schemas.openxmlformats.org/officeDocument/2006/relationships/package" Target="embeddings/Microsoft_PowerPoint_Slide7.sldx"/><Relationship Id="rId62" Type="http://schemas.openxmlformats.org/officeDocument/2006/relationships/image" Target="media/image20.emf"/><Relationship Id="rId83" Type="http://schemas.openxmlformats.org/officeDocument/2006/relationships/image" Target="media/image30.emf"/><Relationship Id="rId88" Type="http://schemas.openxmlformats.org/officeDocument/2006/relationships/package" Target="embeddings/Microsoft_PowerPoint_Slide29.sldx"/><Relationship Id="rId111" Type="http://schemas.openxmlformats.org/officeDocument/2006/relationships/image" Target="media/image43.emf"/><Relationship Id="rId132" Type="http://schemas.openxmlformats.org/officeDocument/2006/relationships/package" Target="embeddings/Microsoft_PowerPoint_Slide51.sldx"/><Relationship Id="rId153" Type="http://schemas.openxmlformats.org/officeDocument/2006/relationships/image" Target="media/image64.emf"/><Relationship Id="rId174" Type="http://schemas.openxmlformats.org/officeDocument/2006/relationships/package" Target="embeddings/Microsoft_PowerPoint_Slide71.sldx"/><Relationship Id="rId179" Type="http://schemas.openxmlformats.org/officeDocument/2006/relationships/image" Target="media/image77.emf"/><Relationship Id="rId195" Type="http://schemas.openxmlformats.org/officeDocument/2006/relationships/package" Target="embeddings/Microsoft_PowerPoint_Slide81.sldx"/><Relationship Id="rId209" Type="http://schemas.openxmlformats.org/officeDocument/2006/relationships/footer" Target="footer3.xml"/><Relationship Id="rId190" Type="http://schemas.openxmlformats.org/officeDocument/2006/relationships/image" Target="media/image82.emf"/><Relationship Id="rId204" Type="http://schemas.openxmlformats.org/officeDocument/2006/relationships/header" Target="header1.xml"/><Relationship Id="rId15" Type="http://schemas.openxmlformats.org/officeDocument/2006/relationships/hyperlink" Target="file:///C:\Users\malco\Documents\~Current\Standards%20current\ONF\Common%20IM\TR-512.1_OnfCoreIm-Overview.pdf" TargetMode="External"/><Relationship Id="rId36" Type="http://schemas.openxmlformats.org/officeDocument/2006/relationships/image" Target="media/image7.emf"/><Relationship Id="rId57" Type="http://schemas.openxmlformats.org/officeDocument/2006/relationships/package" Target="embeddings/Microsoft_PowerPoint_Slide15.sldx"/><Relationship Id="rId106" Type="http://schemas.openxmlformats.org/officeDocument/2006/relationships/package" Target="embeddings/Microsoft_PowerPoint_Slide38.sldx"/><Relationship Id="rId127" Type="http://schemas.openxmlformats.org/officeDocument/2006/relationships/image" Target="media/image51.emf"/><Relationship Id="rId10" Type="http://schemas.openxmlformats.org/officeDocument/2006/relationships/hyperlink" Target="http://www.opennetworking.org" TargetMode="External"/><Relationship Id="rId31" Type="http://schemas.openxmlformats.org/officeDocument/2006/relationships/package" Target="embeddings/Microsoft_PowerPoint_Slide2.sldx"/><Relationship Id="rId52" Type="http://schemas.openxmlformats.org/officeDocument/2006/relationships/image" Target="media/image15.emf"/><Relationship Id="rId73" Type="http://schemas.openxmlformats.org/officeDocument/2006/relationships/package" Target="embeddings/Microsoft_PowerPoint_Slide23.sldx"/><Relationship Id="rId78" Type="http://schemas.openxmlformats.org/officeDocument/2006/relationships/package" Target="embeddings/Microsoft_PowerPoint_Slide25.sldx"/><Relationship Id="rId94" Type="http://schemas.openxmlformats.org/officeDocument/2006/relationships/package" Target="embeddings/Microsoft_PowerPoint_Slide32.sldx"/><Relationship Id="rId99" Type="http://schemas.openxmlformats.org/officeDocument/2006/relationships/image" Target="media/image37.emf"/><Relationship Id="rId101" Type="http://schemas.openxmlformats.org/officeDocument/2006/relationships/image" Target="media/image38.emf"/><Relationship Id="rId122" Type="http://schemas.openxmlformats.org/officeDocument/2006/relationships/package" Target="embeddings/Microsoft_PowerPoint_Slide46.sldx"/><Relationship Id="rId143" Type="http://schemas.openxmlformats.org/officeDocument/2006/relationships/image" Target="media/image59.emf"/><Relationship Id="rId148" Type="http://schemas.openxmlformats.org/officeDocument/2006/relationships/package" Target="embeddings/Microsoft_PowerPoint_Slide59.sldx"/><Relationship Id="rId164" Type="http://schemas.openxmlformats.org/officeDocument/2006/relationships/hyperlink" Target="file:///C:\Users\malco\Documents\~Current\Standards%20current\ONF\Common%20IM\Uni-bi%20trees\TR-512.5_OnfCoreIm-Resilience.pdf" TargetMode="External"/><Relationship Id="rId169" Type="http://schemas.openxmlformats.org/officeDocument/2006/relationships/image" Target="media/image72.emf"/><Relationship Id="rId185" Type="http://schemas.openxmlformats.org/officeDocument/2006/relationships/image" Target="media/image80.emf"/><Relationship Id="rId4" Type="http://schemas.openxmlformats.org/officeDocument/2006/relationships/settings" Target="settings.xml"/><Relationship Id="rId9" Type="http://schemas.openxmlformats.org/officeDocument/2006/relationships/image" Target="cid:image003.png@01D47AB3.2CCAF460" TargetMode="External"/><Relationship Id="rId180" Type="http://schemas.openxmlformats.org/officeDocument/2006/relationships/package" Target="embeddings/Microsoft_PowerPoint_Slide74.sldx"/><Relationship Id="rId210" Type="http://schemas.openxmlformats.org/officeDocument/2006/relationships/fontTable" Target="fontTable.xml"/><Relationship Id="rId26" Type="http://schemas.openxmlformats.org/officeDocument/2006/relationships/package" Target="embeddings/Microsoft_PowerPoint_Slide.sldx"/><Relationship Id="rId47" Type="http://schemas.openxmlformats.org/officeDocument/2006/relationships/package" Target="embeddings/Microsoft_PowerPoint_Slide10.sldx"/><Relationship Id="rId68" Type="http://schemas.openxmlformats.org/officeDocument/2006/relationships/image" Target="media/image23.emf"/><Relationship Id="rId89" Type="http://schemas.openxmlformats.org/officeDocument/2006/relationships/image" Target="media/image32.emf"/><Relationship Id="rId112" Type="http://schemas.openxmlformats.org/officeDocument/2006/relationships/package" Target="embeddings/Microsoft_PowerPoint_Slide41.sldx"/><Relationship Id="rId133" Type="http://schemas.openxmlformats.org/officeDocument/2006/relationships/image" Target="media/image54.emf"/><Relationship Id="rId154" Type="http://schemas.openxmlformats.org/officeDocument/2006/relationships/package" Target="embeddings/Microsoft_PowerPoint_Slide62.sldx"/><Relationship Id="rId175" Type="http://schemas.openxmlformats.org/officeDocument/2006/relationships/image" Target="media/image75.emf"/><Relationship Id="rId196" Type="http://schemas.openxmlformats.org/officeDocument/2006/relationships/image" Target="media/image85.emf"/><Relationship Id="rId200" Type="http://schemas.openxmlformats.org/officeDocument/2006/relationships/image" Target="media/image87.emf"/><Relationship Id="rId16" Type="http://schemas.openxmlformats.org/officeDocument/2006/relationships/hyperlink" Target="file:///C:\Users\malco\Documents\~Current\Standards%20current\ONF\Common%20IM\TR-512.1_OnfCoreIm-Overview.pdf" TargetMode="External"/><Relationship Id="rId37" Type="http://schemas.openxmlformats.org/officeDocument/2006/relationships/package" Target="embeddings/Microsoft_PowerPoint_Slide5.sldx"/><Relationship Id="rId58" Type="http://schemas.openxmlformats.org/officeDocument/2006/relationships/image" Target="media/image18.emf"/><Relationship Id="rId79" Type="http://schemas.openxmlformats.org/officeDocument/2006/relationships/image" Target="media/image28.emf"/><Relationship Id="rId102" Type="http://schemas.openxmlformats.org/officeDocument/2006/relationships/package" Target="embeddings/Microsoft_PowerPoint_Slide36.sldx"/><Relationship Id="rId123" Type="http://schemas.openxmlformats.org/officeDocument/2006/relationships/image" Target="media/image49.emf"/><Relationship Id="rId144" Type="http://schemas.openxmlformats.org/officeDocument/2006/relationships/package" Target="embeddings/Microsoft_PowerPoint_Slide57.sldx"/><Relationship Id="rId90" Type="http://schemas.openxmlformats.org/officeDocument/2006/relationships/package" Target="embeddings/Microsoft_PowerPoint_Slide30.sldx"/><Relationship Id="rId165" Type="http://schemas.openxmlformats.org/officeDocument/2006/relationships/image" Target="media/image70.emf"/><Relationship Id="rId186" Type="http://schemas.openxmlformats.org/officeDocument/2006/relationships/package" Target="embeddings/Microsoft_PowerPoint_Slide77.sldx"/><Relationship Id="rId211" Type="http://schemas.microsoft.com/office/2011/relationships/people" Target="people.xml"/><Relationship Id="rId27" Type="http://schemas.openxmlformats.org/officeDocument/2006/relationships/hyperlink" Target="file:///C:\Users\malco\Documents\~Current\Standards%20current\ONF\Common%20IM\Uni-bi%20trees\TR-512.7_OnfCoreIm-Specification.pdf" TargetMode="External"/><Relationship Id="rId48" Type="http://schemas.openxmlformats.org/officeDocument/2006/relationships/image" Target="media/image13.emf"/><Relationship Id="rId69" Type="http://schemas.openxmlformats.org/officeDocument/2006/relationships/package" Target="embeddings/Microsoft_PowerPoint_Slide21.sldx"/><Relationship Id="rId113" Type="http://schemas.openxmlformats.org/officeDocument/2006/relationships/image" Target="media/image44.emf"/><Relationship Id="rId134" Type="http://schemas.openxmlformats.org/officeDocument/2006/relationships/package" Target="embeddings/Microsoft_PowerPoint_Slide52.sldx"/><Relationship Id="rId80" Type="http://schemas.openxmlformats.org/officeDocument/2006/relationships/package" Target="embeddings/Microsoft_PowerPoint_Slide26.sldx"/><Relationship Id="rId155" Type="http://schemas.openxmlformats.org/officeDocument/2006/relationships/image" Target="media/image65.emf"/><Relationship Id="rId176" Type="http://schemas.openxmlformats.org/officeDocument/2006/relationships/package" Target="embeddings/Microsoft_PowerPoint_Slide72.sldx"/><Relationship Id="rId197" Type="http://schemas.openxmlformats.org/officeDocument/2006/relationships/package" Target="embeddings/Microsoft_PowerPoint_Slide82.sldx"/><Relationship Id="rId201" Type="http://schemas.openxmlformats.org/officeDocument/2006/relationships/package" Target="embeddings/Microsoft_PowerPoint_Slide84.sldx"/><Relationship Id="rId17" Type="http://schemas.openxmlformats.org/officeDocument/2006/relationships/hyperlink" Target="file:///C:\Users\malco\Documents\~Current\Standards%20current\ONF\Common%20IM\TR-512.1_OnfCoreIm-Overview.pdf" TargetMode="External"/><Relationship Id="rId38" Type="http://schemas.openxmlformats.org/officeDocument/2006/relationships/image" Target="media/image8.emf"/><Relationship Id="rId59" Type="http://schemas.openxmlformats.org/officeDocument/2006/relationships/package" Target="embeddings/Microsoft_PowerPoint_Slide16.sldx"/><Relationship Id="rId103" Type="http://schemas.openxmlformats.org/officeDocument/2006/relationships/image" Target="media/image39.emf"/><Relationship Id="rId124" Type="http://schemas.openxmlformats.org/officeDocument/2006/relationships/package" Target="embeddings/Microsoft_PowerPoint_Slide47.sldx"/><Relationship Id="rId70" Type="http://schemas.openxmlformats.org/officeDocument/2006/relationships/image" Target="media/image24.emf"/><Relationship Id="rId91" Type="http://schemas.openxmlformats.org/officeDocument/2006/relationships/image" Target="media/image33.emf"/><Relationship Id="rId145" Type="http://schemas.openxmlformats.org/officeDocument/2006/relationships/image" Target="media/image60.emf"/><Relationship Id="rId166" Type="http://schemas.openxmlformats.org/officeDocument/2006/relationships/package" Target="embeddings/Microsoft_PowerPoint_Slide67.sldx"/><Relationship Id="rId187" Type="http://schemas.openxmlformats.org/officeDocument/2006/relationships/image" Target="media/image81.emf"/><Relationship Id="rId1" Type="http://schemas.openxmlformats.org/officeDocument/2006/relationships/customXml" Target="../customXml/item1.xml"/><Relationship Id="rId212" Type="http://schemas.openxmlformats.org/officeDocument/2006/relationships/theme" Target="theme/theme1.xml"/><Relationship Id="rId28" Type="http://schemas.openxmlformats.org/officeDocument/2006/relationships/image" Target="media/image3.emf"/><Relationship Id="rId49" Type="http://schemas.openxmlformats.org/officeDocument/2006/relationships/package" Target="embeddings/Microsoft_PowerPoint_Slide11.sldx"/><Relationship Id="rId114" Type="http://schemas.openxmlformats.org/officeDocument/2006/relationships/package" Target="embeddings/Microsoft_PowerPoint_Slide42.sldx"/><Relationship Id="rId60" Type="http://schemas.openxmlformats.org/officeDocument/2006/relationships/image" Target="media/image19.emf"/><Relationship Id="rId81" Type="http://schemas.openxmlformats.org/officeDocument/2006/relationships/image" Target="media/image29.emf"/><Relationship Id="rId135" Type="http://schemas.openxmlformats.org/officeDocument/2006/relationships/image" Target="media/image55.emf"/><Relationship Id="rId156" Type="http://schemas.openxmlformats.org/officeDocument/2006/relationships/package" Target="embeddings/Microsoft_PowerPoint_Slide63.sldx"/><Relationship Id="rId177" Type="http://schemas.openxmlformats.org/officeDocument/2006/relationships/image" Target="media/image76.emf"/><Relationship Id="rId198" Type="http://schemas.openxmlformats.org/officeDocument/2006/relationships/image" Target="media/image86.emf"/><Relationship Id="rId202" Type="http://schemas.openxmlformats.org/officeDocument/2006/relationships/image" Target="media/image88.emf"/><Relationship Id="rId18" Type="http://schemas.openxmlformats.org/officeDocument/2006/relationships/hyperlink" Target="file:///C:\Users\malco\Documents\~Current\Standards%20current\ONF\Common%20IM\TR-512.1_OnfCoreIm-Overview.pdf" TargetMode="External"/><Relationship Id="rId39" Type="http://schemas.openxmlformats.org/officeDocument/2006/relationships/package" Target="embeddings/Microsoft_PowerPoint_Slide6.sldx"/><Relationship Id="rId50" Type="http://schemas.openxmlformats.org/officeDocument/2006/relationships/image" Target="media/image14.emf"/><Relationship Id="rId104" Type="http://schemas.openxmlformats.org/officeDocument/2006/relationships/package" Target="embeddings/Microsoft_PowerPoint_Slide37.sldx"/><Relationship Id="rId125" Type="http://schemas.openxmlformats.org/officeDocument/2006/relationships/image" Target="media/image50.emf"/><Relationship Id="rId146" Type="http://schemas.openxmlformats.org/officeDocument/2006/relationships/package" Target="embeddings/Microsoft_PowerPoint_Slide58.sldx"/><Relationship Id="rId167" Type="http://schemas.openxmlformats.org/officeDocument/2006/relationships/image" Target="media/image71.emf"/><Relationship Id="rId188" Type="http://schemas.openxmlformats.org/officeDocument/2006/relationships/package" Target="embeddings/Microsoft_PowerPoint_Slide78.sldx"/><Relationship Id="rId71" Type="http://schemas.openxmlformats.org/officeDocument/2006/relationships/package" Target="embeddings/Microsoft_PowerPoint_Slide22.sldx"/><Relationship Id="rId92" Type="http://schemas.openxmlformats.org/officeDocument/2006/relationships/package" Target="embeddings/Microsoft_PowerPoint_Slide31.sldx"/><Relationship Id="rId2" Type="http://schemas.openxmlformats.org/officeDocument/2006/relationships/numbering" Target="numbering.xml"/><Relationship Id="rId29" Type="http://schemas.openxmlformats.org/officeDocument/2006/relationships/package" Target="embeddings/Microsoft_PowerPoint_Slide1.sldx"/><Relationship Id="rId40" Type="http://schemas.openxmlformats.org/officeDocument/2006/relationships/image" Target="media/image9.emf"/><Relationship Id="rId115" Type="http://schemas.openxmlformats.org/officeDocument/2006/relationships/image" Target="media/image45.emf"/><Relationship Id="rId136" Type="http://schemas.openxmlformats.org/officeDocument/2006/relationships/package" Target="embeddings/Microsoft_PowerPoint_Slide53.sldx"/><Relationship Id="rId157" Type="http://schemas.openxmlformats.org/officeDocument/2006/relationships/image" Target="media/image66.emf"/><Relationship Id="rId178" Type="http://schemas.openxmlformats.org/officeDocument/2006/relationships/package" Target="embeddings/Microsoft_PowerPoint_Slide73.sldx"/></Relationships>
</file>

<file path=word/_rels/footnotes.xml.rels><?xml version="1.0" encoding="UTF-8" standalone="yes"?>
<Relationships xmlns="http://schemas.openxmlformats.org/package/2006/relationships"><Relationship Id="rId2" Type="http://schemas.openxmlformats.org/officeDocument/2006/relationships/hyperlink" Target="https://en.wikipedia.org/wiki/Wavelength-division_multiplexing" TargetMode="External"/><Relationship Id="rId1" Type="http://schemas.openxmlformats.org/officeDocument/2006/relationships/hyperlink" Target="file:///C:\Users\malco\Documents\~Current\Standards%20current\ONF\Common%20IM\Uni-bi%20trees\TR-512.7_OnfCoreIm-Specification.pdf" TargetMode="External"/></Relationships>
</file>

<file path=word/theme/theme1.xml><?xml version="1.0" encoding="utf-8"?>
<a:theme xmlns:a="http://schemas.openxmlformats.org/drawingml/2006/main" name="ONF">
  <a:themeElements>
    <a:clrScheme name="ONF">
      <a:dk1>
        <a:srgbClr val="141313"/>
      </a:dk1>
      <a:lt1>
        <a:srgbClr val="FFFFFF"/>
      </a:lt1>
      <a:dk2>
        <a:srgbClr val="0A3161"/>
      </a:dk2>
      <a:lt2>
        <a:srgbClr val="EEECE1"/>
      </a:lt2>
      <a:accent1>
        <a:srgbClr val="00A0B6"/>
      </a:accent1>
      <a:accent2>
        <a:srgbClr val="D6DC21"/>
      </a:accent2>
      <a:accent3>
        <a:srgbClr val="0A3161"/>
      </a:accent3>
      <a:accent4>
        <a:srgbClr val="E2A429"/>
      </a:accent4>
      <a:accent5>
        <a:srgbClr val="5AAB35"/>
      </a:accent5>
      <a:accent6>
        <a:srgbClr val="A42723"/>
      </a:accent6>
      <a:hlink>
        <a:srgbClr val="00899F"/>
      </a:hlink>
      <a:folHlink>
        <a:srgbClr val="595959"/>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C38986-E688-45D3-9AAE-54946886B5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109</Pages>
  <Words>23167</Words>
  <Characters>132053</Characters>
  <Application>Microsoft Office Word</Application>
  <DocSecurity>0</DocSecurity>
  <Lines>1100</Lines>
  <Paragraphs>309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Davis, Nigel</dc:creator>
  <cp:keywords/>
  <dc:description/>
  <cp:lastModifiedBy>Malcolm Betts</cp:lastModifiedBy>
  <cp:revision>13</cp:revision>
  <dcterms:created xsi:type="dcterms:W3CDTF">2022-07-19T15:40:00Z</dcterms:created>
  <dcterms:modified xsi:type="dcterms:W3CDTF">2023-01-02T17:10:00Z</dcterms:modified>
</cp:coreProperties>
</file>